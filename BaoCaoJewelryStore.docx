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A313B2" w14:textId="77777777" w:rsidR="00537E6E" w:rsidRPr="0007567F" w:rsidRDefault="00537E6E" w:rsidP="00537E6E">
      <w:pPr>
        <w:widowControl w:val="0"/>
        <w:autoSpaceDE w:val="0"/>
        <w:autoSpaceDN w:val="0"/>
        <w:spacing w:after="0" w:line="360" w:lineRule="auto"/>
        <w:ind w:right="233"/>
        <w:jc w:val="center"/>
        <w:rPr>
          <w:rFonts w:ascii="Times New Roman" w:eastAsia="Times New Roman" w:hAnsi="Times New Roman" w:cs="Times New Roman"/>
          <w:b/>
          <w:kern w:val="0"/>
          <w:sz w:val="32"/>
          <w:szCs w:val="32"/>
        </w:rPr>
      </w:pPr>
      <w:bookmarkStart w:id="0" w:name="_Hlk164253042"/>
      <w:r w:rsidRPr="0007567F">
        <w:rPr>
          <w:rFonts w:ascii="Times New Roman" w:eastAsia="Times New Roman" w:hAnsi="Times New Roman" w:cs="Times New Roman"/>
          <w:b/>
          <w:kern w:val="0"/>
          <w:sz w:val="32"/>
          <w:szCs w:val="32"/>
        </w:rPr>
        <w:t xml:space="preserve">ĐẠI HỌC QUỐC GIA THÀNH PHỐ HỒ CHÍ MINH </w:t>
      </w:r>
    </w:p>
    <w:p w14:paraId="7F373C32" w14:textId="77777777" w:rsidR="00537E6E" w:rsidRPr="0007567F" w:rsidRDefault="00537E6E" w:rsidP="00537E6E">
      <w:pPr>
        <w:widowControl w:val="0"/>
        <w:autoSpaceDE w:val="0"/>
        <w:autoSpaceDN w:val="0"/>
        <w:spacing w:after="0" w:line="360" w:lineRule="auto"/>
        <w:jc w:val="center"/>
        <w:rPr>
          <w:rFonts w:ascii="Times New Roman" w:eastAsia="Times New Roman" w:hAnsi="Times New Roman" w:cs="Times New Roman"/>
          <w:b/>
          <w:kern w:val="0"/>
          <w:sz w:val="32"/>
          <w:szCs w:val="32"/>
        </w:rPr>
      </w:pPr>
      <w:r w:rsidRPr="0007567F">
        <w:rPr>
          <w:rFonts w:ascii="Times New Roman" w:eastAsia="Times New Roman" w:hAnsi="Times New Roman" w:cs="Times New Roman"/>
          <w:b/>
          <w:kern w:val="0"/>
          <w:sz w:val="32"/>
          <w:szCs w:val="32"/>
        </w:rPr>
        <w:t xml:space="preserve">TRƯỜNG ĐẠI HỌC CÔNG NGHỆ THÔNG TIN </w:t>
      </w:r>
    </w:p>
    <w:p w14:paraId="050D54A3" w14:textId="77777777" w:rsidR="00537E6E" w:rsidRDefault="00537E6E" w:rsidP="00537E6E">
      <w:pPr>
        <w:widowControl w:val="0"/>
        <w:autoSpaceDE w:val="0"/>
        <w:autoSpaceDN w:val="0"/>
        <w:spacing w:after="0" w:line="360" w:lineRule="auto"/>
        <w:jc w:val="center"/>
        <w:rPr>
          <w:rFonts w:ascii="Times New Roman" w:eastAsia="Times New Roman" w:hAnsi="Times New Roman" w:cs="Times New Roman"/>
          <w:b/>
          <w:kern w:val="0"/>
          <w:sz w:val="32"/>
          <w:szCs w:val="32"/>
        </w:rPr>
      </w:pPr>
      <w:r w:rsidRPr="0007567F">
        <w:rPr>
          <w:rFonts w:ascii="Times New Roman" w:eastAsia="Times New Roman" w:hAnsi="Times New Roman" w:cs="Times New Roman"/>
          <w:b/>
          <w:kern w:val="0"/>
          <w:sz w:val="32"/>
          <w:szCs w:val="32"/>
        </w:rPr>
        <w:t>KHOA KỸ THUẬT PHẦN MỀM</w:t>
      </w:r>
    </w:p>
    <w:p w14:paraId="4C25A48D" w14:textId="77777777" w:rsidR="00537E6E" w:rsidRDefault="00537E6E" w:rsidP="00537E6E">
      <w:pPr>
        <w:widowControl w:val="0"/>
        <w:autoSpaceDE w:val="0"/>
        <w:autoSpaceDN w:val="0"/>
        <w:spacing w:after="0" w:line="360" w:lineRule="auto"/>
        <w:jc w:val="center"/>
        <w:rPr>
          <w:rFonts w:ascii="Times New Roman" w:eastAsia="Times New Roman" w:hAnsi="Times New Roman" w:cs="Times New Roman"/>
          <w:b/>
          <w:kern w:val="0"/>
          <w:sz w:val="32"/>
          <w:szCs w:val="32"/>
        </w:rPr>
      </w:pPr>
    </w:p>
    <w:p w14:paraId="719E86BB" w14:textId="77777777" w:rsidR="00537E6E" w:rsidRDefault="00537E6E" w:rsidP="00537E6E">
      <w:pPr>
        <w:widowControl w:val="0"/>
        <w:autoSpaceDE w:val="0"/>
        <w:autoSpaceDN w:val="0"/>
        <w:spacing w:after="0" w:line="360" w:lineRule="auto"/>
        <w:jc w:val="center"/>
        <w:rPr>
          <w:rFonts w:ascii="Times New Roman" w:eastAsia="Times New Roman" w:hAnsi="Times New Roman" w:cs="Times New Roman"/>
          <w:b/>
          <w:kern w:val="0"/>
          <w:sz w:val="32"/>
          <w:szCs w:val="32"/>
        </w:rPr>
      </w:pPr>
    </w:p>
    <w:p w14:paraId="642154B4" w14:textId="3AD81E91" w:rsidR="00537E6E" w:rsidRDefault="0020224C" w:rsidP="0020224C">
      <w:pPr>
        <w:widowControl w:val="0"/>
        <w:autoSpaceDE w:val="0"/>
        <w:autoSpaceDN w:val="0"/>
        <w:spacing w:after="0" w:line="360" w:lineRule="auto"/>
        <w:rPr>
          <w:rFonts w:ascii="Times New Roman" w:eastAsia="Times New Roman" w:hAnsi="Times New Roman" w:cs="Times New Roman"/>
          <w:b/>
          <w:kern w:val="0"/>
          <w:sz w:val="32"/>
          <w:szCs w:val="32"/>
        </w:rPr>
      </w:pPr>
      <w:r>
        <w:rPr>
          <w:rFonts w:ascii="Times New Roman" w:eastAsia="Times New Roman" w:hAnsi="Times New Roman" w:cs="Times New Roman"/>
          <w:b/>
          <w:noProof/>
          <w:kern w:val="0"/>
          <w:sz w:val="32"/>
          <w:szCs w:val="32"/>
        </w:rPr>
        <w:drawing>
          <wp:anchor distT="0" distB="0" distL="114300" distR="114300" simplePos="0" relativeHeight="251660288" behindDoc="0" locked="0" layoutInCell="1" allowOverlap="1" wp14:anchorId="3BA0A9D1" wp14:editId="430ED5E9">
            <wp:simplePos x="0" y="0"/>
            <wp:positionH relativeFrom="margin">
              <wp:align>center</wp:align>
            </wp:positionH>
            <wp:positionV relativeFrom="paragraph">
              <wp:posOffset>3810</wp:posOffset>
            </wp:positionV>
            <wp:extent cx="2095500" cy="1695450"/>
            <wp:effectExtent l="0" t="0" r="0" b="0"/>
            <wp:wrapTopAndBottom/>
            <wp:docPr id="74724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5500" cy="1695450"/>
                    </a:xfrm>
                    <a:prstGeom prst="rect">
                      <a:avLst/>
                    </a:prstGeom>
                    <a:noFill/>
                    <a:ln>
                      <a:noFill/>
                    </a:ln>
                  </pic:spPr>
                </pic:pic>
              </a:graphicData>
            </a:graphic>
          </wp:anchor>
        </w:drawing>
      </w:r>
    </w:p>
    <w:p w14:paraId="1FB59196" w14:textId="77777777" w:rsidR="00E65592" w:rsidRPr="0007567F" w:rsidRDefault="00E65592" w:rsidP="00537E6E">
      <w:pPr>
        <w:widowControl w:val="0"/>
        <w:autoSpaceDE w:val="0"/>
        <w:autoSpaceDN w:val="0"/>
        <w:spacing w:after="0" w:line="360" w:lineRule="auto"/>
        <w:jc w:val="center"/>
        <w:rPr>
          <w:rFonts w:ascii="Times New Roman" w:eastAsia="Times New Roman" w:hAnsi="Times New Roman" w:cs="Times New Roman"/>
          <w:b/>
          <w:kern w:val="0"/>
          <w:sz w:val="32"/>
          <w:szCs w:val="32"/>
        </w:rPr>
      </w:pPr>
    </w:p>
    <w:p w14:paraId="36F507E5" w14:textId="77777777" w:rsidR="00537E6E" w:rsidRPr="00E7591D" w:rsidRDefault="00537E6E" w:rsidP="00537E6E">
      <w:pPr>
        <w:widowControl w:val="0"/>
        <w:autoSpaceDE w:val="0"/>
        <w:autoSpaceDN w:val="0"/>
        <w:spacing w:after="80" w:line="360" w:lineRule="auto"/>
        <w:contextualSpacing/>
        <w:jc w:val="center"/>
        <w:rPr>
          <w:rFonts w:ascii="Times New Roman" w:eastAsiaTheme="majorEastAsia" w:hAnsi="Times New Roman" w:cs="Times New Roman"/>
          <w:b/>
          <w:bCs/>
          <w:spacing w:val="-10"/>
          <w:kern w:val="28"/>
          <w:sz w:val="48"/>
          <w:szCs w:val="48"/>
        </w:rPr>
      </w:pPr>
      <w:r>
        <w:rPr>
          <w:rFonts w:ascii="Times New Roman" w:eastAsia="Liberation Serif" w:hAnsi="Times New Roman" w:cs="Times New Roman"/>
          <w:b/>
          <w:bCs/>
          <w:color w:val="0070BF"/>
          <w:kern w:val="0"/>
          <w:sz w:val="37"/>
          <w:szCs w:val="37"/>
          <w14:ligatures w14:val="none"/>
        </w:rPr>
        <w:tab/>
      </w:r>
      <w:r w:rsidRPr="0007567F">
        <w:rPr>
          <w:rFonts w:ascii="Times New Roman" w:eastAsiaTheme="majorEastAsia" w:hAnsi="Times New Roman" w:cs="Times New Roman"/>
          <w:b/>
          <w:bCs/>
          <w:spacing w:val="-10"/>
          <w:kern w:val="28"/>
          <w:sz w:val="48"/>
          <w:szCs w:val="48"/>
        </w:rPr>
        <w:t>BÁO CÁO ĐỒ ÁN</w:t>
      </w:r>
    </w:p>
    <w:p w14:paraId="713CA791" w14:textId="77777777" w:rsidR="00537E6E" w:rsidRDefault="00537E6E" w:rsidP="00537E6E">
      <w:pPr>
        <w:widowControl w:val="0"/>
        <w:autoSpaceDE w:val="0"/>
        <w:autoSpaceDN w:val="0"/>
        <w:spacing w:before="6" w:after="0" w:line="360" w:lineRule="auto"/>
        <w:ind w:right="94" w:firstLine="709"/>
        <w:rPr>
          <w:rFonts w:ascii="Times New Roman" w:eastAsia="Times New Roman" w:hAnsi="Times New Roman" w:cs="Times New Roman"/>
          <w:kern w:val="0"/>
          <w:sz w:val="32"/>
          <w:szCs w:val="32"/>
        </w:rPr>
      </w:pPr>
      <w:r w:rsidRPr="00744D80">
        <w:rPr>
          <w:rFonts w:ascii="Times New Roman" w:eastAsia="Times New Roman" w:hAnsi="Times New Roman" w:cs="Times New Roman"/>
          <w:b/>
          <w:kern w:val="0"/>
          <w:sz w:val="32"/>
          <w:szCs w:val="32"/>
        </w:rPr>
        <w:t>MÔN HỌC:</w:t>
      </w:r>
      <w:r w:rsidRPr="00744D80">
        <w:rPr>
          <w:rFonts w:ascii="Times New Roman" w:eastAsia="Times New Roman" w:hAnsi="Times New Roman" w:cs="Times New Roman"/>
          <w:b/>
          <w:spacing w:val="14"/>
          <w:kern w:val="0"/>
          <w:sz w:val="32"/>
          <w:szCs w:val="32"/>
        </w:rPr>
        <w:t xml:space="preserve"> </w:t>
      </w:r>
      <w:r w:rsidRPr="00744D80">
        <w:rPr>
          <w:rFonts w:ascii="Times New Roman" w:eastAsia="Times New Roman" w:hAnsi="Times New Roman" w:cs="Times New Roman"/>
          <w:kern w:val="0"/>
          <w:sz w:val="32"/>
          <w:szCs w:val="32"/>
        </w:rPr>
        <w:t>NHẬP MÔN CÔNG NGHỆ PHẦN MỀM</w:t>
      </w:r>
    </w:p>
    <w:p w14:paraId="3EF55B8A" w14:textId="77777777" w:rsidR="00537E6E" w:rsidRPr="0007567F" w:rsidRDefault="00537E6E" w:rsidP="00537E6E">
      <w:pPr>
        <w:widowControl w:val="0"/>
        <w:autoSpaceDE w:val="0"/>
        <w:autoSpaceDN w:val="0"/>
        <w:spacing w:before="6" w:after="0" w:line="360" w:lineRule="auto"/>
        <w:ind w:right="94" w:firstLine="709"/>
        <w:rPr>
          <w:rFonts w:ascii="Times New Roman" w:eastAsia="Times New Roman" w:hAnsi="Times New Roman" w:cs="Times New Roman"/>
          <w:kern w:val="0"/>
          <w:sz w:val="32"/>
          <w:szCs w:val="32"/>
        </w:rPr>
      </w:pPr>
    </w:p>
    <w:p w14:paraId="65C58C54" w14:textId="77777777" w:rsidR="00537E6E" w:rsidRPr="0007567F" w:rsidRDefault="00537E6E" w:rsidP="00537E6E">
      <w:pPr>
        <w:widowControl w:val="0"/>
        <w:tabs>
          <w:tab w:val="left" w:pos="2268"/>
          <w:tab w:val="left" w:pos="3119"/>
        </w:tabs>
        <w:autoSpaceDE w:val="0"/>
        <w:autoSpaceDN w:val="0"/>
        <w:spacing w:after="0" w:line="360" w:lineRule="auto"/>
        <w:ind w:firstLine="709"/>
        <w:rPr>
          <w:rFonts w:ascii="Times New Roman" w:eastAsia="Times New Roman" w:hAnsi="Times New Roman" w:cs="Times New Roman"/>
          <w:kern w:val="0"/>
          <w:sz w:val="26"/>
          <w:szCs w:val="26"/>
        </w:rPr>
      </w:pPr>
      <w:r w:rsidRPr="0007567F">
        <w:rPr>
          <w:rFonts w:ascii="Times New Roman" w:eastAsia="Times New Roman" w:hAnsi="Times New Roman" w:cs="Times New Roman"/>
          <w:b/>
          <w:bCs/>
          <w:kern w:val="0"/>
          <w:sz w:val="26"/>
          <w:szCs w:val="26"/>
        </w:rPr>
        <w:t>Giảng viên hướng dẫn</w:t>
      </w:r>
      <w:r w:rsidRPr="0007567F">
        <w:rPr>
          <w:rFonts w:ascii="Times New Roman" w:eastAsia="Times New Roman" w:hAnsi="Times New Roman" w:cs="Times New Roman"/>
          <w:kern w:val="0"/>
          <w:sz w:val="26"/>
          <w:szCs w:val="26"/>
        </w:rPr>
        <w:t xml:space="preserve">: </w:t>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Ths. Đỗ Thị Thanh Tuyền</w:t>
      </w:r>
    </w:p>
    <w:p w14:paraId="66A5727E" w14:textId="77777777" w:rsidR="00537E6E" w:rsidRPr="0007567F" w:rsidRDefault="00537E6E" w:rsidP="00537E6E">
      <w:pPr>
        <w:widowControl w:val="0"/>
        <w:tabs>
          <w:tab w:val="left" w:pos="2268"/>
          <w:tab w:val="left" w:pos="3119"/>
        </w:tabs>
        <w:autoSpaceDE w:val="0"/>
        <w:autoSpaceDN w:val="0"/>
        <w:spacing w:after="0" w:line="360" w:lineRule="auto"/>
        <w:ind w:left="709"/>
        <w:rPr>
          <w:rFonts w:ascii="Times New Roman" w:eastAsia="Times New Roman" w:hAnsi="Times New Roman" w:cs="Times New Roman"/>
          <w:kern w:val="0"/>
          <w:sz w:val="26"/>
          <w:szCs w:val="26"/>
        </w:rPr>
      </w:pPr>
      <w:r w:rsidRPr="0007567F">
        <w:rPr>
          <w:rFonts w:ascii="Times New Roman" w:eastAsia="Times New Roman" w:hAnsi="Times New Roman" w:cs="Times New Roman"/>
          <w:b/>
          <w:bCs/>
          <w:kern w:val="0"/>
          <w:sz w:val="26"/>
          <w:szCs w:val="26"/>
        </w:rPr>
        <w:t>Tên đề tài</w:t>
      </w:r>
      <w:r w:rsidRPr="0007567F">
        <w:rPr>
          <w:rFonts w:ascii="Times New Roman" w:eastAsia="Times New Roman" w:hAnsi="Times New Roman" w:cs="Times New Roman"/>
          <w:kern w:val="0"/>
          <w:sz w:val="26"/>
          <w:szCs w:val="26"/>
        </w:rPr>
        <w:t xml:space="preserve">: </w:t>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Quản lý cửa hàng vàng bạc đá quý</w:t>
      </w:r>
    </w:p>
    <w:p w14:paraId="74262EE7" w14:textId="77777777" w:rsidR="00537E6E" w:rsidRPr="0007567F" w:rsidRDefault="00537E6E" w:rsidP="00537E6E">
      <w:pPr>
        <w:spacing w:line="360" w:lineRule="auto"/>
        <w:ind w:left="709"/>
        <w:rPr>
          <w:rFonts w:ascii="Times New Roman" w:eastAsia="Times New Roman" w:hAnsi="Times New Roman" w:cs="Times New Roman"/>
          <w:kern w:val="0"/>
          <w:sz w:val="26"/>
          <w:szCs w:val="26"/>
        </w:rPr>
      </w:pPr>
      <w:r w:rsidRPr="0007567F">
        <w:rPr>
          <w:rFonts w:ascii="Times New Roman" w:eastAsia="Times New Roman" w:hAnsi="Times New Roman" w:cs="Times New Roman"/>
          <w:b/>
          <w:bCs/>
          <w:kern w:val="0"/>
          <w:sz w:val="26"/>
          <w:szCs w:val="26"/>
        </w:rPr>
        <w:t>Lớp</w:t>
      </w:r>
      <w:r w:rsidRPr="0007567F">
        <w:rPr>
          <w:rFonts w:ascii="Times New Roman" w:eastAsia="Times New Roman" w:hAnsi="Times New Roman" w:cs="Times New Roman"/>
          <w:kern w:val="0"/>
          <w:sz w:val="26"/>
          <w:szCs w:val="26"/>
        </w:rPr>
        <w:t xml:space="preserve">: </w:t>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SE104.O23</w:t>
      </w:r>
    </w:p>
    <w:p w14:paraId="77E239AB" w14:textId="77777777" w:rsidR="00537E6E" w:rsidRPr="0007567F" w:rsidRDefault="00537E6E" w:rsidP="00537E6E">
      <w:pPr>
        <w:spacing w:line="360" w:lineRule="auto"/>
        <w:ind w:left="3600"/>
        <w:rPr>
          <w:rFonts w:ascii="Times New Roman" w:eastAsia="Times New Roman" w:hAnsi="Times New Roman" w:cs="Times New Roman"/>
          <w:kern w:val="0"/>
          <w:sz w:val="26"/>
          <w:szCs w:val="26"/>
        </w:rPr>
      </w:pPr>
      <w:r w:rsidRPr="0007567F">
        <w:rPr>
          <w:rFonts w:ascii="Times New Roman" w:eastAsia="Times New Roman" w:hAnsi="Times New Roman" w:cs="Times New Roman"/>
          <w:kern w:val="0"/>
          <w:sz w:val="26"/>
          <w:szCs w:val="26"/>
        </w:rPr>
        <w:t>Đặng Lưu Hà</w:t>
      </w:r>
      <w:r w:rsidRPr="0007567F">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w:t>
      </w:r>
      <w:r w:rsidRPr="0007567F">
        <w:rPr>
          <w:rFonts w:ascii="Times New Roman" w:eastAsia="Times New Roman" w:hAnsi="Times New Roman" w:cs="Times New Roman"/>
          <w:kern w:val="0"/>
          <w:sz w:val="26"/>
          <w:szCs w:val="26"/>
        </w:rPr>
        <w:tab/>
        <w:t>21520798</w:t>
      </w:r>
    </w:p>
    <w:p w14:paraId="3CCB48BC" w14:textId="77777777" w:rsidR="00537E6E" w:rsidRPr="0007567F" w:rsidRDefault="00537E6E" w:rsidP="00537E6E">
      <w:pPr>
        <w:spacing w:line="360" w:lineRule="auto"/>
        <w:ind w:left="3600"/>
        <w:rPr>
          <w:rFonts w:ascii="Times New Roman" w:eastAsia="Times New Roman" w:hAnsi="Times New Roman" w:cs="Times New Roman"/>
          <w:kern w:val="0"/>
          <w:sz w:val="26"/>
          <w:szCs w:val="26"/>
        </w:rPr>
      </w:pPr>
      <w:r w:rsidRPr="0007567F">
        <w:rPr>
          <w:rFonts w:ascii="Times New Roman" w:eastAsia="Times New Roman" w:hAnsi="Times New Roman" w:cs="Times New Roman"/>
          <w:kern w:val="0"/>
          <w:sz w:val="26"/>
          <w:szCs w:val="26"/>
        </w:rPr>
        <w:t>Lưu Quang Tiến Hoàng</w:t>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w:t>
      </w:r>
      <w:r w:rsidRPr="0007567F">
        <w:rPr>
          <w:rFonts w:ascii="Times New Roman" w:eastAsia="Times New Roman" w:hAnsi="Times New Roman" w:cs="Times New Roman"/>
          <w:kern w:val="0"/>
          <w:sz w:val="26"/>
          <w:szCs w:val="26"/>
        </w:rPr>
        <w:tab/>
        <w:t>20521342</w:t>
      </w:r>
    </w:p>
    <w:p w14:paraId="5DB238A0" w14:textId="77777777" w:rsidR="00537E6E" w:rsidRPr="0007567F" w:rsidRDefault="00537E6E" w:rsidP="00537E6E">
      <w:pPr>
        <w:spacing w:line="360" w:lineRule="auto"/>
        <w:ind w:left="3600"/>
        <w:rPr>
          <w:rFonts w:ascii="Times New Roman" w:eastAsia="Times New Roman" w:hAnsi="Times New Roman" w:cs="Times New Roman"/>
          <w:kern w:val="0"/>
          <w:sz w:val="26"/>
          <w:szCs w:val="26"/>
        </w:rPr>
      </w:pPr>
      <w:r w:rsidRPr="0007567F">
        <w:rPr>
          <w:rFonts w:ascii="Times New Roman" w:eastAsia="Times New Roman" w:hAnsi="Times New Roman" w:cs="Times New Roman"/>
          <w:kern w:val="0"/>
          <w:sz w:val="26"/>
          <w:szCs w:val="26"/>
        </w:rPr>
        <w:t>Lê Ngọc Yến Khoa</w:t>
      </w:r>
      <w:r w:rsidRPr="0007567F">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ab/>
        <w:t>-</w:t>
      </w:r>
      <w:r w:rsidRPr="0007567F">
        <w:rPr>
          <w:rFonts w:ascii="Times New Roman" w:eastAsia="Times New Roman" w:hAnsi="Times New Roman" w:cs="Times New Roman"/>
          <w:kern w:val="0"/>
          <w:sz w:val="26"/>
          <w:szCs w:val="26"/>
        </w:rPr>
        <w:tab/>
      </w:r>
      <w:r w:rsidRPr="0007567F">
        <w:rPr>
          <w:rFonts w:ascii="Times New Roman" w:eastAsia="Times New Roman" w:hAnsi="Times New Roman" w:cs="Times New Roman"/>
          <w:spacing w:val="-2"/>
          <w:kern w:val="0"/>
          <w:sz w:val="26"/>
          <w:szCs w:val="26"/>
        </w:rPr>
        <w:t>21522224</w:t>
      </w:r>
    </w:p>
    <w:p w14:paraId="19333449" w14:textId="77777777" w:rsidR="00537E6E" w:rsidRPr="0007567F" w:rsidRDefault="00537E6E" w:rsidP="00537E6E">
      <w:pPr>
        <w:spacing w:line="360" w:lineRule="auto"/>
        <w:ind w:left="3600"/>
        <w:rPr>
          <w:rFonts w:ascii="Times New Roman" w:eastAsia="Times New Roman" w:hAnsi="Times New Roman" w:cs="Times New Roman"/>
          <w:kern w:val="0"/>
          <w:sz w:val="26"/>
          <w:szCs w:val="26"/>
        </w:rPr>
      </w:pPr>
      <w:r w:rsidRPr="0007567F">
        <w:rPr>
          <w:rFonts w:ascii="Times New Roman" w:eastAsia="Times New Roman" w:hAnsi="Times New Roman" w:cs="Times New Roman"/>
          <w:kern w:val="0"/>
          <w:sz w:val="26"/>
          <w:szCs w:val="26"/>
        </w:rPr>
        <w:t>Nguyễn Hữu Phụng</w:t>
      </w:r>
      <w:r w:rsidRPr="0007567F">
        <w:rPr>
          <w:rFonts w:ascii="Times New Roman" w:eastAsia="Times New Roman" w:hAnsi="Times New Roman" w:cs="Times New Roman"/>
          <w:kern w:val="0"/>
          <w:sz w:val="26"/>
          <w:szCs w:val="26"/>
        </w:rPr>
        <w:tab/>
      </w:r>
      <w:r>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w:t>
      </w:r>
      <w:r w:rsidRPr="0007567F">
        <w:rPr>
          <w:rFonts w:ascii="Times New Roman" w:eastAsia="Times New Roman" w:hAnsi="Times New Roman" w:cs="Times New Roman"/>
          <w:kern w:val="0"/>
          <w:sz w:val="26"/>
          <w:szCs w:val="26"/>
        </w:rPr>
        <w:tab/>
        <w:t>21522481</w:t>
      </w:r>
    </w:p>
    <w:p w14:paraId="07A05DF2" w14:textId="5575C17F" w:rsidR="006333BD" w:rsidRDefault="00537E6E" w:rsidP="0020224C">
      <w:pPr>
        <w:spacing w:line="360" w:lineRule="auto"/>
        <w:ind w:left="3600"/>
        <w:rPr>
          <w:rFonts w:ascii="Times New Roman" w:eastAsia="Liberation Serif" w:hAnsi="Times New Roman" w:cs="Times New Roman"/>
          <w:b/>
          <w:bCs/>
          <w:color w:val="0070BF"/>
          <w:kern w:val="0"/>
          <w:sz w:val="37"/>
          <w:szCs w:val="37"/>
          <w14:ligatures w14:val="none"/>
        </w:rPr>
      </w:pPr>
      <w:r w:rsidRPr="0007567F">
        <w:rPr>
          <w:rFonts w:ascii="Times New Roman" w:eastAsia="Times New Roman" w:hAnsi="Times New Roman" w:cs="Times New Roman"/>
          <w:kern w:val="0"/>
          <w:sz w:val="26"/>
          <w:szCs w:val="26"/>
        </w:rPr>
        <w:t>Trần Minh Quang</w:t>
      </w:r>
      <w:r w:rsidRPr="0007567F">
        <w:rPr>
          <w:rFonts w:ascii="Times New Roman" w:eastAsia="Times New Roman" w:hAnsi="Times New Roman" w:cs="Times New Roman"/>
          <w:kern w:val="0"/>
          <w:sz w:val="26"/>
          <w:szCs w:val="26"/>
        </w:rPr>
        <w:tab/>
      </w:r>
      <w:r w:rsidRPr="0007567F">
        <w:rPr>
          <w:rFonts w:ascii="Times New Roman" w:eastAsia="Times New Roman" w:hAnsi="Times New Roman" w:cs="Times New Roman"/>
          <w:kern w:val="0"/>
          <w:sz w:val="26"/>
          <w:szCs w:val="26"/>
        </w:rPr>
        <w:tab/>
        <w:t>-</w:t>
      </w:r>
      <w:r w:rsidRPr="0007567F">
        <w:rPr>
          <w:rFonts w:ascii="Times New Roman" w:eastAsia="Times New Roman" w:hAnsi="Times New Roman" w:cs="Times New Roman"/>
          <w:kern w:val="0"/>
          <w:sz w:val="26"/>
          <w:szCs w:val="26"/>
        </w:rPr>
        <w:tab/>
        <w:t>21522519</w:t>
      </w:r>
    </w:p>
    <w:p w14:paraId="0F6211F4" w14:textId="77777777" w:rsidR="00537E6E" w:rsidRPr="00537E6E" w:rsidRDefault="00537E6E" w:rsidP="00537E6E">
      <w:pPr>
        <w:rPr>
          <w:rFonts w:ascii="Times New Roman" w:eastAsia="Liberation Serif" w:hAnsi="Times New Roman" w:cs="Times New Roman"/>
          <w:sz w:val="37"/>
          <w:szCs w:val="37"/>
        </w:rPr>
        <w:sectPr w:rsidR="00537E6E" w:rsidRPr="00537E6E" w:rsidSect="009D710A">
          <w:footerReference w:type="default" r:id="rId9"/>
          <w:pgSz w:w="11906" w:h="16838"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4C8C3AF" w14:textId="787CE700" w:rsidR="005E2F60" w:rsidRPr="00DD2260" w:rsidRDefault="005E2F60" w:rsidP="00852F0F">
      <w:pPr>
        <w:jc w:val="center"/>
        <w:rPr>
          <w:rFonts w:ascii="Times New Roman" w:eastAsia="Liberation Serif" w:hAnsi="Times New Roman" w:cs="Times New Roman"/>
          <w:b/>
          <w:bCs/>
          <w:color w:val="0070BF"/>
          <w:kern w:val="0"/>
          <w:sz w:val="37"/>
          <w:szCs w:val="37"/>
          <w14:ligatures w14:val="none"/>
        </w:rPr>
      </w:pPr>
      <w:r w:rsidRPr="00DD2260">
        <w:rPr>
          <w:rFonts w:ascii="Times New Roman" w:eastAsia="Liberation Serif" w:hAnsi="Times New Roman" w:cs="Times New Roman"/>
          <w:b/>
          <w:bCs/>
          <w:color w:val="0070BF"/>
          <w:kern w:val="0"/>
          <w:sz w:val="37"/>
          <w:szCs w:val="37"/>
          <w14:ligatures w14:val="none"/>
        </w:rPr>
        <w:lastRenderedPageBreak/>
        <w:t>MỤC LỤC</w:t>
      </w:r>
    </w:p>
    <w:bookmarkEnd w:id="0" w:displacedByCustomXml="next"/>
    <w:sdt>
      <w:sdtPr>
        <w:rPr>
          <w:rFonts w:asciiTheme="minorHAnsi" w:eastAsiaTheme="minorHAnsi" w:hAnsiTheme="minorHAnsi" w:cstheme="minorBidi"/>
          <w:color w:val="auto"/>
          <w:kern w:val="2"/>
          <w:sz w:val="22"/>
          <w:szCs w:val="22"/>
        </w:rPr>
        <w:id w:val="1509790505"/>
        <w:docPartObj>
          <w:docPartGallery w:val="Table of Contents"/>
          <w:docPartUnique/>
        </w:docPartObj>
      </w:sdtPr>
      <w:sdtEndPr>
        <w:rPr>
          <w:b/>
          <w:bCs/>
          <w:noProof/>
        </w:rPr>
      </w:sdtEndPr>
      <w:sdtContent>
        <w:p w14:paraId="50E3D8DC" w14:textId="6DDC68C0" w:rsidR="00475A96" w:rsidRDefault="00475A96">
          <w:pPr>
            <w:pStyle w:val="TOCHeading"/>
          </w:pPr>
        </w:p>
        <w:p w14:paraId="481AE603" w14:textId="10996D33" w:rsidR="005A6DBC" w:rsidRDefault="0074361E">
          <w:pPr>
            <w:pStyle w:val="TOC1"/>
            <w:rPr>
              <w:rFonts w:asciiTheme="minorHAnsi" w:eastAsiaTheme="minorEastAsia" w:hAnsiTheme="minorHAnsi"/>
              <w:b w:val="0"/>
              <w:noProof/>
              <w:sz w:val="24"/>
              <w:szCs w:val="24"/>
            </w:rPr>
          </w:pPr>
          <w:r>
            <w:fldChar w:fldCharType="begin"/>
          </w:r>
          <w:r>
            <w:instrText xml:space="preserve"> TOC \o "1-3" \h \z \u </w:instrText>
          </w:r>
          <w:r>
            <w:fldChar w:fldCharType="separate"/>
          </w:r>
          <w:hyperlink w:anchor="_Toc168520266" w:history="1">
            <w:r w:rsidR="005A6DBC" w:rsidRPr="00F52F52">
              <w:rPr>
                <w:rStyle w:val="Hyperlink"/>
                <w:rFonts w:eastAsia="Liberation Serif"/>
                <w:noProof/>
              </w:rPr>
              <w:t>NHẬN XÉT CỦA GIẢNG VIÊN</w:t>
            </w:r>
            <w:r w:rsidR="005A6DBC">
              <w:rPr>
                <w:noProof/>
                <w:webHidden/>
              </w:rPr>
              <w:tab/>
            </w:r>
            <w:r w:rsidR="005A6DBC">
              <w:rPr>
                <w:noProof/>
                <w:webHidden/>
              </w:rPr>
              <w:fldChar w:fldCharType="begin"/>
            </w:r>
            <w:r w:rsidR="005A6DBC">
              <w:rPr>
                <w:noProof/>
                <w:webHidden/>
              </w:rPr>
              <w:instrText xml:space="preserve"> PAGEREF _Toc168520266 \h </w:instrText>
            </w:r>
            <w:r w:rsidR="005A6DBC">
              <w:rPr>
                <w:noProof/>
                <w:webHidden/>
              </w:rPr>
            </w:r>
            <w:r w:rsidR="005A6DBC">
              <w:rPr>
                <w:noProof/>
                <w:webHidden/>
              </w:rPr>
              <w:fldChar w:fldCharType="separate"/>
            </w:r>
            <w:r w:rsidR="00B26FC8">
              <w:rPr>
                <w:noProof/>
                <w:webHidden/>
              </w:rPr>
              <w:t>5</w:t>
            </w:r>
            <w:r w:rsidR="005A6DBC">
              <w:rPr>
                <w:noProof/>
                <w:webHidden/>
              </w:rPr>
              <w:fldChar w:fldCharType="end"/>
            </w:r>
          </w:hyperlink>
        </w:p>
        <w:p w14:paraId="4AF6EDA9" w14:textId="1AF9FC4D" w:rsidR="005A6DBC" w:rsidRDefault="00C57593">
          <w:pPr>
            <w:pStyle w:val="TOC1"/>
            <w:rPr>
              <w:rFonts w:asciiTheme="minorHAnsi" w:eastAsiaTheme="minorEastAsia" w:hAnsiTheme="minorHAnsi"/>
              <w:b w:val="0"/>
              <w:noProof/>
              <w:sz w:val="24"/>
              <w:szCs w:val="24"/>
            </w:rPr>
          </w:pPr>
          <w:hyperlink w:anchor="_Toc168520267" w:history="1">
            <w:r w:rsidR="005A6DBC" w:rsidRPr="00F52F52">
              <w:rPr>
                <w:rStyle w:val="Hyperlink"/>
                <w:bCs/>
                <w:noProof/>
              </w:rPr>
              <w:t>CHƯƠNG 1:</w:t>
            </w:r>
            <w:r w:rsidR="005A6DBC" w:rsidRPr="00F52F52">
              <w:rPr>
                <w:rStyle w:val="Hyperlink"/>
                <w:noProof/>
              </w:rPr>
              <w:t xml:space="preserve"> TỔNG QUAN</w:t>
            </w:r>
            <w:r w:rsidR="005A6DBC">
              <w:rPr>
                <w:noProof/>
                <w:webHidden/>
              </w:rPr>
              <w:tab/>
            </w:r>
            <w:r w:rsidR="005A6DBC">
              <w:rPr>
                <w:noProof/>
                <w:webHidden/>
              </w:rPr>
              <w:fldChar w:fldCharType="begin"/>
            </w:r>
            <w:r w:rsidR="005A6DBC">
              <w:rPr>
                <w:noProof/>
                <w:webHidden/>
              </w:rPr>
              <w:instrText xml:space="preserve"> PAGEREF _Toc168520267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7E084DCC" w14:textId="4E2A687E" w:rsidR="005A6DBC" w:rsidRDefault="00C57593">
          <w:pPr>
            <w:pStyle w:val="TOC2"/>
            <w:rPr>
              <w:rFonts w:asciiTheme="minorHAnsi" w:eastAsiaTheme="minorEastAsia" w:hAnsiTheme="minorHAnsi"/>
              <w:b w:val="0"/>
              <w:noProof/>
              <w:sz w:val="24"/>
              <w:szCs w:val="24"/>
            </w:rPr>
          </w:pPr>
          <w:hyperlink w:anchor="_Toc168520268" w:history="1">
            <w:r w:rsidR="005A6DBC" w:rsidRPr="00F52F52">
              <w:rPr>
                <w:rStyle w:val="Hyperlink"/>
                <w:bCs/>
                <w:noProof/>
              </w:rPr>
              <w:t>1.1.</w:t>
            </w:r>
            <w:r w:rsidR="005A6DBC" w:rsidRPr="00F52F52">
              <w:rPr>
                <w:rStyle w:val="Hyperlink"/>
                <w:noProof/>
              </w:rPr>
              <w:t xml:space="preserve"> Giới thiệu đề tài</w:t>
            </w:r>
            <w:r w:rsidR="005A6DBC">
              <w:rPr>
                <w:noProof/>
                <w:webHidden/>
              </w:rPr>
              <w:tab/>
            </w:r>
            <w:r w:rsidR="005A6DBC">
              <w:rPr>
                <w:noProof/>
                <w:webHidden/>
              </w:rPr>
              <w:fldChar w:fldCharType="begin"/>
            </w:r>
            <w:r w:rsidR="005A6DBC">
              <w:rPr>
                <w:noProof/>
                <w:webHidden/>
              </w:rPr>
              <w:instrText xml:space="preserve"> PAGEREF _Toc168520268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1F9D9069" w14:textId="6FE03976" w:rsidR="005A6DBC" w:rsidRDefault="00C57593">
          <w:pPr>
            <w:pStyle w:val="TOC2"/>
            <w:rPr>
              <w:rFonts w:asciiTheme="minorHAnsi" w:eastAsiaTheme="minorEastAsia" w:hAnsiTheme="minorHAnsi"/>
              <w:b w:val="0"/>
              <w:noProof/>
              <w:sz w:val="24"/>
              <w:szCs w:val="24"/>
            </w:rPr>
          </w:pPr>
          <w:hyperlink w:anchor="_Toc168520269" w:history="1">
            <w:r w:rsidR="005A6DBC" w:rsidRPr="00F52F52">
              <w:rPr>
                <w:rStyle w:val="Hyperlink"/>
                <w:bCs/>
                <w:noProof/>
              </w:rPr>
              <w:t>1.2.</w:t>
            </w:r>
            <w:r w:rsidR="005A6DBC" w:rsidRPr="00F52F52">
              <w:rPr>
                <w:rStyle w:val="Hyperlink"/>
                <w:noProof/>
              </w:rPr>
              <w:t xml:space="preserve"> Mục đích và yêu cầu đề tài</w:t>
            </w:r>
            <w:r w:rsidR="005A6DBC">
              <w:rPr>
                <w:noProof/>
                <w:webHidden/>
              </w:rPr>
              <w:tab/>
            </w:r>
            <w:r w:rsidR="005A6DBC">
              <w:rPr>
                <w:noProof/>
                <w:webHidden/>
              </w:rPr>
              <w:fldChar w:fldCharType="begin"/>
            </w:r>
            <w:r w:rsidR="005A6DBC">
              <w:rPr>
                <w:noProof/>
                <w:webHidden/>
              </w:rPr>
              <w:instrText xml:space="preserve"> PAGEREF _Toc168520269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7AB9C503" w14:textId="677404C6" w:rsidR="005A6DBC" w:rsidRDefault="00C57593">
          <w:pPr>
            <w:pStyle w:val="TOC3"/>
            <w:tabs>
              <w:tab w:val="right" w:leader="dot" w:pos="9061"/>
            </w:tabs>
            <w:rPr>
              <w:rFonts w:asciiTheme="minorHAnsi" w:eastAsiaTheme="minorEastAsia" w:hAnsiTheme="minorHAnsi"/>
              <w:b w:val="0"/>
              <w:noProof/>
              <w:sz w:val="24"/>
              <w:szCs w:val="24"/>
            </w:rPr>
          </w:pPr>
          <w:hyperlink w:anchor="_Toc168520270" w:history="1">
            <w:r w:rsidR="005A6DBC" w:rsidRPr="00F52F52">
              <w:rPr>
                <w:rStyle w:val="Hyperlink"/>
                <w:bCs/>
                <w:noProof/>
              </w:rPr>
              <w:t>1.2.1.</w:t>
            </w:r>
            <w:r w:rsidR="005A6DBC" w:rsidRPr="00F52F52">
              <w:rPr>
                <w:rStyle w:val="Hyperlink"/>
                <w:noProof/>
              </w:rPr>
              <w:t xml:space="preserve"> Mục đích</w:t>
            </w:r>
            <w:r w:rsidR="005A6DBC">
              <w:rPr>
                <w:noProof/>
                <w:webHidden/>
              </w:rPr>
              <w:tab/>
            </w:r>
            <w:r w:rsidR="005A6DBC">
              <w:rPr>
                <w:noProof/>
                <w:webHidden/>
              </w:rPr>
              <w:fldChar w:fldCharType="begin"/>
            </w:r>
            <w:r w:rsidR="005A6DBC">
              <w:rPr>
                <w:noProof/>
                <w:webHidden/>
              </w:rPr>
              <w:instrText xml:space="preserve"> PAGEREF _Toc168520270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43C7FF1F" w14:textId="271AE418" w:rsidR="005A6DBC" w:rsidRDefault="00C57593">
          <w:pPr>
            <w:pStyle w:val="TOC3"/>
            <w:tabs>
              <w:tab w:val="right" w:leader="dot" w:pos="9061"/>
            </w:tabs>
            <w:rPr>
              <w:rFonts w:asciiTheme="minorHAnsi" w:eastAsiaTheme="minorEastAsia" w:hAnsiTheme="minorHAnsi"/>
              <w:b w:val="0"/>
              <w:noProof/>
              <w:sz w:val="24"/>
              <w:szCs w:val="24"/>
            </w:rPr>
          </w:pPr>
          <w:hyperlink w:anchor="_Toc168520271" w:history="1">
            <w:r w:rsidR="005A6DBC" w:rsidRPr="00F52F52">
              <w:rPr>
                <w:rStyle w:val="Hyperlink"/>
                <w:bCs/>
                <w:noProof/>
              </w:rPr>
              <w:t>1.2.2.</w:t>
            </w:r>
            <w:r w:rsidR="005A6DBC" w:rsidRPr="00F52F52">
              <w:rPr>
                <w:rStyle w:val="Hyperlink"/>
                <w:noProof/>
              </w:rPr>
              <w:t xml:space="preserve"> Yêu cầu</w:t>
            </w:r>
            <w:r w:rsidR="005A6DBC">
              <w:rPr>
                <w:noProof/>
                <w:webHidden/>
              </w:rPr>
              <w:tab/>
            </w:r>
            <w:r w:rsidR="005A6DBC">
              <w:rPr>
                <w:noProof/>
                <w:webHidden/>
              </w:rPr>
              <w:fldChar w:fldCharType="begin"/>
            </w:r>
            <w:r w:rsidR="005A6DBC">
              <w:rPr>
                <w:noProof/>
                <w:webHidden/>
              </w:rPr>
              <w:instrText xml:space="preserve"> PAGEREF _Toc168520271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6A932BFD" w14:textId="06FDC13A" w:rsidR="005A6DBC" w:rsidRDefault="00C57593">
          <w:pPr>
            <w:pStyle w:val="TOC2"/>
            <w:rPr>
              <w:rFonts w:asciiTheme="minorHAnsi" w:eastAsiaTheme="minorEastAsia" w:hAnsiTheme="minorHAnsi"/>
              <w:b w:val="0"/>
              <w:noProof/>
              <w:sz w:val="24"/>
              <w:szCs w:val="24"/>
            </w:rPr>
          </w:pPr>
          <w:hyperlink w:anchor="_Toc168520272" w:history="1">
            <w:r w:rsidR="005A6DBC" w:rsidRPr="00F52F52">
              <w:rPr>
                <w:rStyle w:val="Hyperlink"/>
                <w:bCs/>
                <w:noProof/>
              </w:rPr>
              <w:t>1.3.</w:t>
            </w:r>
            <w:r w:rsidR="005A6DBC" w:rsidRPr="00F52F52">
              <w:rPr>
                <w:rStyle w:val="Hyperlink"/>
                <w:noProof/>
              </w:rPr>
              <w:t xml:space="preserve"> Quy trình thực hiện các công việc chính</w:t>
            </w:r>
            <w:r w:rsidR="005A6DBC">
              <w:rPr>
                <w:noProof/>
                <w:webHidden/>
              </w:rPr>
              <w:tab/>
            </w:r>
            <w:r w:rsidR="005A6DBC">
              <w:rPr>
                <w:noProof/>
                <w:webHidden/>
              </w:rPr>
              <w:fldChar w:fldCharType="begin"/>
            </w:r>
            <w:r w:rsidR="005A6DBC">
              <w:rPr>
                <w:noProof/>
                <w:webHidden/>
              </w:rPr>
              <w:instrText xml:space="preserve"> PAGEREF _Toc168520272 \h </w:instrText>
            </w:r>
            <w:r w:rsidR="005A6DBC">
              <w:rPr>
                <w:noProof/>
                <w:webHidden/>
              </w:rPr>
            </w:r>
            <w:r w:rsidR="005A6DBC">
              <w:rPr>
                <w:noProof/>
                <w:webHidden/>
              </w:rPr>
              <w:fldChar w:fldCharType="separate"/>
            </w:r>
            <w:r w:rsidR="00B26FC8">
              <w:rPr>
                <w:noProof/>
                <w:webHidden/>
              </w:rPr>
              <w:t>6</w:t>
            </w:r>
            <w:r w:rsidR="005A6DBC">
              <w:rPr>
                <w:noProof/>
                <w:webHidden/>
              </w:rPr>
              <w:fldChar w:fldCharType="end"/>
            </w:r>
          </w:hyperlink>
        </w:p>
        <w:p w14:paraId="2B0B800C" w14:textId="719B537D" w:rsidR="005A6DBC" w:rsidRDefault="00C57593">
          <w:pPr>
            <w:pStyle w:val="TOC1"/>
            <w:rPr>
              <w:rFonts w:asciiTheme="minorHAnsi" w:eastAsiaTheme="minorEastAsia" w:hAnsiTheme="minorHAnsi"/>
              <w:b w:val="0"/>
              <w:noProof/>
              <w:sz w:val="24"/>
              <w:szCs w:val="24"/>
            </w:rPr>
          </w:pPr>
          <w:hyperlink w:anchor="_Toc168520273" w:history="1">
            <w:r w:rsidR="005A6DBC" w:rsidRPr="00F52F52">
              <w:rPr>
                <w:rStyle w:val="Hyperlink"/>
                <w:noProof/>
              </w:rPr>
              <w:t>CHƯƠNG 2: XÁC ĐỊNH VÀ MÔ HÌNH HÓA YÊU CẦU PHẦN MỀM</w:t>
            </w:r>
            <w:r w:rsidR="005A6DBC">
              <w:rPr>
                <w:noProof/>
                <w:webHidden/>
              </w:rPr>
              <w:tab/>
            </w:r>
            <w:r w:rsidR="005A6DBC">
              <w:rPr>
                <w:noProof/>
                <w:webHidden/>
              </w:rPr>
              <w:fldChar w:fldCharType="begin"/>
            </w:r>
            <w:r w:rsidR="005A6DBC">
              <w:rPr>
                <w:noProof/>
                <w:webHidden/>
              </w:rPr>
              <w:instrText xml:space="preserve"> PAGEREF _Toc168520273 \h </w:instrText>
            </w:r>
            <w:r w:rsidR="005A6DBC">
              <w:rPr>
                <w:noProof/>
                <w:webHidden/>
              </w:rPr>
            </w:r>
            <w:r w:rsidR="005A6DBC">
              <w:rPr>
                <w:noProof/>
                <w:webHidden/>
              </w:rPr>
              <w:fldChar w:fldCharType="separate"/>
            </w:r>
            <w:r w:rsidR="00B26FC8">
              <w:rPr>
                <w:noProof/>
                <w:webHidden/>
              </w:rPr>
              <w:t>8</w:t>
            </w:r>
            <w:r w:rsidR="005A6DBC">
              <w:rPr>
                <w:noProof/>
                <w:webHidden/>
              </w:rPr>
              <w:fldChar w:fldCharType="end"/>
            </w:r>
          </w:hyperlink>
        </w:p>
        <w:p w14:paraId="733C1EDA" w14:textId="736703B8" w:rsidR="005A6DBC" w:rsidRDefault="00C57593">
          <w:pPr>
            <w:pStyle w:val="TOC2"/>
            <w:rPr>
              <w:rFonts w:asciiTheme="minorHAnsi" w:eastAsiaTheme="minorEastAsia" w:hAnsiTheme="minorHAnsi"/>
              <w:b w:val="0"/>
              <w:noProof/>
              <w:sz w:val="24"/>
              <w:szCs w:val="24"/>
            </w:rPr>
          </w:pPr>
          <w:hyperlink w:anchor="_Toc168520274" w:history="1">
            <w:r w:rsidR="005A6DBC" w:rsidRPr="00F52F52">
              <w:rPr>
                <w:rStyle w:val="Hyperlink"/>
                <w:bCs/>
                <w:noProof/>
              </w:rPr>
              <w:t>2.1.</w:t>
            </w:r>
            <w:r w:rsidR="005A6DBC" w:rsidRPr="00F52F52">
              <w:rPr>
                <w:rStyle w:val="Hyperlink"/>
                <w:noProof/>
              </w:rPr>
              <w:t xml:space="preserve"> Phân loại các yêu cầu phần mềm</w:t>
            </w:r>
            <w:r w:rsidR="005A6DBC">
              <w:rPr>
                <w:noProof/>
                <w:webHidden/>
              </w:rPr>
              <w:tab/>
            </w:r>
            <w:r w:rsidR="005A6DBC">
              <w:rPr>
                <w:noProof/>
                <w:webHidden/>
              </w:rPr>
              <w:fldChar w:fldCharType="begin"/>
            </w:r>
            <w:r w:rsidR="005A6DBC">
              <w:rPr>
                <w:noProof/>
                <w:webHidden/>
              </w:rPr>
              <w:instrText xml:space="preserve"> PAGEREF _Toc168520274 \h </w:instrText>
            </w:r>
            <w:r w:rsidR="005A6DBC">
              <w:rPr>
                <w:noProof/>
                <w:webHidden/>
              </w:rPr>
            </w:r>
            <w:r w:rsidR="005A6DBC">
              <w:rPr>
                <w:noProof/>
                <w:webHidden/>
              </w:rPr>
              <w:fldChar w:fldCharType="separate"/>
            </w:r>
            <w:r w:rsidR="00B26FC8">
              <w:rPr>
                <w:noProof/>
                <w:webHidden/>
              </w:rPr>
              <w:t>8</w:t>
            </w:r>
            <w:r w:rsidR="005A6DBC">
              <w:rPr>
                <w:noProof/>
                <w:webHidden/>
              </w:rPr>
              <w:fldChar w:fldCharType="end"/>
            </w:r>
          </w:hyperlink>
        </w:p>
        <w:p w14:paraId="647890DF" w14:textId="630173C3" w:rsidR="005A6DBC" w:rsidRDefault="00C57593">
          <w:pPr>
            <w:pStyle w:val="TOC3"/>
            <w:tabs>
              <w:tab w:val="right" w:leader="dot" w:pos="9061"/>
            </w:tabs>
            <w:rPr>
              <w:rFonts w:asciiTheme="minorHAnsi" w:eastAsiaTheme="minorEastAsia" w:hAnsiTheme="minorHAnsi"/>
              <w:b w:val="0"/>
              <w:noProof/>
              <w:sz w:val="24"/>
              <w:szCs w:val="24"/>
            </w:rPr>
          </w:pPr>
          <w:hyperlink w:anchor="_Toc168520275" w:history="1">
            <w:r w:rsidR="005A6DBC" w:rsidRPr="00F52F52">
              <w:rPr>
                <w:rStyle w:val="Hyperlink"/>
                <w:bCs/>
                <w:noProof/>
              </w:rPr>
              <w:t>2.1.1.</w:t>
            </w:r>
            <w:r w:rsidR="005A6DBC" w:rsidRPr="00F52F52">
              <w:rPr>
                <w:rStyle w:val="Hyperlink"/>
                <w:noProof/>
              </w:rPr>
              <w:t xml:space="preserve"> Yêu cầu </w:t>
            </w:r>
            <w:r w:rsidR="005A6DBC" w:rsidRPr="00F52F52">
              <w:rPr>
                <w:rStyle w:val="Hyperlink"/>
                <w:bCs/>
                <w:noProof/>
              </w:rPr>
              <w:t>nghiệp vụ</w:t>
            </w:r>
            <w:r w:rsidR="005A6DBC">
              <w:rPr>
                <w:noProof/>
                <w:webHidden/>
              </w:rPr>
              <w:tab/>
            </w:r>
            <w:r w:rsidR="005A6DBC">
              <w:rPr>
                <w:noProof/>
                <w:webHidden/>
              </w:rPr>
              <w:fldChar w:fldCharType="begin"/>
            </w:r>
            <w:r w:rsidR="005A6DBC">
              <w:rPr>
                <w:noProof/>
                <w:webHidden/>
              </w:rPr>
              <w:instrText xml:space="preserve"> PAGEREF _Toc168520275 \h </w:instrText>
            </w:r>
            <w:r w:rsidR="005A6DBC">
              <w:rPr>
                <w:noProof/>
                <w:webHidden/>
              </w:rPr>
            </w:r>
            <w:r w:rsidR="005A6DBC">
              <w:rPr>
                <w:noProof/>
                <w:webHidden/>
              </w:rPr>
              <w:fldChar w:fldCharType="separate"/>
            </w:r>
            <w:r w:rsidR="00B26FC8">
              <w:rPr>
                <w:noProof/>
                <w:webHidden/>
              </w:rPr>
              <w:t>8</w:t>
            </w:r>
            <w:r w:rsidR="005A6DBC">
              <w:rPr>
                <w:noProof/>
                <w:webHidden/>
              </w:rPr>
              <w:fldChar w:fldCharType="end"/>
            </w:r>
          </w:hyperlink>
        </w:p>
        <w:p w14:paraId="005AA8A3" w14:textId="5602B8E7" w:rsidR="005A6DBC" w:rsidRDefault="00C57593">
          <w:pPr>
            <w:pStyle w:val="TOC3"/>
            <w:tabs>
              <w:tab w:val="right" w:leader="dot" w:pos="9061"/>
            </w:tabs>
            <w:rPr>
              <w:rFonts w:asciiTheme="minorHAnsi" w:eastAsiaTheme="minorEastAsia" w:hAnsiTheme="minorHAnsi"/>
              <w:b w:val="0"/>
              <w:noProof/>
              <w:sz w:val="24"/>
              <w:szCs w:val="24"/>
            </w:rPr>
          </w:pPr>
          <w:hyperlink w:anchor="_Toc168520276" w:history="1">
            <w:r w:rsidR="005A6DBC" w:rsidRPr="00F52F52">
              <w:rPr>
                <w:rStyle w:val="Hyperlink"/>
                <w:bCs/>
                <w:noProof/>
              </w:rPr>
              <w:t>2.1.2.</w:t>
            </w:r>
            <w:r w:rsidR="005A6DBC" w:rsidRPr="00F52F52">
              <w:rPr>
                <w:rStyle w:val="Hyperlink"/>
                <w:noProof/>
              </w:rPr>
              <w:t xml:space="preserve"> Yêu cầu tiến hóa</w:t>
            </w:r>
            <w:r w:rsidR="005A6DBC">
              <w:rPr>
                <w:noProof/>
                <w:webHidden/>
              </w:rPr>
              <w:tab/>
            </w:r>
            <w:r w:rsidR="005A6DBC">
              <w:rPr>
                <w:noProof/>
                <w:webHidden/>
              </w:rPr>
              <w:fldChar w:fldCharType="begin"/>
            </w:r>
            <w:r w:rsidR="005A6DBC">
              <w:rPr>
                <w:noProof/>
                <w:webHidden/>
              </w:rPr>
              <w:instrText xml:space="preserve"> PAGEREF _Toc168520276 \h </w:instrText>
            </w:r>
            <w:r w:rsidR="005A6DBC">
              <w:rPr>
                <w:noProof/>
                <w:webHidden/>
              </w:rPr>
            </w:r>
            <w:r w:rsidR="005A6DBC">
              <w:rPr>
                <w:noProof/>
                <w:webHidden/>
              </w:rPr>
              <w:fldChar w:fldCharType="separate"/>
            </w:r>
            <w:r w:rsidR="00B26FC8">
              <w:rPr>
                <w:noProof/>
                <w:webHidden/>
              </w:rPr>
              <w:t>8</w:t>
            </w:r>
            <w:r w:rsidR="005A6DBC">
              <w:rPr>
                <w:noProof/>
                <w:webHidden/>
              </w:rPr>
              <w:fldChar w:fldCharType="end"/>
            </w:r>
          </w:hyperlink>
        </w:p>
        <w:p w14:paraId="31041EBA" w14:textId="5C794FB4" w:rsidR="005A6DBC" w:rsidRDefault="00C57593">
          <w:pPr>
            <w:pStyle w:val="TOC3"/>
            <w:tabs>
              <w:tab w:val="right" w:leader="dot" w:pos="9061"/>
            </w:tabs>
            <w:rPr>
              <w:rFonts w:asciiTheme="minorHAnsi" w:eastAsiaTheme="minorEastAsia" w:hAnsiTheme="minorHAnsi"/>
              <w:b w:val="0"/>
              <w:noProof/>
              <w:sz w:val="24"/>
              <w:szCs w:val="24"/>
            </w:rPr>
          </w:pPr>
          <w:hyperlink w:anchor="_Toc168520277" w:history="1">
            <w:r w:rsidR="005A6DBC" w:rsidRPr="00F52F52">
              <w:rPr>
                <w:rStyle w:val="Hyperlink"/>
                <w:bCs/>
                <w:noProof/>
              </w:rPr>
              <w:t>2.1.3.</w:t>
            </w:r>
            <w:r w:rsidR="005A6DBC" w:rsidRPr="00F52F52">
              <w:rPr>
                <w:rStyle w:val="Hyperlink"/>
                <w:noProof/>
              </w:rPr>
              <w:t xml:space="preserve"> Yêu cầu hiệu quả</w:t>
            </w:r>
            <w:r w:rsidR="005A6DBC">
              <w:rPr>
                <w:noProof/>
                <w:webHidden/>
              </w:rPr>
              <w:tab/>
            </w:r>
            <w:r w:rsidR="005A6DBC">
              <w:rPr>
                <w:noProof/>
                <w:webHidden/>
              </w:rPr>
              <w:fldChar w:fldCharType="begin"/>
            </w:r>
            <w:r w:rsidR="005A6DBC">
              <w:rPr>
                <w:noProof/>
                <w:webHidden/>
              </w:rPr>
              <w:instrText xml:space="preserve"> PAGEREF _Toc168520277 \h </w:instrText>
            </w:r>
            <w:r w:rsidR="005A6DBC">
              <w:rPr>
                <w:noProof/>
                <w:webHidden/>
              </w:rPr>
            </w:r>
            <w:r w:rsidR="005A6DBC">
              <w:rPr>
                <w:noProof/>
                <w:webHidden/>
              </w:rPr>
              <w:fldChar w:fldCharType="separate"/>
            </w:r>
            <w:r w:rsidR="00B26FC8">
              <w:rPr>
                <w:noProof/>
                <w:webHidden/>
              </w:rPr>
              <w:t>8</w:t>
            </w:r>
            <w:r w:rsidR="005A6DBC">
              <w:rPr>
                <w:noProof/>
                <w:webHidden/>
              </w:rPr>
              <w:fldChar w:fldCharType="end"/>
            </w:r>
          </w:hyperlink>
        </w:p>
        <w:p w14:paraId="061B912E" w14:textId="7EBBE83B" w:rsidR="005A6DBC" w:rsidRDefault="00C57593">
          <w:pPr>
            <w:pStyle w:val="TOC3"/>
            <w:tabs>
              <w:tab w:val="right" w:leader="dot" w:pos="9061"/>
            </w:tabs>
            <w:rPr>
              <w:rFonts w:asciiTheme="minorHAnsi" w:eastAsiaTheme="minorEastAsia" w:hAnsiTheme="minorHAnsi"/>
              <w:b w:val="0"/>
              <w:noProof/>
              <w:sz w:val="24"/>
              <w:szCs w:val="24"/>
            </w:rPr>
          </w:pPr>
          <w:hyperlink w:anchor="_Toc168520278" w:history="1">
            <w:r w:rsidR="005A6DBC" w:rsidRPr="00F52F52">
              <w:rPr>
                <w:rStyle w:val="Hyperlink"/>
                <w:bCs/>
                <w:noProof/>
              </w:rPr>
              <w:t>2.1.4.</w:t>
            </w:r>
            <w:r w:rsidR="005A6DBC" w:rsidRPr="00F52F52">
              <w:rPr>
                <w:rStyle w:val="Hyperlink"/>
                <w:noProof/>
              </w:rPr>
              <w:t xml:space="preserve"> Yêu cầu tiện dụng</w:t>
            </w:r>
            <w:r w:rsidR="005A6DBC">
              <w:rPr>
                <w:noProof/>
                <w:webHidden/>
              </w:rPr>
              <w:tab/>
            </w:r>
            <w:r w:rsidR="005A6DBC">
              <w:rPr>
                <w:noProof/>
                <w:webHidden/>
              </w:rPr>
              <w:fldChar w:fldCharType="begin"/>
            </w:r>
            <w:r w:rsidR="005A6DBC">
              <w:rPr>
                <w:noProof/>
                <w:webHidden/>
              </w:rPr>
              <w:instrText xml:space="preserve"> PAGEREF _Toc168520278 \h </w:instrText>
            </w:r>
            <w:r w:rsidR="005A6DBC">
              <w:rPr>
                <w:noProof/>
                <w:webHidden/>
              </w:rPr>
            </w:r>
            <w:r w:rsidR="005A6DBC">
              <w:rPr>
                <w:noProof/>
                <w:webHidden/>
              </w:rPr>
              <w:fldChar w:fldCharType="separate"/>
            </w:r>
            <w:r w:rsidR="00B26FC8">
              <w:rPr>
                <w:noProof/>
                <w:webHidden/>
              </w:rPr>
              <w:t>9</w:t>
            </w:r>
            <w:r w:rsidR="005A6DBC">
              <w:rPr>
                <w:noProof/>
                <w:webHidden/>
              </w:rPr>
              <w:fldChar w:fldCharType="end"/>
            </w:r>
          </w:hyperlink>
        </w:p>
        <w:p w14:paraId="6A9D37C6" w14:textId="01B5FA13" w:rsidR="005A6DBC" w:rsidRDefault="00C57593">
          <w:pPr>
            <w:pStyle w:val="TOC3"/>
            <w:tabs>
              <w:tab w:val="right" w:leader="dot" w:pos="9061"/>
            </w:tabs>
            <w:rPr>
              <w:rFonts w:asciiTheme="minorHAnsi" w:eastAsiaTheme="minorEastAsia" w:hAnsiTheme="minorHAnsi"/>
              <w:b w:val="0"/>
              <w:noProof/>
              <w:sz w:val="24"/>
              <w:szCs w:val="24"/>
            </w:rPr>
          </w:pPr>
          <w:hyperlink w:anchor="_Toc168520279" w:history="1">
            <w:r w:rsidR="005A6DBC" w:rsidRPr="00F52F52">
              <w:rPr>
                <w:rStyle w:val="Hyperlink"/>
                <w:bCs/>
                <w:noProof/>
              </w:rPr>
              <w:t>2.1.5.</w:t>
            </w:r>
            <w:r w:rsidR="005A6DBC" w:rsidRPr="00F52F52">
              <w:rPr>
                <w:rStyle w:val="Hyperlink"/>
                <w:noProof/>
              </w:rPr>
              <w:t xml:space="preserve"> Yêu cầu tương thích</w:t>
            </w:r>
            <w:r w:rsidR="005A6DBC">
              <w:rPr>
                <w:noProof/>
                <w:webHidden/>
              </w:rPr>
              <w:tab/>
            </w:r>
            <w:r w:rsidR="005A6DBC">
              <w:rPr>
                <w:noProof/>
                <w:webHidden/>
              </w:rPr>
              <w:fldChar w:fldCharType="begin"/>
            </w:r>
            <w:r w:rsidR="005A6DBC">
              <w:rPr>
                <w:noProof/>
                <w:webHidden/>
              </w:rPr>
              <w:instrText xml:space="preserve"> PAGEREF _Toc168520279 \h </w:instrText>
            </w:r>
            <w:r w:rsidR="005A6DBC">
              <w:rPr>
                <w:noProof/>
                <w:webHidden/>
              </w:rPr>
            </w:r>
            <w:r w:rsidR="005A6DBC">
              <w:rPr>
                <w:noProof/>
                <w:webHidden/>
              </w:rPr>
              <w:fldChar w:fldCharType="separate"/>
            </w:r>
            <w:r w:rsidR="00B26FC8">
              <w:rPr>
                <w:noProof/>
                <w:webHidden/>
              </w:rPr>
              <w:t>10</w:t>
            </w:r>
            <w:r w:rsidR="005A6DBC">
              <w:rPr>
                <w:noProof/>
                <w:webHidden/>
              </w:rPr>
              <w:fldChar w:fldCharType="end"/>
            </w:r>
          </w:hyperlink>
        </w:p>
        <w:p w14:paraId="2C718B43" w14:textId="766C9BDE" w:rsidR="005A6DBC" w:rsidRDefault="00C57593">
          <w:pPr>
            <w:pStyle w:val="TOC3"/>
            <w:tabs>
              <w:tab w:val="right" w:leader="dot" w:pos="9061"/>
            </w:tabs>
            <w:rPr>
              <w:rFonts w:asciiTheme="minorHAnsi" w:eastAsiaTheme="minorEastAsia" w:hAnsiTheme="minorHAnsi"/>
              <w:b w:val="0"/>
              <w:noProof/>
              <w:sz w:val="24"/>
              <w:szCs w:val="24"/>
            </w:rPr>
          </w:pPr>
          <w:hyperlink w:anchor="_Toc168520280" w:history="1">
            <w:r w:rsidR="005A6DBC" w:rsidRPr="00F52F52">
              <w:rPr>
                <w:rStyle w:val="Hyperlink"/>
                <w:bCs/>
                <w:noProof/>
              </w:rPr>
              <w:t>2.1.6.</w:t>
            </w:r>
            <w:r w:rsidR="005A6DBC" w:rsidRPr="00F52F52">
              <w:rPr>
                <w:rStyle w:val="Hyperlink"/>
                <w:noProof/>
              </w:rPr>
              <w:t xml:space="preserve"> Yêu cầu an toàn</w:t>
            </w:r>
            <w:r w:rsidR="005A6DBC">
              <w:rPr>
                <w:noProof/>
                <w:webHidden/>
              </w:rPr>
              <w:tab/>
            </w:r>
            <w:r w:rsidR="005A6DBC">
              <w:rPr>
                <w:noProof/>
                <w:webHidden/>
              </w:rPr>
              <w:fldChar w:fldCharType="begin"/>
            </w:r>
            <w:r w:rsidR="005A6DBC">
              <w:rPr>
                <w:noProof/>
                <w:webHidden/>
              </w:rPr>
              <w:instrText xml:space="preserve"> PAGEREF _Toc168520280 \h </w:instrText>
            </w:r>
            <w:r w:rsidR="005A6DBC">
              <w:rPr>
                <w:noProof/>
                <w:webHidden/>
              </w:rPr>
            </w:r>
            <w:r w:rsidR="005A6DBC">
              <w:rPr>
                <w:noProof/>
                <w:webHidden/>
              </w:rPr>
              <w:fldChar w:fldCharType="separate"/>
            </w:r>
            <w:r w:rsidR="00B26FC8">
              <w:rPr>
                <w:noProof/>
                <w:webHidden/>
              </w:rPr>
              <w:t>10</w:t>
            </w:r>
            <w:r w:rsidR="005A6DBC">
              <w:rPr>
                <w:noProof/>
                <w:webHidden/>
              </w:rPr>
              <w:fldChar w:fldCharType="end"/>
            </w:r>
          </w:hyperlink>
        </w:p>
        <w:p w14:paraId="1AF84523" w14:textId="24538BC7" w:rsidR="005A6DBC" w:rsidRDefault="00C57593">
          <w:pPr>
            <w:pStyle w:val="TOC3"/>
            <w:tabs>
              <w:tab w:val="right" w:leader="dot" w:pos="9061"/>
            </w:tabs>
            <w:rPr>
              <w:rFonts w:asciiTheme="minorHAnsi" w:eastAsiaTheme="minorEastAsia" w:hAnsiTheme="minorHAnsi"/>
              <w:b w:val="0"/>
              <w:noProof/>
              <w:sz w:val="24"/>
              <w:szCs w:val="24"/>
            </w:rPr>
          </w:pPr>
          <w:hyperlink w:anchor="_Toc168520281" w:history="1">
            <w:r w:rsidR="005A6DBC" w:rsidRPr="00F52F52">
              <w:rPr>
                <w:rStyle w:val="Hyperlink"/>
                <w:bCs/>
                <w:noProof/>
              </w:rPr>
              <w:t>2.1.7.</w:t>
            </w:r>
            <w:r w:rsidR="005A6DBC" w:rsidRPr="00F52F52">
              <w:rPr>
                <w:rStyle w:val="Hyperlink"/>
                <w:noProof/>
              </w:rPr>
              <w:t xml:space="preserve"> Yêu cầu bảo mật</w:t>
            </w:r>
            <w:r w:rsidR="005A6DBC">
              <w:rPr>
                <w:noProof/>
                <w:webHidden/>
              </w:rPr>
              <w:tab/>
            </w:r>
            <w:r w:rsidR="005A6DBC">
              <w:rPr>
                <w:noProof/>
                <w:webHidden/>
              </w:rPr>
              <w:fldChar w:fldCharType="begin"/>
            </w:r>
            <w:r w:rsidR="005A6DBC">
              <w:rPr>
                <w:noProof/>
                <w:webHidden/>
              </w:rPr>
              <w:instrText xml:space="preserve"> PAGEREF _Toc168520281 \h </w:instrText>
            </w:r>
            <w:r w:rsidR="005A6DBC">
              <w:rPr>
                <w:noProof/>
                <w:webHidden/>
              </w:rPr>
            </w:r>
            <w:r w:rsidR="005A6DBC">
              <w:rPr>
                <w:noProof/>
                <w:webHidden/>
              </w:rPr>
              <w:fldChar w:fldCharType="separate"/>
            </w:r>
            <w:r w:rsidR="00B26FC8">
              <w:rPr>
                <w:noProof/>
                <w:webHidden/>
              </w:rPr>
              <w:t>10</w:t>
            </w:r>
            <w:r w:rsidR="005A6DBC">
              <w:rPr>
                <w:noProof/>
                <w:webHidden/>
              </w:rPr>
              <w:fldChar w:fldCharType="end"/>
            </w:r>
          </w:hyperlink>
        </w:p>
        <w:p w14:paraId="4181013E" w14:textId="330A5A4C" w:rsidR="005A6DBC" w:rsidRDefault="00C57593">
          <w:pPr>
            <w:pStyle w:val="TOC2"/>
            <w:rPr>
              <w:rFonts w:asciiTheme="minorHAnsi" w:eastAsiaTheme="minorEastAsia" w:hAnsiTheme="minorHAnsi"/>
              <w:b w:val="0"/>
              <w:noProof/>
              <w:sz w:val="24"/>
              <w:szCs w:val="24"/>
            </w:rPr>
          </w:pPr>
          <w:hyperlink w:anchor="_Toc168520282" w:history="1">
            <w:r w:rsidR="005A6DBC" w:rsidRPr="00F52F52">
              <w:rPr>
                <w:rStyle w:val="Hyperlink"/>
                <w:bCs/>
                <w:noProof/>
              </w:rPr>
              <w:t>2.2.</w:t>
            </w:r>
            <w:r w:rsidR="005A6DBC" w:rsidRPr="00F52F52">
              <w:rPr>
                <w:rStyle w:val="Hyperlink"/>
                <w:noProof/>
              </w:rPr>
              <w:t xml:space="preserve"> Bảng trách nhiệm cho từng loại yêu cầu</w:t>
            </w:r>
            <w:r w:rsidR="005A6DBC">
              <w:rPr>
                <w:noProof/>
                <w:webHidden/>
              </w:rPr>
              <w:tab/>
            </w:r>
            <w:r w:rsidR="005A6DBC">
              <w:rPr>
                <w:noProof/>
                <w:webHidden/>
              </w:rPr>
              <w:fldChar w:fldCharType="begin"/>
            </w:r>
            <w:r w:rsidR="005A6DBC">
              <w:rPr>
                <w:noProof/>
                <w:webHidden/>
              </w:rPr>
              <w:instrText xml:space="preserve"> PAGEREF _Toc168520282 \h </w:instrText>
            </w:r>
            <w:r w:rsidR="005A6DBC">
              <w:rPr>
                <w:noProof/>
                <w:webHidden/>
              </w:rPr>
            </w:r>
            <w:r w:rsidR="005A6DBC">
              <w:rPr>
                <w:noProof/>
                <w:webHidden/>
              </w:rPr>
              <w:fldChar w:fldCharType="separate"/>
            </w:r>
            <w:r w:rsidR="00B26FC8">
              <w:rPr>
                <w:noProof/>
                <w:webHidden/>
              </w:rPr>
              <w:t>11</w:t>
            </w:r>
            <w:r w:rsidR="005A6DBC">
              <w:rPr>
                <w:noProof/>
                <w:webHidden/>
              </w:rPr>
              <w:fldChar w:fldCharType="end"/>
            </w:r>
          </w:hyperlink>
        </w:p>
        <w:p w14:paraId="0D1983D7" w14:textId="69114602" w:rsidR="005A6DBC" w:rsidRDefault="00C57593">
          <w:pPr>
            <w:pStyle w:val="TOC3"/>
            <w:tabs>
              <w:tab w:val="right" w:leader="dot" w:pos="9061"/>
            </w:tabs>
            <w:rPr>
              <w:rFonts w:asciiTheme="minorHAnsi" w:eastAsiaTheme="minorEastAsia" w:hAnsiTheme="minorHAnsi"/>
              <w:b w:val="0"/>
              <w:noProof/>
              <w:sz w:val="24"/>
              <w:szCs w:val="24"/>
            </w:rPr>
          </w:pPr>
          <w:hyperlink w:anchor="_Toc168520283" w:history="1">
            <w:r w:rsidR="005A6DBC" w:rsidRPr="00F52F52">
              <w:rPr>
                <w:rStyle w:val="Hyperlink"/>
                <w:bCs/>
                <w:noProof/>
              </w:rPr>
              <w:t>2.2.1.</w:t>
            </w:r>
            <w:r w:rsidR="005A6DBC" w:rsidRPr="00F52F52">
              <w:rPr>
                <w:rStyle w:val="Hyperlink"/>
                <w:noProof/>
              </w:rPr>
              <w:t xml:space="preserve"> Bảng trách nhiệm yêu cầu nghiệp vụ</w:t>
            </w:r>
            <w:r w:rsidR="005A6DBC">
              <w:rPr>
                <w:noProof/>
                <w:webHidden/>
              </w:rPr>
              <w:tab/>
            </w:r>
            <w:r w:rsidR="005A6DBC">
              <w:rPr>
                <w:noProof/>
                <w:webHidden/>
              </w:rPr>
              <w:fldChar w:fldCharType="begin"/>
            </w:r>
            <w:r w:rsidR="005A6DBC">
              <w:rPr>
                <w:noProof/>
                <w:webHidden/>
              </w:rPr>
              <w:instrText xml:space="preserve"> PAGEREF _Toc168520283 \h </w:instrText>
            </w:r>
            <w:r w:rsidR="005A6DBC">
              <w:rPr>
                <w:noProof/>
                <w:webHidden/>
              </w:rPr>
            </w:r>
            <w:r w:rsidR="005A6DBC">
              <w:rPr>
                <w:noProof/>
                <w:webHidden/>
              </w:rPr>
              <w:fldChar w:fldCharType="separate"/>
            </w:r>
            <w:r w:rsidR="00B26FC8">
              <w:rPr>
                <w:noProof/>
                <w:webHidden/>
              </w:rPr>
              <w:t>11</w:t>
            </w:r>
            <w:r w:rsidR="005A6DBC">
              <w:rPr>
                <w:noProof/>
                <w:webHidden/>
              </w:rPr>
              <w:fldChar w:fldCharType="end"/>
            </w:r>
          </w:hyperlink>
        </w:p>
        <w:p w14:paraId="26E37A31" w14:textId="5F494820" w:rsidR="005A6DBC" w:rsidRDefault="00C57593">
          <w:pPr>
            <w:pStyle w:val="TOC3"/>
            <w:tabs>
              <w:tab w:val="right" w:leader="dot" w:pos="9061"/>
            </w:tabs>
            <w:rPr>
              <w:rFonts w:asciiTheme="minorHAnsi" w:eastAsiaTheme="minorEastAsia" w:hAnsiTheme="minorHAnsi"/>
              <w:b w:val="0"/>
              <w:noProof/>
              <w:sz w:val="24"/>
              <w:szCs w:val="24"/>
            </w:rPr>
          </w:pPr>
          <w:hyperlink w:anchor="_Toc168520284" w:history="1">
            <w:r w:rsidR="005A6DBC" w:rsidRPr="00F52F52">
              <w:rPr>
                <w:rStyle w:val="Hyperlink"/>
                <w:bCs/>
                <w:noProof/>
              </w:rPr>
              <w:t>2.2.2.</w:t>
            </w:r>
            <w:r w:rsidR="005A6DBC" w:rsidRPr="00F52F52">
              <w:rPr>
                <w:rStyle w:val="Hyperlink"/>
                <w:noProof/>
              </w:rPr>
              <w:t xml:space="preserve"> Bảng trách nhiệm yêu cầu tiến hóa</w:t>
            </w:r>
            <w:r w:rsidR="005A6DBC">
              <w:rPr>
                <w:noProof/>
                <w:webHidden/>
              </w:rPr>
              <w:tab/>
            </w:r>
            <w:r w:rsidR="005A6DBC">
              <w:rPr>
                <w:noProof/>
                <w:webHidden/>
              </w:rPr>
              <w:fldChar w:fldCharType="begin"/>
            </w:r>
            <w:r w:rsidR="005A6DBC">
              <w:rPr>
                <w:noProof/>
                <w:webHidden/>
              </w:rPr>
              <w:instrText xml:space="preserve"> PAGEREF _Toc168520284 \h </w:instrText>
            </w:r>
            <w:r w:rsidR="005A6DBC">
              <w:rPr>
                <w:noProof/>
                <w:webHidden/>
              </w:rPr>
            </w:r>
            <w:r w:rsidR="005A6DBC">
              <w:rPr>
                <w:noProof/>
                <w:webHidden/>
              </w:rPr>
              <w:fldChar w:fldCharType="separate"/>
            </w:r>
            <w:r w:rsidR="00B26FC8">
              <w:rPr>
                <w:noProof/>
                <w:webHidden/>
              </w:rPr>
              <w:t>12</w:t>
            </w:r>
            <w:r w:rsidR="005A6DBC">
              <w:rPr>
                <w:noProof/>
                <w:webHidden/>
              </w:rPr>
              <w:fldChar w:fldCharType="end"/>
            </w:r>
          </w:hyperlink>
        </w:p>
        <w:p w14:paraId="7FD36E48" w14:textId="350CD97E" w:rsidR="005A6DBC" w:rsidRDefault="00C57593">
          <w:pPr>
            <w:pStyle w:val="TOC3"/>
            <w:tabs>
              <w:tab w:val="right" w:leader="dot" w:pos="9061"/>
            </w:tabs>
            <w:rPr>
              <w:rFonts w:asciiTheme="minorHAnsi" w:eastAsiaTheme="minorEastAsia" w:hAnsiTheme="minorHAnsi"/>
              <w:b w:val="0"/>
              <w:noProof/>
              <w:sz w:val="24"/>
              <w:szCs w:val="24"/>
            </w:rPr>
          </w:pPr>
          <w:hyperlink w:anchor="_Toc168520285" w:history="1">
            <w:r w:rsidR="005A6DBC" w:rsidRPr="00F52F52">
              <w:rPr>
                <w:rStyle w:val="Hyperlink"/>
                <w:bCs/>
                <w:noProof/>
              </w:rPr>
              <w:t>2.2.3.</w:t>
            </w:r>
            <w:r w:rsidR="005A6DBC" w:rsidRPr="00F52F52">
              <w:rPr>
                <w:rStyle w:val="Hyperlink"/>
                <w:noProof/>
              </w:rPr>
              <w:t xml:space="preserve"> Bảng trách nhiệm yêu cầu hiệu quả</w:t>
            </w:r>
            <w:r w:rsidR="005A6DBC">
              <w:rPr>
                <w:noProof/>
                <w:webHidden/>
              </w:rPr>
              <w:tab/>
            </w:r>
            <w:r w:rsidR="005A6DBC">
              <w:rPr>
                <w:noProof/>
                <w:webHidden/>
              </w:rPr>
              <w:fldChar w:fldCharType="begin"/>
            </w:r>
            <w:r w:rsidR="005A6DBC">
              <w:rPr>
                <w:noProof/>
                <w:webHidden/>
              </w:rPr>
              <w:instrText xml:space="preserve"> PAGEREF _Toc168520285 \h </w:instrText>
            </w:r>
            <w:r w:rsidR="005A6DBC">
              <w:rPr>
                <w:noProof/>
                <w:webHidden/>
              </w:rPr>
            </w:r>
            <w:r w:rsidR="005A6DBC">
              <w:rPr>
                <w:noProof/>
                <w:webHidden/>
              </w:rPr>
              <w:fldChar w:fldCharType="separate"/>
            </w:r>
            <w:r w:rsidR="00B26FC8">
              <w:rPr>
                <w:noProof/>
                <w:webHidden/>
              </w:rPr>
              <w:t>13</w:t>
            </w:r>
            <w:r w:rsidR="005A6DBC">
              <w:rPr>
                <w:noProof/>
                <w:webHidden/>
              </w:rPr>
              <w:fldChar w:fldCharType="end"/>
            </w:r>
          </w:hyperlink>
        </w:p>
        <w:p w14:paraId="6D3AC11B" w14:textId="36344326" w:rsidR="005A6DBC" w:rsidRDefault="00C57593">
          <w:pPr>
            <w:pStyle w:val="TOC3"/>
            <w:tabs>
              <w:tab w:val="right" w:leader="dot" w:pos="9061"/>
            </w:tabs>
            <w:rPr>
              <w:rFonts w:asciiTheme="minorHAnsi" w:eastAsiaTheme="minorEastAsia" w:hAnsiTheme="minorHAnsi"/>
              <w:b w:val="0"/>
              <w:noProof/>
              <w:sz w:val="24"/>
              <w:szCs w:val="24"/>
            </w:rPr>
          </w:pPr>
          <w:hyperlink w:anchor="_Toc168520286" w:history="1">
            <w:r w:rsidR="005A6DBC" w:rsidRPr="00F52F52">
              <w:rPr>
                <w:rStyle w:val="Hyperlink"/>
                <w:bCs/>
                <w:noProof/>
              </w:rPr>
              <w:t>2.2.4.</w:t>
            </w:r>
            <w:r w:rsidR="005A6DBC" w:rsidRPr="00F52F52">
              <w:rPr>
                <w:rStyle w:val="Hyperlink"/>
                <w:noProof/>
              </w:rPr>
              <w:t xml:space="preserve"> Bảng trách nhiệm yêu cầu tiện dụng</w:t>
            </w:r>
            <w:r w:rsidR="005A6DBC">
              <w:rPr>
                <w:noProof/>
                <w:webHidden/>
              </w:rPr>
              <w:tab/>
            </w:r>
            <w:r w:rsidR="005A6DBC">
              <w:rPr>
                <w:noProof/>
                <w:webHidden/>
              </w:rPr>
              <w:fldChar w:fldCharType="begin"/>
            </w:r>
            <w:r w:rsidR="005A6DBC">
              <w:rPr>
                <w:noProof/>
                <w:webHidden/>
              </w:rPr>
              <w:instrText xml:space="preserve"> PAGEREF _Toc168520286 \h </w:instrText>
            </w:r>
            <w:r w:rsidR="005A6DBC">
              <w:rPr>
                <w:noProof/>
                <w:webHidden/>
              </w:rPr>
            </w:r>
            <w:r w:rsidR="005A6DBC">
              <w:rPr>
                <w:noProof/>
                <w:webHidden/>
              </w:rPr>
              <w:fldChar w:fldCharType="separate"/>
            </w:r>
            <w:r w:rsidR="00B26FC8">
              <w:rPr>
                <w:noProof/>
                <w:webHidden/>
              </w:rPr>
              <w:t>13</w:t>
            </w:r>
            <w:r w:rsidR="005A6DBC">
              <w:rPr>
                <w:noProof/>
                <w:webHidden/>
              </w:rPr>
              <w:fldChar w:fldCharType="end"/>
            </w:r>
          </w:hyperlink>
        </w:p>
        <w:p w14:paraId="020F19E1" w14:textId="4F632F63" w:rsidR="005A6DBC" w:rsidRDefault="00C57593">
          <w:pPr>
            <w:pStyle w:val="TOC3"/>
            <w:tabs>
              <w:tab w:val="right" w:leader="dot" w:pos="9061"/>
            </w:tabs>
            <w:rPr>
              <w:rFonts w:asciiTheme="minorHAnsi" w:eastAsiaTheme="minorEastAsia" w:hAnsiTheme="minorHAnsi"/>
              <w:b w:val="0"/>
              <w:noProof/>
              <w:sz w:val="24"/>
              <w:szCs w:val="24"/>
            </w:rPr>
          </w:pPr>
          <w:hyperlink w:anchor="_Toc168520287" w:history="1">
            <w:r w:rsidR="005A6DBC" w:rsidRPr="00F52F52">
              <w:rPr>
                <w:rStyle w:val="Hyperlink"/>
                <w:bCs/>
                <w:noProof/>
              </w:rPr>
              <w:t>2.2.5.</w:t>
            </w:r>
            <w:r w:rsidR="005A6DBC" w:rsidRPr="00F52F52">
              <w:rPr>
                <w:rStyle w:val="Hyperlink"/>
                <w:noProof/>
              </w:rPr>
              <w:t xml:space="preserve"> Bảng trách nhiệm yêu cầu tương thích</w:t>
            </w:r>
            <w:r w:rsidR="005A6DBC">
              <w:rPr>
                <w:noProof/>
                <w:webHidden/>
              </w:rPr>
              <w:tab/>
            </w:r>
            <w:r w:rsidR="005A6DBC">
              <w:rPr>
                <w:noProof/>
                <w:webHidden/>
              </w:rPr>
              <w:fldChar w:fldCharType="begin"/>
            </w:r>
            <w:r w:rsidR="005A6DBC">
              <w:rPr>
                <w:noProof/>
                <w:webHidden/>
              </w:rPr>
              <w:instrText xml:space="preserve"> PAGEREF _Toc168520287 \h </w:instrText>
            </w:r>
            <w:r w:rsidR="005A6DBC">
              <w:rPr>
                <w:noProof/>
                <w:webHidden/>
              </w:rPr>
            </w:r>
            <w:r w:rsidR="005A6DBC">
              <w:rPr>
                <w:noProof/>
                <w:webHidden/>
              </w:rPr>
              <w:fldChar w:fldCharType="separate"/>
            </w:r>
            <w:r w:rsidR="00B26FC8">
              <w:rPr>
                <w:noProof/>
                <w:webHidden/>
              </w:rPr>
              <w:t>14</w:t>
            </w:r>
            <w:r w:rsidR="005A6DBC">
              <w:rPr>
                <w:noProof/>
                <w:webHidden/>
              </w:rPr>
              <w:fldChar w:fldCharType="end"/>
            </w:r>
          </w:hyperlink>
        </w:p>
        <w:p w14:paraId="186083F7" w14:textId="2DF85F55" w:rsidR="005A6DBC" w:rsidRDefault="00C57593">
          <w:pPr>
            <w:pStyle w:val="TOC3"/>
            <w:tabs>
              <w:tab w:val="right" w:leader="dot" w:pos="9061"/>
            </w:tabs>
            <w:rPr>
              <w:rFonts w:asciiTheme="minorHAnsi" w:eastAsiaTheme="minorEastAsia" w:hAnsiTheme="minorHAnsi"/>
              <w:b w:val="0"/>
              <w:noProof/>
              <w:sz w:val="24"/>
              <w:szCs w:val="24"/>
            </w:rPr>
          </w:pPr>
          <w:hyperlink w:anchor="_Toc168520288" w:history="1">
            <w:r w:rsidR="005A6DBC" w:rsidRPr="00F52F52">
              <w:rPr>
                <w:rStyle w:val="Hyperlink"/>
                <w:bCs/>
                <w:noProof/>
              </w:rPr>
              <w:t>2.2.6.</w:t>
            </w:r>
            <w:r w:rsidR="005A6DBC" w:rsidRPr="00F52F52">
              <w:rPr>
                <w:rStyle w:val="Hyperlink"/>
                <w:noProof/>
              </w:rPr>
              <w:t xml:space="preserve"> Bảng trách nhiệm yêu cầu an toàn</w:t>
            </w:r>
            <w:r w:rsidR="005A6DBC">
              <w:rPr>
                <w:noProof/>
                <w:webHidden/>
              </w:rPr>
              <w:tab/>
            </w:r>
            <w:r w:rsidR="005A6DBC">
              <w:rPr>
                <w:noProof/>
                <w:webHidden/>
              </w:rPr>
              <w:fldChar w:fldCharType="begin"/>
            </w:r>
            <w:r w:rsidR="005A6DBC">
              <w:rPr>
                <w:noProof/>
                <w:webHidden/>
              </w:rPr>
              <w:instrText xml:space="preserve"> PAGEREF _Toc168520288 \h </w:instrText>
            </w:r>
            <w:r w:rsidR="005A6DBC">
              <w:rPr>
                <w:noProof/>
                <w:webHidden/>
              </w:rPr>
            </w:r>
            <w:r w:rsidR="005A6DBC">
              <w:rPr>
                <w:noProof/>
                <w:webHidden/>
              </w:rPr>
              <w:fldChar w:fldCharType="separate"/>
            </w:r>
            <w:r w:rsidR="00B26FC8">
              <w:rPr>
                <w:noProof/>
                <w:webHidden/>
              </w:rPr>
              <w:t>15</w:t>
            </w:r>
            <w:r w:rsidR="005A6DBC">
              <w:rPr>
                <w:noProof/>
                <w:webHidden/>
              </w:rPr>
              <w:fldChar w:fldCharType="end"/>
            </w:r>
          </w:hyperlink>
        </w:p>
        <w:p w14:paraId="49B34930" w14:textId="12BE88FB" w:rsidR="005A6DBC" w:rsidRDefault="00C57593">
          <w:pPr>
            <w:pStyle w:val="TOC3"/>
            <w:tabs>
              <w:tab w:val="right" w:leader="dot" w:pos="9061"/>
            </w:tabs>
            <w:rPr>
              <w:rFonts w:asciiTheme="minorHAnsi" w:eastAsiaTheme="minorEastAsia" w:hAnsiTheme="minorHAnsi"/>
              <w:b w:val="0"/>
              <w:noProof/>
              <w:sz w:val="24"/>
              <w:szCs w:val="24"/>
            </w:rPr>
          </w:pPr>
          <w:hyperlink w:anchor="_Toc168520289" w:history="1">
            <w:r w:rsidR="005A6DBC" w:rsidRPr="00F52F52">
              <w:rPr>
                <w:rStyle w:val="Hyperlink"/>
                <w:bCs/>
                <w:noProof/>
              </w:rPr>
              <w:t>2.2.7.</w:t>
            </w:r>
            <w:r w:rsidR="005A6DBC" w:rsidRPr="00F52F52">
              <w:rPr>
                <w:rStyle w:val="Hyperlink"/>
                <w:noProof/>
              </w:rPr>
              <w:t xml:space="preserve"> Bảng trách nhiệm yêu cầu bảo mật</w:t>
            </w:r>
            <w:r w:rsidR="005A6DBC">
              <w:rPr>
                <w:noProof/>
                <w:webHidden/>
              </w:rPr>
              <w:tab/>
            </w:r>
            <w:r w:rsidR="005A6DBC">
              <w:rPr>
                <w:noProof/>
                <w:webHidden/>
              </w:rPr>
              <w:fldChar w:fldCharType="begin"/>
            </w:r>
            <w:r w:rsidR="005A6DBC">
              <w:rPr>
                <w:noProof/>
                <w:webHidden/>
              </w:rPr>
              <w:instrText xml:space="preserve"> PAGEREF _Toc168520289 \h </w:instrText>
            </w:r>
            <w:r w:rsidR="005A6DBC">
              <w:rPr>
                <w:noProof/>
                <w:webHidden/>
              </w:rPr>
            </w:r>
            <w:r w:rsidR="005A6DBC">
              <w:rPr>
                <w:noProof/>
                <w:webHidden/>
              </w:rPr>
              <w:fldChar w:fldCharType="separate"/>
            </w:r>
            <w:r w:rsidR="00B26FC8">
              <w:rPr>
                <w:noProof/>
                <w:webHidden/>
              </w:rPr>
              <w:t>15</w:t>
            </w:r>
            <w:r w:rsidR="005A6DBC">
              <w:rPr>
                <w:noProof/>
                <w:webHidden/>
              </w:rPr>
              <w:fldChar w:fldCharType="end"/>
            </w:r>
          </w:hyperlink>
        </w:p>
        <w:p w14:paraId="7E0B9897" w14:textId="50AC81C7" w:rsidR="005A6DBC" w:rsidRDefault="00C57593">
          <w:pPr>
            <w:pStyle w:val="TOC2"/>
            <w:rPr>
              <w:rFonts w:asciiTheme="minorHAnsi" w:eastAsiaTheme="minorEastAsia" w:hAnsiTheme="minorHAnsi"/>
              <w:b w:val="0"/>
              <w:noProof/>
              <w:sz w:val="24"/>
              <w:szCs w:val="24"/>
            </w:rPr>
          </w:pPr>
          <w:hyperlink w:anchor="_Toc168520290" w:history="1">
            <w:r w:rsidR="005A6DBC" w:rsidRPr="00F52F52">
              <w:rPr>
                <w:rStyle w:val="Hyperlink"/>
                <w:bCs/>
                <w:noProof/>
              </w:rPr>
              <w:t>2.3.</w:t>
            </w:r>
            <w:r w:rsidR="005A6DBC" w:rsidRPr="00F52F52">
              <w:rPr>
                <w:rStyle w:val="Hyperlink"/>
                <w:noProof/>
              </w:rPr>
              <w:t xml:space="preserve"> Sơ đồ luồng cho từng yêu cầu</w:t>
            </w:r>
            <w:r w:rsidR="005A6DBC">
              <w:rPr>
                <w:noProof/>
                <w:webHidden/>
              </w:rPr>
              <w:tab/>
            </w:r>
            <w:r w:rsidR="005A6DBC">
              <w:rPr>
                <w:noProof/>
                <w:webHidden/>
              </w:rPr>
              <w:fldChar w:fldCharType="begin"/>
            </w:r>
            <w:r w:rsidR="005A6DBC">
              <w:rPr>
                <w:noProof/>
                <w:webHidden/>
              </w:rPr>
              <w:instrText xml:space="preserve"> PAGEREF _Toc168520290 \h </w:instrText>
            </w:r>
            <w:r w:rsidR="005A6DBC">
              <w:rPr>
                <w:noProof/>
                <w:webHidden/>
              </w:rPr>
            </w:r>
            <w:r w:rsidR="005A6DBC">
              <w:rPr>
                <w:noProof/>
                <w:webHidden/>
              </w:rPr>
              <w:fldChar w:fldCharType="separate"/>
            </w:r>
            <w:r w:rsidR="00B26FC8">
              <w:rPr>
                <w:noProof/>
                <w:webHidden/>
              </w:rPr>
              <w:t>16</w:t>
            </w:r>
            <w:r w:rsidR="005A6DBC">
              <w:rPr>
                <w:noProof/>
                <w:webHidden/>
              </w:rPr>
              <w:fldChar w:fldCharType="end"/>
            </w:r>
          </w:hyperlink>
        </w:p>
        <w:p w14:paraId="1DE9D71D" w14:textId="42A2F9AF" w:rsidR="005A6DBC" w:rsidRDefault="00C57593">
          <w:pPr>
            <w:pStyle w:val="TOC3"/>
            <w:tabs>
              <w:tab w:val="right" w:leader="dot" w:pos="9061"/>
            </w:tabs>
            <w:rPr>
              <w:rFonts w:asciiTheme="minorHAnsi" w:eastAsiaTheme="minorEastAsia" w:hAnsiTheme="minorHAnsi"/>
              <w:b w:val="0"/>
              <w:noProof/>
              <w:sz w:val="24"/>
              <w:szCs w:val="24"/>
            </w:rPr>
          </w:pPr>
          <w:hyperlink w:anchor="_Toc168520291" w:history="1">
            <w:r w:rsidR="005A6DBC" w:rsidRPr="00F52F52">
              <w:rPr>
                <w:rStyle w:val="Hyperlink"/>
                <w:bCs/>
                <w:noProof/>
              </w:rPr>
              <w:t>2.3.1.</w:t>
            </w:r>
            <w:r w:rsidR="005A6DBC" w:rsidRPr="00F52F52">
              <w:rPr>
                <w:rStyle w:val="Hyperlink"/>
                <w:noProof/>
              </w:rPr>
              <w:t xml:space="preserve"> Yêu cầu tạo phiếu bán </w:t>
            </w:r>
            <w:r w:rsidR="005A6DBC" w:rsidRPr="00F52F52">
              <w:rPr>
                <w:rStyle w:val="Hyperlink"/>
                <w:bCs/>
                <w:noProof/>
              </w:rPr>
              <w:t>hàng</w:t>
            </w:r>
            <w:r w:rsidR="005A6DBC">
              <w:rPr>
                <w:noProof/>
                <w:webHidden/>
              </w:rPr>
              <w:tab/>
            </w:r>
            <w:r w:rsidR="005A6DBC">
              <w:rPr>
                <w:noProof/>
                <w:webHidden/>
              </w:rPr>
              <w:fldChar w:fldCharType="begin"/>
            </w:r>
            <w:r w:rsidR="005A6DBC">
              <w:rPr>
                <w:noProof/>
                <w:webHidden/>
              </w:rPr>
              <w:instrText xml:space="preserve"> PAGEREF _Toc168520291 \h </w:instrText>
            </w:r>
            <w:r w:rsidR="005A6DBC">
              <w:rPr>
                <w:noProof/>
                <w:webHidden/>
              </w:rPr>
            </w:r>
            <w:r w:rsidR="005A6DBC">
              <w:rPr>
                <w:noProof/>
                <w:webHidden/>
              </w:rPr>
              <w:fldChar w:fldCharType="separate"/>
            </w:r>
            <w:r w:rsidR="00B26FC8">
              <w:rPr>
                <w:noProof/>
                <w:webHidden/>
              </w:rPr>
              <w:t>16</w:t>
            </w:r>
            <w:r w:rsidR="005A6DBC">
              <w:rPr>
                <w:noProof/>
                <w:webHidden/>
              </w:rPr>
              <w:fldChar w:fldCharType="end"/>
            </w:r>
          </w:hyperlink>
        </w:p>
        <w:p w14:paraId="2EEE298F" w14:textId="316F2AB9" w:rsidR="005A6DBC" w:rsidRDefault="00C57593">
          <w:pPr>
            <w:pStyle w:val="TOC3"/>
            <w:tabs>
              <w:tab w:val="right" w:leader="dot" w:pos="9061"/>
            </w:tabs>
            <w:rPr>
              <w:rFonts w:asciiTheme="minorHAnsi" w:eastAsiaTheme="minorEastAsia" w:hAnsiTheme="minorHAnsi"/>
              <w:b w:val="0"/>
              <w:noProof/>
              <w:sz w:val="24"/>
              <w:szCs w:val="24"/>
            </w:rPr>
          </w:pPr>
          <w:hyperlink w:anchor="_Toc168520292" w:history="1">
            <w:r w:rsidR="005A6DBC" w:rsidRPr="00F52F52">
              <w:rPr>
                <w:rStyle w:val="Hyperlink"/>
                <w:bCs/>
                <w:noProof/>
              </w:rPr>
              <w:t>2.3.2.</w:t>
            </w:r>
            <w:r w:rsidR="005A6DBC" w:rsidRPr="00F52F52">
              <w:rPr>
                <w:rStyle w:val="Hyperlink"/>
                <w:noProof/>
              </w:rPr>
              <w:t xml:space="preserve"> Yêu cầu tra cứu phiếu bán </w:t>
            </w:r>
            <w:r w:rsidR="005A6DBC" w:rsidRPr="00F52F52">
              <w:rPr>
                <w:rStyle w:val="Hyperlink"/>
                <w:bCs/>
                <w:noProof/>
              </w:rPr>
              <w:t>hàng</w:t>
            </w:r>
            <w:r w:rsidR="005A6DBC">
              <w:rPr>
                <w:noProof/>
                <w:webHidden/>
              </w:rPr>
              <w:tab/>
            </w:r>
            <w:r w:rsidR="005A6DBC">
              <w:rPr>
                <w:noProof/>
                <w:webHidden/>
              </w:rPr>
              <w:fldChar w:fldCharType="begin"/>
            </w:r>
            <w:r w:rsidR="005A6DBC">
              <w:rPr>
                <w:noProof/>
                <w:webHidden/>
              </w:rPr>
              <w:instrText xml:space="preserve"> PAGEREF _Toc168520292 \h </w:instrText>
            </w:r>
            <w:r w:rsidR="005A6DBC">
              <w:rPr>
                <w:noProof/>
                <w:webHidden/>
              </w:rPr>
            </w:r>
            <w:r w:rsidR="005A6DBC">
              <w:rPr>
                <w:noProof/>
                <w:webHidden/>
              </w:rPr>
              <w:fldChar w:fldCharType="separate"/>
            </w:r>
            <w:r w:rsidR="00B26FC8">
              <w:rPr>
                <w:noProof/>
                <w:webHidden/>
              </w:rPr>
              <w:t>18</w:t>
            </w:r>
            <w:r w:rsidR="005A6DBC">
              <w:rPr>
                <w:noProof/>
                <w:webHidden/>
              </w:rPr>
              <w:fldChar w:fldCharType="end"/>
            </w:r>
          </w:hyperlink>
        </w:p>
        <w:p w14:paraId="01BD2B5E" w14:textId="33F40C8C" w:rsidR="005A6DBC" w:rsidRDefault="00C57593">
          <w:pPr>
            <w:pStyle w:val="TOC3"/>
            <w:tabs>
              <w:tab w:val="right" w:leader="dot" w:pos="9061"/>
            </w:tabs>
            <w:rPr>
              <w:rFonts w:asciiTheme="minorHAnsi" w:eastAsiaTheme="minorEastAsia" w:hAnsiTheme="minorHAnsi"/>
              <w:b w:val="0"/>
              <w:noProof/>
              <w:sz w:val="24"/>
              <w:szCs w:val="24"/>
            </w:rPr>
          </w:pPr>
          <w:hyperlink w:anchor="_Toc168520293" w:history="1">
            <w:r w:rsidR="005A6DBC" w:rsidRPr="00F52F52">
              <w:rPr>
                <w:rStyle w:val="Hyperlink"/>
                <w:bCs/>
                <w:noProof/>
              </w:rPr>
              <w:t>2.3.3.</w:t>
            </w:r>
            <w:r w:rsidR="005A6DBC" w:rsidRPr="00F52F52">
              <w:rPr>
                <w:rStyle w:val="Hyperlink"/>
                <w:noProof/>
              </w:rPr>
              <w:t xml:space="preserve"> Yêu cầu tạo phiếu mua </w:t>
            </w:r>
            <w:r w:rsidR="005A6DBC" w:rsidRPr="00F52F52">
              <w:rPr>
                <w:rStyle w:val="Hyperlink"/>
                <w:bCs/>
                <w:noProof/>
              </w:rPr>
              <w:t>hàng</w:t>
            </w:r>
            <w:r w:rsidR="005A6DBC">
              <w:rPr>
                <w:noProof/>
                <w:webHidden/>
              </w:rPr>
              <w:tab/>
            </w:r>
            <w:r w:rsidR="005A6DBC">
              <w:rPr>
                <w:noProof/>
                <w:webHidden/>
              </w:rPr>
              <w:fldChar w:fldCharType="begin"/>
            </w:r>
            <w:r w:rsidR="005A6DBC">
              <w:rPr>
                <w:noProof/>
                <w:webHidden/>
              </w:rPr>
              <w:instrText xml:space="preserve"> PAGEREF _Toc168520293 \h </w:instrText>
            </w:r>
            <w:r w:rsidR="005A6DBC">
              <w:rPr>
                <w:noProof/>
                <w:webHidden/>
              </w:rPr>
            </w:r>
            <w:r w:rsidR="005A6DBC">
              <w:rPr>
                <w:noProof/>
                <w:webHidden/>
              </w:rPr>
              <w:fldChar w:fldCharType="separate"/>
            </w:r>
            <w:r w:rsidR="00B26FC8">
              <w:rPr>
                <w:noProof/>
                <w:webHidden/>
              </w:rPr>
              <w:t>19</w:t>
            </w:r>
            <w:r w:rsidR="005A6DBC">
              <w:rPr>
                <w:noProof/>
                <w:webHidden/>
              </w:rPr>
              <w:fldChar w:fldCharType="end"/>
            </w:r>
          </w:hyperlink>
        </w:p>
        <w:p w14:paraId="51357583" w14:textId="6536DDB9" w:rsidR="005A6DBC" w:rsidRDefault="00C57593">
          <w:pPr>
            <w:pStyle w:val="TOC3"/>
            <w:tabs>
              <w:tab w:val="right" w:leader="dot" w:pos="9061"/>
            </w:tabs>
            <w:rPr>
              <w:rFonts w:asciiTheme="minorHAnsi" w:eastAsiaTheme="minorEastAsia" w:hAnsiTheme="minorHAnsi"/>
              <w:b w:val="0"/>
              <w:noProof/>
              <w:sz w:val="24"/>
              <w:szCs w:val="24"/>
            </w:rPr>
          </w:pPr>
          <w:hyperlink w:anchor="_Toc168520294" w:history="1">
            <w:r w:rsidR="005A6DBC" w:rsidRPr="00F52F52">
              <w:rPr>
                <w:rStyle w:val="Hyperlink"/>
                <w:bCs/>
                <w:noProof/>
              </w:rPr>
              <w:t>2.3.4.</w:t>
            </w:r>
            <w:r w:rsidR="005A6DBC" w:rsidRPr="00F52F52">
              <w:rPr>
                <w:rStyle w:val="Hyperlink"/>
                <w:noProof/>
              </w:rPr>
              <w:t xml:space="preserve"> Yêu cầu tra cứu phiếu mua </w:t>
            </w:r>
            <w:r w:rsidR="005A6DBC" w:rsidRPr="00F52F52">
              <w:rPr>
                <w:rStyle w:val="Hyperlink"/>
                <w:bCs/>
                <w:noProof/>
              </w:rPr>
              <w:t>hàng</w:t>
            </w:r>
            <w:r w:rsidR="005A6DBC">
              <w:rPr>
                <w:noProof/>
                <w:webHidden/>
              </w:rPr>
              <w:tab/>
            </w:r>
            <w:r w:rsidR="005A6DBC">
              <w:rPr>
                <w:noProof/>
                <w:webHidden/>
              </w:rPr>
              <w:fldChar w:fldCharType="begin"/>
            </w:r>
            <w:r w:rsidR="005A6DBC">
              <w:rPr>
                <w:noProof/>
                <w:webHidden/>
              </w:rPr>
              <w:instrText xml:space="preserve"> PAGEREF _Toc168520294 \h </w:instrText>
            </w:r>
            <w:r w:rsidR="005A6DBC">
              <w:rPr>
                <w:noProof/>
                <w:webHidden/>
              </w:rPr>
            </w:r>
            <w:r w:rsidR="005A6DBC">
              <w:rPr>
                <w:noProof/>
                <w:webHidden/>
              </w:rPr>
              <w:fldChar w:fldCharType="separate"/>
            </w:r>
            <w:r w:rsidR="00B26FC8">
              <w:rPr>
                <w:noProof/>
                <w:webHidden/>
              </w:rPr>
              <w:t>20</w:t>
            </w:r>
            <w:r w:rsidR="005A6DBC">
              <w:rPr>
                <w:noProof/>
                <w:webHidden/>
              </w:rPr>
              <w:fldChar w:fldCharType="end"/>
            </w:r>
          </w:hyperlink>
        </w:p>
        <w:p w14:paraId="0AE9FD8F" w14:textId="5C6E67D2" w:rsidR="005A6DBC" w:rsidRDefault="00C57593">
          <w:pPr>
            <w:pStyle w:val="TOC3"/>
            <w:tabs>
              <w:tab w:val="right" w:leader="dot" w:pos="9061"/>
            </w:tabs>
            <w:rPr>
              <w:rFonts w:asciiTheme="minorHAnsi" w:eastAsiaTheme="minorEastAsia" w:hAnsiTheme="minorHAnsi"/>
              <w:b w:val="0"/>
              <w:noProof/>
              <w:sz w:val="24"/>
              <w:szCs w:val="24"/>
            </w:rPr>
          </w:pPr>
          <w:hyperlink w:anchor="_Toc168520295" w:history="1">
            <w:r w:rsidR="005A6DBC" w:rsidRPr="00F52F52">
              <w:rPr>
                <w:rStyle w:val="Hyperlink"/>
                <w:bCs/>
                <w:noProof/>
              </w:rPr>
              <w:t>2.3.5.</w:t>
            </w:r>
            <w:r w:rsidR="005A6DBC" w:rsidRPr="00F52F52">
              <w:rPr>
                <w:rStyle w:val="Hyperlink"/>
                <w:noProof/>
              </w:rPr>
              <w:t xml:space="preserve"> Yêu cầu tạo phiếu dịch vụ</w:t>
            </w:r>
            <w:r w:rsidR="005A6DBC">
              <w:rPr>
                <w:noProof/>
                <w:webHidden/>
              </w:rPr>
              <w:tab/>
            </w:r>
            <w:r w:rsidR="005A6DBC">
              <w:rPr>
                <w:noProof/>
                <w:webHidden/>
              </w:rPr>
              <w:fldChar w:fldCharType="begin"/>
            </w:r>
            <w:r w:rsidR="005A6DBC">
              <w:rPr>
                <w:noProof/>
                <w:webHidden/>
              </w:rPr>
              <w:instrText xml:space="preserve"> PAGEREF _Toc168520295 \h </w:instrText>
            </w:r>
            <w:r w:rsidR="005A6DBC">
              <w:rPr>
                <w:noProof/>
                <w:webHidden/>
              </w:rPr>
            </w:r>
            <w:r w:rsidR="005A6DBC">
              <w:rPr>
                <w:noProof/>
                <w:webHidden/>
              </w:rPr>
              <w:fldChar w:fldCharType="separate"/>
            </w:r>
            <w:r w:rsidR="00B26FC8">
              <w:rPr>
                <w:noProof/>
                <w:webHidden/>
              </w:rPr>
              <w:t>21</w:t>
            </w:r>
            <w:r w:rsidR="005A6DBC">
              <w:rPr>
                <w:noProof/>
                <w:webHidden/>
              </w:rPr>
              <w:fldChar w:fldCharType="end"/>
            </w:r>
          </w:hyperlink>
        </w:p>
        <w:p w14:paraId="4DB10EB2" w14:textId="00B1B762" w:rsidR="005A6DBC" w:rsidRDefault="00C57593">
          <w:pPr>
            <w:pStyle w:val="TOC3"/>
            <w:tabs>
              <w:tab w:val="right" w:leader="dot" w:pos="9061"/>
            </w:tabs>
            <w:rPr>
              <w:rFonts w:asciiTheme="minorHAnsi" w:eastAsiaTheme="minorEastAsia" w:hAnsiTheme="minorHAnsi"/>
              <w:b w:val="0"/>
              <w:noProof/>
              <w:sz w:val="24"/>
              <w:szCs w:val="24"/>
            </w:rPr>
          </w:pPr>
          <w:hyperlink w:anchor="_Toc168520296" w:history="1">
            <w:r w:rsidR="005A6DBC" w:rsidRPr="00F52F52">
              <w:rPr>
                <w:rStyle w:val="Hyperlink"/>
                <w:bCs/>
                <w:noProof/>
              </w:rPr>
              <w:t>2.3.6.</w:t>
            </w:r>
            <w:r w:rsidR="005A6DBC" w:rsidRPr="00F52F52">
              <w:rPr>
                <w:rStyle w:val="Hyperlink"/>
                <w:noProof/>
              </w:rPr>
              <w:t xml:space="preserve"> Yêu cầu tra cứu phiếu dịch vụ</w:t>
            </w:r>
            <w:r w:rsidR="005A6DBC">
              <w:rPr>
                <w:noProof/>
                <w:webHidden/>
              </w:rPr>
              <w:tab/>
            </w:r>
            <w:r w:rsidR="005A6DBC">
              <w:rPr>
                <w:noProof/>
                <w:webHidden/>
              </w:rPr>
              <w:fldChar w:fldCharType="begin"/>
            </w:r>
            <w:r w:rsidR="005A6DBC">
              <w:rPr>
                <w:noProof/>
                <w:webHidden/>
              </w:rPr>
              <w:instrText xml:space="preserve"> PAGEREF _Toc168520296 \h </w:instrText>
            </w:r>
            <w:r w:rsidR="005A6DBC">
              <w:rPr>
                <w:noProof/>
                <w:webHidden/>
              </w:rPr>
            </w:r>
            <w:r w:rsidR="005A6DBC">
              <w:rPr>
                <w:noProof/>
                <w:webHidden/>
              </w:rPr>
              <w:fldChar w:fldCharType="separate"/>
            </w:r>
            <w:r w:rsidR="00B26FC8">
              <w:rPr>
                <w:noProof/>
                <w:webHidden/>
              </w:rPr>
              <w:t>23</w:t>
            </w:r>
            <w:r w:rsidR="005A6DBC">
              <w:rPr>
                <w:noProof/>
                <w:webHidden/>
              </w:rPr>
              <w:fldChar w:fldCharType="end"/>
            </w:r>
          </w:hyperlink>
        </w:p>
        <w:p w14:paraId="1C8DA1E7" w14:textId="4BCBC8C9" w:rsidR="005A6DBC" w:rsidRDefault="00C57593">
          <w:pPr>
            <w:pStyle w:val="TOC3"/>
            <w:tabs>
              <w:tab w:val="right" w:leader="dot" w:pos="9061"/>
            </w:tabs>
            <w:rPr>
              <w:rFonts w:asciiTheme="minorHAnsi" w:eastAsiaTheme="minorEastAsia" w:hAnsiTheme="minorHAnsi"/>
              <w:b w:val="0"/>
              <w:noProof/>
              <w:sz w:val="24"/>
              <w:szCs w:val="24"/>
            </w:rPr>
          </w:pPr>
          <w:hyperlink w:anchor="_Toc168520297" w:history="1">
            <w:r w:rsidR="005A6DBC" w:rsidRPr="00F52F52">
              <w:rPr>
                <w:rStyle w:val="Hyperlink"/>
                <w:bCs/>
                <w:noProof/>
              </w:rPr>
              <w:t>2.3.7.</w:t>
            </w:r>
            <w:r w:rsidR="005A6DBC" w:rsidRPr="00F52F52">
              <w:rPr>
                <w:rStyle w:val="Hyperlink"/>
                <w:noProof/>
              </w:rPr>
              <w:t xml:space="preserve"> Lập báo cáo tồn kho</w:t>
            </w:r>
            <w:r w:rsidR="005A6DBC">
              <w:rPr>
                <w:noProof/>
                <w:webHidden/>
              </w:rPr>
              <w:tab/>
            </w:r>
            <w:r w:rsidR="005A6DBC">
              <w:rPr>
                <w:noProof/>
                <w:webHidden/>
              </w:rPr>
              <w:fldChar w:fldCharType="begin"/>
            </w:r>
            <w:r w:rsidR="005A6DBC">
              <w:rPr>
                <w:noProof/>
                <w:webHidden/>
              </w:rPr>
              <w:instrText xml:space="preserve"> PAGEREF _Toc168520297 \h </w:instrText>
            </w:r>
            <w:r w:rsidR="005A6DBC">
              <w:rPr>
                <w:noProof/>
                <w:webHidden/>
              </w:rPr>
            </w:r>
            <w:r w:rsidR="005A6DBC">
              <w:rPr>
                <w:noProof/>
                <w:webHidden/>
              </w:rPr>
              <w:fldChar w:fldCharType="separate"/>
            </w:r>
            <w:r w:rsidR="00B26FC8">
              <w:rPr>
                <w:noProof/>
                <w:webHidden/>
              </w:rPr>
              <w:t>24</w:t>
            </w:r>
            <w:r w:rsidR="005A6DBC">
              <w:rPr>
                <w:noProof/>
                <w:webHidden/>
              </w:rPr>
              <w:fldChar w:fldCharType="end"/>
            </w:r>
          </w:hyperlink>
        </w:p>
        <w:p w14:paraId="0088C93A" w14:textId="08E5C23A" w:rsidR="005A6DBC" w:rsidRDefault="00C57593">
          <w:pPr>
            <w:pStyle w:val="TOC3"/>
            <w:tabs>
              <w:tab w:val="right" w:leader="dot" w:pos="9061"/>
            </w:tabs>
            <w:rPr>
              <w:rFonts w:asciiTheme="minorHAnsi" w:eastAsiaTheme="minorEastAsia" w:hAnsiTheme="minorHAnsi"/>
              <w:b w:val="0"/>
              <w:noProof/>
              <w:sz w:val="24"/>
              <w:szCs w:val="24"/>
            </w:rPr>
          </w:pPr>
          <w:hyperlink w:anchor="_Toc168520298" w:history="1">
            <w:r w:rsidR="005A6DBC" w:rsidRPr="00F52F52">
              <w:rPr>
                <w:rStyle w:val="Hyperlink"/>
                <w:bCs/>
                <w:noProof/>
              </w:rPr>
              <w:t>2.3.8.</w:t>
            </w:r>
            <w:r w:rsidR="005A6DBC" w:rsidRPr="00F52F52">
              <w:rPr>
                <w:rStyle w:val="Hyperlink"/>
                <w:noProof/>
              </w:rPr>
              <w:t xml:space="preserve"> Tra cứu chi tiết sản phẩm</w:t>
            </w:r>
            <w:r w:rsidR="005A6DBC">
              <w:rPr>
                <w:noProof/>
                <w:webHidden/>
              </w:rPr>
              <w:tab/>
            </w:r>
            <w:r w:rsidR="005A6DBC">
              <w:rPr>
                <w:noProof/>
                <w:webHidden/>
              </w:rPr>
              <w:fldChar w:fldCharType="begin"/>
            </w:r>
            <w:r w:rsidR="005A6DBC">
              <w:rPr>
                <w:noProof/>
                <w:webHidden/>
              </w:rPr>
              <w:instrText xml:space="preserve"> PAGEREF _Toc168520298 \h </w:instrText>
            </w:r>
            <w:r w:rsidR="005A6DBC">
              <w:rPr>
                <w:noProof/>
                <w:webHidden/>
              </w:rPr>
            </w:r>
            <w:r w:rsidR="005A6DBC">
              <w:rPr>
                <w:noProof/>
                <w:webHidden/>
              </w:rPr>
              <w:fldChar w:fldCharType="separate"/>
            </w:r>
            <w:r w:rsidR="00B26FC8">
              <w:rPr>
                <w:noProof/>
                <w:webHidden/>
              </w:rPr>
              <w:t>26</w:t>
            </w:r>
            <w:r w:rsidR="005A6DBC">
              <w:rPr>
                <w:noProof/>
                <w:webHidden/>
              </w:rPr>
              <w:fldChar w:fldCharType="end"/>
            </w:r>
          </w:hyperlink>
        </w:p>
        <w:p w14:paraId="1A9C734A" w14:textId="78981B74" w:rsidR="005A6DBC" w:rsidRDefault="00C57593">
          <w:pPr>
            <w:pStyle w:val="TOC3"/>
            <w:tabs>
              <w:tab w:val="right" w:leader="dot" w:pos="9061"/>
            </w:tabs>
            <w:rPr>
              <w:rFonts w:asciiTheme="minorHAnsi" w:eastAsiaTheme="minorEastAsia" w:hAnsiTheme="minorHAnsi"/>
              <w:b w:val="0"/>
              <w:noProof/>
              <w:sz w:val="24"/>
              <w:szCs w:val="24"/>
            </w:rPr>
          </w:pPr>
          <w:hyperlink w:anchor="_Toc168520299" w:history="1">
            <w:r w:rsidR="005A6DBC" w:rsidRPr="00F52F52">
              <w:rPr>
                <w:rStyle w:val="Hyperlink"/>
                <w:bCs/>
                <w:noProof/>
              </w:rPr>
              <w:t>2.3.9.</w:t>
            </w:r>
            <w:r w:rsidR="005A6DBC" w:rsidRPr="00F52F52">
              <w:rPr>
                <w:rStyle w:val="Hyperlink"/>
                <w:noProof/>
              </w:rPr>
              <w:t xml:space="preserve"> Yêu cầu lưu thông tin nhà cung cấp</w:t>
            </w:r>
            <w:r w:rsidR="005A6DBC">
              <w:rPr>
                <w:noProof/>
                <w:webHidden/>
              </w:rPr>
              <w:tab/>
            </w:r>
            <w:r w:rsidR="005A6DBC">
              <w:rPr>
                <w:noProof/>
                <w:webHidden/>
              </w:rPr>
              <w:fldChar w:fldCharType="begin"/>
            </w:r>
            <w:r w:rsidR="005A6DBC">
              <w:rPr>
                <w:noProof/>
                <w:webHidden/>
              </w:rPr>
              <w:instrText xml:space="preserve"> PAGEREF _Toc168520299 \h </w:instrText>
            </w:r>
            <w:r w:rsidR="005A6DBC">
              <w:rPr>
                <w:noProof/>
                <w:webHidden/>
              </w:rPr>
            </w:r>
            <w:r w:rsidR="005A6DBC">
              <w:rPr>
                <w:noProof/>
                <w:webHidden/>
              </w:rPr>
              <w:fldChar w:fldCharType="separate"/>
            </w:r>
            <w:r w:rsidR="00B26FC8">
              <w:rPr>
                <w:noProof/>
                <w:webHidden/>
              </w:rPr>
              <w:t>27</w:t>
            </w:r>
            <w:r w:rsidR="005A6DBC">
              <w:rPr>
                <w:noProof/>
                <w:webHidden/>
              </w:rPr>
              <w:fldChar w:fldCharType="end"/>
            </w:r>
          </w:hyperlink>
        </w:p>
        <w:p w14:paraId="7EFFA0B7" w14:textId="149C364B" w:rsidR="005A6DBC" w:rsidRDefault="00C57593">
          <w:pPr>
            <w:pStyle w:val="TOC3"/>
            <w:tabs>
              <w:tab w:val="right" w:leader="dot" w:pos="9061"/>
            </w:tabs>
            <w:rPr>
              <w:rFonts w:asciiTheme="minorHAnsi" w:eastAsiaTheme="minorEastAsia" w:hAnsiTheme="minorHAnsi"/>
              <w:b w:val="0"/>
              <w:noProof/>
              <w:sz w:val="24"/>
              <w:szCs w:val="24"/>
            </w:rPr>
          </w:pPr>
          <w:hyperlink w:anchor="_Toc168520300" w:history="1">
            <w:r w:rsidR="005A6DBC" w:rsidRPr="00F52F52">
              <w:rPr>
                <w:rStyle w:val="Hyperlink"/>
                <w:bCs/>
                <w:noProof/>
              </w:rPr>
              <w:t>2.3.10.</w:t>
            </w:r>
            <w:r w:rsidR="005A6DBC" w:rsidRPr="00F52F52">
              <w:rPr>
                <w:rStyle w:val="Hyperlink"/>
                <w:noProof/>
              </w:rPr>
              <w:t xml:space="preserve"> Yêu cầu tra cứu nhà cung cấp</w:t>
            </w:r>
            <w:r w:rsidR="005A6DBC">
              <w:rPr>
                <w:noProof/>
                <w:webHidden/>
              </w:rPr>
              <w:tab/>
            </w:r>
            <w:r w:rsidR="005A6DBC">
              <w:rPr>
                <w:noProof/>
                <w:webHidden/>
              </w:rPr>
              <w:fldChar w:fldCharType="begin"/>
            </w:r>
            <w:r w:rsidR="005A6DBC">
              <w:rPr>
                <w:noProof/>
                <w:webHidden/>
              </w:rPr>
              <w:instrText xml:space="preserve"> PAGEREF _Toc168520300 \h </w:instrText>
            </w:r>
            <w:r w:rsidR="005A6DBC">
              <w:rPr>
                <w:noProof/>
                <w:webHidden/>
              </w:rPr>
            </w:r>
            <w:r w:rsidR="005A6DBC">
              <w:rPr>
                <w:noProof/>
                <w:webHidden/>
              </w:rPr>
              <w:fldChar w:fldCharType="separate"/>
            </w:r>
            <w:r w:rsidR="00B26FC8">
              <w:rPr>
                <w:noProof/>
                <w:webHidden/>
              </w:rPr>
              <w:t>28</w:t>
            </w:r>
            <w:r w:rsidR="005A6DBC">
              <w:rPr>
                <w:noProof/>
                <w:webHidden/>
              </w:rPr>
              <w:fldChar w:fldCharType="end"/>
            </w:r>
          </w:hyperlink>
        </w:p>
        <w:p w14:paraId="2FC59916" w14:textId="4D3E5E09" w:rsidR="005A6DBC" w:rsidRDefault="00C57593">
          <w:pPr>
            <w:pStyle w:val="TOC1"/>
            <w:rPr>
              <w:rFonts w:asciiTheme="minorHAnsi" w:eastAsiaTheme="minorEastAsia" w:hAnsiTheme="minorHAnsi"/>
              <w:b w:val="0"/>
              <w:noProof/>
              <w:sz w:val="24"/>
              <w:szCs w:val="24"/>
            </w:rPr>
          </w:pPr>
          <w:hyperlink w:anchor="_Toc168520301" w:history="1">
            <w:r w:rsidR="005A6DBC" w:rsidRPr="00F52F52">
              <w:rPr>
                <w:rStyle w:val="Hyperlink"/>
                <w:bCs/>
                <w:noProof/>
              </w:rPr>
              <w:t>CHƯƠNG 3:</w:t>
            </w:r>
            <w:r w:rsidR="005A6DBC" w:rsidRPr="00F52F52">
              <w:rPr>
                <w:rStyle w:val="Hyperlink"/>
                <w:noProof/>
              </w:rPr>
              <w:t xml:space="preserve"> THIẾT KẾ HỆ THỐNG</w:t>
            </w:r>
            <w:r w:rsidR="005A6DBC">
              <w:rPr>
                <w:noProof/>
                <w:webHidden/>
              </w:rPr>
              <w:tab/>
            </w:r>
            <w:r w:rsidR="005A6DBC">
              <w:rPr>
                <w:noProof/>
                <w:webHidden/>
              </w:rPr>
              <w:fldChar w:fldCharType="begin"/>
            </w:r>
            <w:r w:rsidR="005A6DBC">
              <w:rPr>
                <w:noProof/>
                <w:webHidden/>
              </w:rPr>
              <w:instrText xml:space="preserve"> PAGEREF _Toc168520301 \h </w:instrText>
            </w:r>
            <w:r w:rsidR="005A6DBC">
              <w:rPr>
                <w:noProof/>
                <w:webHidden/>
              </w:rPr>
            </w:r>
            <w:r w:rsidR="005A6DBC">
              <w:rPr>
                <w:noProof/>
                <w:webHidden/>
              </w:rPr>
              <w:fldChar w:fldCharType="separate"/>
            </w:r>
            <w:r w:rsidR="00B26FC8">
              <w:rPr>
                <w:noProof/>
                <w:webHidden/>
              </w:rPr>
              <w:t>31</w:t>
            </w:r>
            <w:r w:rsidR="005A6DBC">
              <w:rPr>
                <w:noProof/>
                <w:webHidden/>
              </w:rPr>
              <w:fldChar w:fldCharType="end"/>
            </w:r>
          </w:hyperlink>
        </w:p>
        <w:p w14:paraId="4A8EA1F4" w14:textId="5C0171AC" w:rsidR="005A6DBC" w:rsidRDefault="00C57593">
          <w:pPr>
            <w:pStyle w:val="TOC2"/>
            <w:rPr>
              <w:rFonts w:asciiTheme="minorHAnsi" w:eastAsiaTheme="minorEastAsia" w:hAnsiTheme="minorHAnsi"/>
              <w:b w:val="0"/>
              <w:noProof/>
              <w:sz w:val="24"/>
              <w:szCs w:val="24"/>
            </w:rPr>
          </w:pPr>
          <w:hyperlink w:anchor="_Toc168520302" w:history="1">
            <w:r w:rsidR="005A6DBC" w:rsidRPr="00F52F52">
              <w:rPr>
                <w:rStyle w:val="Hyperlink"/>
                <w:bCs/>
                <w:noProof/>
              </w:rPr>
              <w:t>3.1.</w:t>
            </w:r>
            <w:r w:rsidR="005A6DBC" w:rsidRPr="00F52F52">
              <w:rPr>
                <w:rStyle w:val="Hyperlink"/>
                <w:noProof/>
              </w:rPr>
              <w:t xml:space="preserve"> Kiến trúc hệ thống</w:t>
            </w:r>
            <w:r w:rsidR="005A6DBC">
              <w:rPr>
                <w:noProof/>
                <w:webHidden/>
              </w:rPr>
              <w:tab/>
            </w:r>
            <w:r w:rsidR="005A6DBC">
              <w:rPr>
                <w:noProof/>
                <w:webHidden/>
              </w:rPr>
              <w:fldChar w:fldCharType="begin"/>
            </w:r>
            <w:r w:rsidR="005A6DBC">
              <w:rPr>
                <w:noProof/>
                <w:webHidden/>
              </w:rPr>
              <w:instrText xml:space="preserve"> PAGEREF _Toc168520302 \h </w:instrText>
            </w:r>
            <w:r w:rsidR="005A6DBC">
              <w:rPr>
                <w:noProof/>
                <w:webHidden/>
              </w:rPr>
            </w:r>
            <w:r w:rsidR="005A6DBC">
              <w:rPr>
                <w:noProof/>
                <w:webHidden/>
              </w:rPr>
              <w:fldChar w:fldCharType="separate"/>
            </w:r>
            <w:r w:rsidR="00B26FC8">
              <w:rPr>
                <w:noProof/>
                <w:webHidden/>
              </w:rPr>
              <w:t>31</w:t>
            </w:r>
            <w:r w:rsidR="005A6DBC">
              <w:rPr>
                <w:noProof/>
                <w:webHidden/>
              </w:rPr>
              <w:fldChar w:fldCharType="end"/>
            </w:r>
          </w:hyperlink>
        </w:p>
        <w:p w14:paraId="5CE7F9FC" w14:textId="53FC71F5" w:rsidR="005A6DBC" w:rsidRDefault="00C57593">
          <w:pPr>
            <w:pStyle w:val="TOC2"/>
            <w:rPr>
              <w:rFonts w:asciiTheme="minorHAnsi" w:eastAsiaTheme="minorEastAsia" w:hAnsiTheme="minorHAnsi"/>
              <w:b w:val="0"/>
              <w:noProof/>
              <w:sz w:val="24"/>
              <w:szCs w:val="24"/>
            </w:rPr>
          </w:pPr>
          <w:hyperlink w:anchor="_Toc168520303" w:history="1">
            <w:r w:rsidR="005A6DBC" w:rsidRPr="00F52F52">
              <w:rPr>
                <w:rStyle w:val="Hyperlink"/>
                <w:bCs/>
                <w:noProof/>
              </w:rPr>
              <w:t>3.2.</w:t>
            </w:r>
            <w:r w:rsidR="005A6DBC" w:rsidRPr="00F52F52">
              <w:rPr>
                <w:rStyle w:val="Hyperlink"/>
                <w:noProof/>
              </w:rPr>
              <w:t xml:space="preserve"> Mô tả thành phần trong hệ thống</w:t>
            </w:r>
            <w:r w:rsidR="005A6DBC">
              <w:rPr>
                <w:noProof/>
                <w:webHidden/>
              </w:rPr>
              <w:tab/>
            </w:r>
            <w:r w:rsidR="005A6DBC">
              <w:rPr>
                <w:noProof/>
                <w:webHidden/>
              </w:rPr>
              <w:fldChar w:fldCharType="begin"/>
            </w:r>
            <w:r w:rsidR="005A6DBC">
              <w:rPr>
                <w:noProof/>
                <w:webHidden/>
              </w:rPr>
              <w:instrText xml:space="preserve"> PAGEREF _Toc168520303 \h </w:instrText>
            </w:r>
            <w:r w:rsidR="005A6DBC">
              <w:rPr>
                <w:noProof/>
                <w:webHidden/>
              </w:rPr>
            </w:r>
            <w:r w:rsidR="005A6DBC">
              <w:rPr>
                <w:noProof/>
                <w:webHidden/>
              </w:rPr>
              <w:fldChar w:fldCharType="separate"/>
            </w:r>
            <w:r w:rsidR="00B26FC8">
              <w:rPr>
                <w:noProof/>
                <w:webHidden/>
              </w:rPr>
              <w:t>31</w:t>
            </w:r>
            <w:r w:rsidR="005A6DBC">
              <w:rPr>
                <w:noProof/>
                <w:webHidden/>
              </w:rPr>
              <w:fldChar w:fldCharType="end"/>
            </w:r>
          </w:hyperlink>
        </w:p>
        <w:p w14:paraId="4A6E2B69" w14:textId="776F764B" w:rsidR="005A6DBC" w:rsidRDefault="00C57593">
          <w:pPr>
            <w:pStyle w:val="TOC1"/>
            <w:rPr>
              <w:rFonts w:asciiTheme="minorHAnsi" w:eastAsiaTheme="minorEastAsia" w:hAnsiTheme="minorHAnsi"/>
              <w:b w:val="0"/>
              <w:noProof/>
              <w:sz w:val="24"/>
              <w:szCs w:val="24"/>
            </w:rPr>
          </w:pPr>
          <w:hyperlink w:anchor="_Toc168520304" w:history="1">
            <w:r w:rsidR="005A6DBC" w:rsidRPr="00F52F52">
              <w:rPr>
                <w:rStyle w:val="Hyperlink"/>
                <w:noProof/>
              </w:rPr>
              <w:t>CHƯƠNG 4: THIẾT KẾ DỮ LIỆU</w:t>
            </w:r>
            <w:r w:rsidR="005A6DBC">
              <w:rPr>
                <w:noProof/>
                <w:webHidden/>
              </w:rPr>
              <w:tab/>
            </w:r>
            <w:r w:rsidR="005A6DBC">
              <w:rPr>
                <w:noProof/>
                <w:webHidden/>
              </w:rPr>
              <w:fldChar w:fldCharType="begin"/>
            </w:r>
            <w:r w:rsidR="005A6DBC">
              <w:rPr>
                <w:noProof/>
                <w:webHidden/>
              </w:rPr>
              <w:instrText xml:space="preserve"> PAGEREF _Toc168520304 \h </w:instrText>
            </w:r>
            <w:r w:rsidR="005A6DBC">
              <w:rPr>
                <w:noProof/>
                <w:webHidden/>
              </w:rPr>
            </w:r>
            <w:r w:rsidR="005A6DBC">
              <w:rPr>
                <w:noProof/>
                <w:webHidden/>
              </w:rPr>
              <w:fldChar w:fldCharType="separate"/>
            </w:r>
            <w:r w:rsidR="00B26FC8">
              <w:rPr>
                <w:noProof/>
                <w:webHidden/>
              </w:rPr>
              <w:t>32</w:t>
            </w:r>
            <w:r w:rsidR="005A6DBC">
              <w:rPr>
                <w:noProof/>
                <w:webHidden/>
              </w:rPr>
              <w:fldChar w:fldCharType="end"/>
            </w:r>
          </w:hyperlink>
        </w:p>
        <w:p w14:paraId="7F844670" w14:textId="2473F55B" w:rsidR="005A6DBC" w:rsidRDefault="00C57593">
          <w:pPr>
            <w:pStyle w:val="TOC2"/>
            <w:rPr>
              <w:rFonts w:asciiTheme="minorHAnsi" w:eastAsiaTheme="minorEastAsia" w:hAnsiTheme="minorHAnsi"/>
              <w:b w:val="0"/>
              <w:noProof/>
              <w:sz w:val="24"/>
              <w:szCs w:val="24"/>
            </w:rPr>
          </w:pPr>
          <w:hyperlink w:anchor="_Toc168520305" w:history="1">
            <w:r w:rsidR="005A6DBC" w:rsidRPr="00F52F52">
              <w:rPr>
                <w:rStyle w:val="Hyperlink"/>
                <w:bCs/>
                <w:noProof/>
              </w:rPr>
              <w:t>4.1.</w:t>
            </w:r>
            <w:r w:rsidR="005A6DBC" w:rsidRPr="00F52F52">
              <w:rPr>
                <w:rStyle w:val="Hyperlink"/>
                <w:noProof/>
              </w:rPr>
              <w:t xml:space="preserve"> Thuật toán lập sơ đồ logic</w:t>
            </w:r>
            <w:r w:rsidR="005A6DBC">
              <w:rPr>
                <w:noProof/>
                <w:webHidden/>
              </w:rPr>
              <w:tab/>
            </w:r>
            <w:r w:rsidR="005A6DBC">
              <w:rPr>
                <w:noProof/>
                <w:webHidden/>
              </w:rPr>
              <w:fldChar w:fldCharType="begin"/>
            </w:r>
            <w:r w:rsidR="005A6DBC">
              <w:rPr>
                <w:noProof/>
                <w:webHidden/>
              </w:rPr>
              <w:instrText xml:space="preserve"> PAGEREF _Toc168520305 \h </w:instrText>
            </w:r>
            <w:r w:rsidR="005A6DBC">
              <w:rPr>
                <w:noProof/>
                <w:webHidden/>
              </w:rPr>
            </w:r>
            <w:r w:rsidR="005A6DBC">
              <w:rPr>
                <w:noProof/>
                <w:webHidden/>
              </w:rPr>
              <w:fldChar w:fldCharType="separate"/>
            </w:r>
            <w:r w:rsidR="00B26FC8">
              <w:rPr>
                <w:noProof/>
                <w:webHidden/>
              </w:rPr>
              <w:t>32</w:t>
            </w:r>
            <w:r w:rsidR="005A6DBC">
              <w:rPr>
                <w:noProof/>
                <w:webHidden/>
              </w:rPr>
              <w:fldChar w:fldCharType="end"/>
            </w:r>
          </w:hyperlink>
        </w:p>
        <w:p w14:paraId="108F3B17" w14:textId="66F4DFCE" w:rsidR="005A6DBC" w:rsidRDefault="00C57593">
          <w:pPr>
            <w:pStyle w:val="TOC3"/>
            <w:tabs>
              <w:tab w:val="right" w:leader="dot" w:pos="9061"/>
            </w:tabs>
            <w:rPr>
              <w:rFonts w:asciiTheme="minorHAnsi" w:eastAsiaTheme="minorEastAsia" w:hAnsiTheme="minorHAnsi"/>
              <w:b w:val="0"/>
              <w:noProof/>
              <w:sz w:val="24"/>
              <w:szCs w:val="24"/>
            </w:rPr>
          </w:pPr>
          <w:hyperlink w:anchor="_Toc168520306" w:history="1">
            <w:r w:rsidR="005A6DBC" w:rsidRPr="00F52F52">
              <w:rPr>
                <w:rStyle w:val="Hyperlink"/>
                <w:bCs/>
                <w:noProof/>
                <w:lang w:val="vi-VN"/>
              </w:rPr>
              <w:t>4.1.1.</w:t>
            </w:r>
            <w:r w:rsidR="005A6DBC" w:rsidRPr="00F52F52">
              <w:rPr>
                <w:rStyle w:val="Hyperlink"/>
                <w:noProof/>
                <w:lang w:val="vi-VN"/>
              </w:rPr>
              <w:t xml:space="preserve"> Xét yêu cầu lập phiếu bán hàng</w:t>
            </w:r>
            <w:r w:rsidR="005A6DBC">
              <w:rPr>
                <w:noProof/>
                <w:webHidden/>
              </w:rPr>
              <w:tab/>
            </w:r>
            <w:r w:rsidR="005A6DBC">
              <w:rPr>
                <w:noProof/>
                <w:webHidden/>
              </w:rPr>
              <w:fldChar w:fldCharType="begin"/>
            </w:r>
            <w:r w:rsidR="005A6DBC">
              <w:rPr>
                <w:noProof/>
                <w:webHidden/>
              </w:rPr>
              <w:instrText xml:space="preserve"> PAGEREF _Toc168520306 \h </w:instrText>
            </w:r>
            <w:r w:rsidR="005A6DBC">
              <w:rPr>
                <w:noProof/>
                <w:webHidden/>
              </w:rPr>
            </w:r>
            <w:r w:rsidR="005A6DBC">
              <w:rPr>
                <w:noProof/>
                <w:webHidden/>
              </w:rPr>
              <w:fldChar w:fldCharType="separate"/>
            </w:r>
            <w:r w:rsidR="00B26FC8">
              <w:rPr>
                <w:noProof/>
                <w:webHidden/>
              </w:rPr>
              <w:t>32</w:t>
            </w:r>
            <w:r w:rsidR="005A6DBC">
              <w:rPr>
                <w:noProof/>
                <w:webHidden/>
              </w:rPr>
              <w:fldChar w:fldCharType="end"/>
            </w:r>
          </w:hyperlink>
        </w:p>
        <w:p w14:paraId="61DA9355" w14:textId="78C87BCC" w:rsidR="005A6DBC" w:rsidRDefault="00C57593">
          <w:pPr>
            <w:pStyle w:val="TOC3"/>
            <w:tabs>
              <w:tab w:val="right" w:leader="dot" w:pos="9061"/>
            </w:tabs>
            <w:rPr>
              <w:rFonts w:asciiTheme="minorHAnsi" w:eastAsiaTheme="minorEastAsia" w:hAnsiTheme="minorHAnsi"/>
              <w:b w:val="0"/>
              <w:noProof/>
              <w:sz w:val="24"/>
              <w:szCs w:val="24"/>
            </w:rPr>
          </w:pPr>
          <w:hyperlink w:anchor="_Toc168520307" w:history="1">
            <w:r w:rsidR="005A6DBC" w:rsidRPr="00F52F52">
              <w:rPr>
                <w:rStyle w:val="Hyperlink"/>
                <w:bCs/>
                <w:noProof/>
                <w:lang w:val="vi-VN"/>
              </w:rPr>
              <w:t>4.1.2.</w:t>
            </w:r>
            <w:r w:rsidR="005A6DBC" w:rsidRPr="00F52F52">
              <w:rPr>
                <w:rStyle w:val="Hyperlink"/>
                <w:noProof/>
                <w:lang w:val="vi-VN"/>
              </w:rPr>
              <w:t xml:space="preserve"> Xét yêu cầu lập phiếu mua hàng</w:t>
            </w:r>
            <w:r w:rsidR="005A6DBC">
              <w:rPr>
                <w:noProof/>
                <w:webHidden/>
              </w:rPr>
              <w:tab/>
            </w:r>
            <w:r w:rsidR="005A6DBC">
              <w:rPr>
                <w:noProof/>
                <w:webHidden/>
              </w:rPr>
              <w:fldChar w:fldCharType="begin"/>
            </w:r>
            <w:r w:rsidR="005A6DBC">
              <w:rPr>
                <w:noProof/>
                <w:webHidden/>
              </w:rPr>
              <w:instrText xml:space="preserve"> PAGEREF _Toc168520307 \h </w:instrText>
            </w:r>
            <w:r w:rsidR="005A6DBC">
              <w:rPr>
                <w:noProof/>
                <w:webHidden/>
              </w:rPr>
            </w:r>
            <w:r w:rsidR="005A6DBC">
              <w:rPr>
                <w:noProof/>
                <w:webHidden/>
              </w:rPr>
              <w:fldChar w:fldCharType="separate"/>
            </w:r>
            <w:r w:rsidR="00B26FC8">
              <w:rPr>
                <w:noProof/>
                <w:webHidden/>
              </w:rPr>
              <w:t>34</w:t>
            </w:r>
            <w:r w:rsidR="005A6DBC">
              <w:rPr>
                <w:noProof/>
                <w:webHidden/>
              </w:rPr>
              <w:fldChar w:fldCharType="end"/>
            </w:r>
          </w:hyperlink>
        </w:p>
        <w:p w14:paraId="195303A4" w14:textId="105FF9E9" w:rsidR="005A6DBC" w:rsidRDefault="00C57593">
          <w:pPr>
            <w:pStyle w:val="TOC3"/>
            <w:tabs>
              <w:tab w:val="right" w:leader="dot" w:pos="9061"/>
            </w:tabs>
            <w:rPr>
              <w:rFonts w:asciiTheme="minorHAnsi" w:eastAsiaTheme="minorEastAsia" w:hAnsiTheme="minorHAnsi"/>
              <w:b w:val="0"/>
              <w:noProof/>
              <w:sz w:val="24"/>
              <w:szCs w:val="24"/>
            </w:rPr>
          </w:pPr>
          <w:hyperlink w:anchor="_Toc168520308" w:history="1">
            <w:r w:rsidR="005A6DBC" w:rsidRPr="00F52F52">
              <w:rPr>
                <w:rStyle w:val="Hyperlink"/>
                <w:bCs/>
                <w:noProof/>
                <w:lang w:val="vi-VN"/>
              </w:rPr>
              <w:t>4.1.3.</w:t>
            </w:r>
            <w:r w:rsidR="005A6DBC" w:rsidRPr="00F52F52">
              <w:rPr>
                <w:rStyle w:val="Hyperlink"/>
                <w:noProof/>
                <w:lang w:val="vi-VN"/>
              </w:rPr>
              <w:t xml:space="preserve"> Xét yêu cầu lập phiếu dịch vụ</w:t>
            </w:r>
            <w:r w:rsidR="005A6DBC">
              <w:rPr>
                <w:noProof/>
                <w:webHidden/>
              </w:rPr>
              <w:tab/>
            </w:r>
            <w:r w:rsidR="005A6DBC">
              <w:rPr>
                <w:noProof/>
                <w:webHidden/>
              </w:rPr>
              <w:fldChar w:fldCharType="begin"/>
            </w:r>
            <w:r w:rsidR="005A6DBC">
              <w:rPr>
                <w:noProof/>
                <w:webHidden/>
              </w:rPr>
              <w:instrText xml:space="preserve"> PAGEREF _Toc168520308 \h </w:instrText>
            </w:r>
            <w:r w:rsidR="005A6DBC">
              <w:rPr>
                <w:noProof/>
                <w:webHidden/>
              </w:rPr>
            </w:r>
            <w:r w:rsidR="005A6DBC">
              <w:rPr>
                <w:noProof/>
                <w:webHidden/>
              </w:rPr>
              <w:fldChar w:fldCharType="separate"/>
            </w:r>
            <w:r w:rsidR="00B26FC8">
              <w:rPr>
                <w:noProof/>
                <w:webHidden/>
              </w:rPr>
              <w:t>36</w:t>
            </w:r>
            <w:r w:rsidR="005A6DBC">
              <w:rPr>
                <w:noProof/>
                <w:webHidden/>
              </w:rPr>
              <w:fldChar w:fldCharType="end"/>
            </w:r>
          </w:hyperlink>
        </w:p>
        <w:p w14:paraId="20BF634D" w14:textId="0C6B6222" w:rsidR="005A6DBC" w:rsidRDefault="00C57593">
          <w:pPr>
            <w:pStyle w:val="TOC3"/>
            <w:tabs>
              <w:tab w:val="right" w:leader="dot" w:pos="9061"/>
            </w:tabs>
            <w:rPr>
              <w:rFonts w:asciiTheme="minorHAnsi" w:eastAsiaTheme="minorEastAsia" w:hAnsiTheme="minorHAnsi"/>
              <w:b w:val="0"/>
              <w:noProof/>
              <w:sz w:val="24"/>
              <w:szCs w:val="24"/>
            </w:rPr>
          </w:pPr>
          <w:hyperlink w:anchor="_Toc168520309" w:history="1">
            <w:r w:rsidR="005A6DBC" w:rsidRPr="00F52F52">
              <w:rPr>
                <w:rStyle w:val="Hyperlink"/>
                <w:bCs/>
                <w:noProof/>
                <w:lang w:val="vi-VN"/>
              </w:rPr>
              <w:t>4.1.4.</w:t>
            </w:r>
            <w:r w:rsidR="005A6DBC" w:rsidRPr="00F52F52">
              <w:rPr>
                <w:rStyle w:val="Hyperlink"/>
                <w:noProof/>
                <w:lang w:val="vi-VN"/>
              </w:rPr>
              <w:t xml:space="preserve"> Xét yêu cầu tra cứu phiếu dịch vụ</w:t>
            </w:r>
            <w:r w:rsidR="005A6DBC">
              <w:rPr>
                <w:noProof/>
                <w:webHidden/>
              </w:rPr>
              <w:tab/>
            </w:r>
            <w:r w:rsidR="005A6DBC">
              <w:rPr>
                <w:noProof/>
                <w:webHidden/>
              </w:rPr>
              <w:fldChar w:fldCharType="begin"/>
            </w:r>
            <w:r w:rsidR="005A6DBC">
              <w:rPr>
                <w:noProof/>
                <w:webHidden/>
              </w:rPr>
              <w:instrText xml:space="preserve"> PAGEREF _Toc168520309 \h </w:instrText>
            </w:r>
            <w:r w:rsidR="005A6DBC">
              <w:rPr>
                <w:noProof/>
                <w:webHidden/>
              </w:rPr>
            </w:r>
            <w:r w:rsidR="005A6DBC">
              <w:rPr>
                <w:noProof/>
                <w:webHidden/>
              </w:rPr>
              <w:fldChar w:fldCharType="separate"/>
            </w:r>
            <w:r w:rsidR="00B26FC8">
              <w:rPr>
                <w:noProof/>
                <w:webHidden/>
              </w:rPr>
              <w:t>39</w:t>
            </w:r>
            <w:r w:rsidR="005A6DBC">
              <w:rPr>
                <w:noProof/>
                <w:webHidden/>
              </w:rPr>
              <w:fldChar w:fldCharType="end"/>
            </w:r>
          </w:hyperlink>
        </w:p>
        <w:p w14:paraId="695147B4" w14:textId="39D12ECD" w:rsidR="005A6DBC" w:rsidRDefault="00C57593">
          <w:pPr>
            <w:pStyle w:val="TOC3"/>
            <w:tabs>
              <w:tab w:val="right" w:leader="dot" w:pos="9061"/>
            </w:tabs>
            <w:rPr>
              <w:rFonts w:asciiTheme="minorHAnsi" w:eastAsiaTheme="minorEastAsia" w:hAnsiTheme="minorHAnsi"/>
              <w:b w:val="0"/>
              <w:noProof/>
              <w:sz w:val="24"/>
              <w:szCs w:val="24"/>
            </w:rPr>
          </w:pPr>
          <w:hyperlink w:anchor="_Toc168520310" w:history="1">
            <w:r w:rsidR="005A6DBC" w:rsidRPr="00F52F52">
              <w:rPr>
                <w:rStyle w:val="Hyperlink"/>
                <w:bCs/>
                <w:noProof/>
                <w:lang w:val="vi-VN"/>
              </w:rPr>
              <w:t>4.1.5.</w:t>
            </w:r>
            <w:r w:rsidR="005A6DBC" w:rsidRPr="00F52F52">
              <w:rPr>
                <w:rStyle w:val="Hyperlink"/>
                <w:noProof/>
                <w:lang w:val="vi-VN"/>
              </w:rPr>
              <w:t xml:space="preserve"> Xét yêu cầu lập báo cáo tồn kho</w:t>
            </w:r>
            <w:r w:rsidR="005A6DBC">
              <w:rPr>
                <w:noProof/>
                <w:webHidden/>
              </w:rPr>
              <w:tab/>
            </w:r>
            <w:r w:rsidR="005A6DBC">
              <w:rPr>
                <w:noProof/>
                <w:webHidden/>
              </w:rPr>
              <w:fldChar w:fldCharType="begin"/>
            </w:r>
            <w:r w:rsidR="005A6DBC">
              <w:rPr>
                <w:noProof/>
                <w:webHidden/>
              </w:rPr>
              <w:instrText xml:space="preserve"> PAGEREF _Toc168520310 \h </w:instrText>
            </w:r>
            <w:r w:rsidR="005A6DBC">
              <w:rPr>
                <w:noProof/>
                <w:webHidden/>
              </w:rPr>
            </w:r>
            <w:r w:rsidR="005A6DBC">
              <w:rPr>
                <w:noProof/>
                <w:webHidden/>
              </w:rPr>
              <w:fldChar w:fldCharType="separate"/>
            </w:r>
            <w:r w:rsidR="00B26FC8">
              <w:rPr>
                <w:noProof/>
                <w:webHidden/>
              </w:rPr>
              <w:t>40</w:t>
            </w:r>
            <w:r w:rsidR="005A6DBC">
              <w:rPr>
                <w:noProof/>
                <w:webHidden/>
              </w:rPr>
              <w:fldChar w:fldCharType="end"/>
            </w:r>
          </w:hyperlink>
        </w:p>
        <w:p w14:paraId="6E38B036" w14:textId="17339D97" w:rsidR="005A6DBC" w:rsidRDefault="00C57593">
          <w:pPr>
            <w:pStyle w:val="TOC2"/>
            <w:rPr>
              <w:rFonts w:asciiTheme="minorHAnsi" w:eastAsiaTheme="minorEastAsia" w:hAnsiTheme="minorHAnsi"/>
              <w:b w:val="0"/>
              <w:noProof/>
              <w:sz w:val="24"/>
              <w:szCs w:val="24"/>
            </w:rPr>
          </w:pPr>
          <w:hyperlink w:anchor="_Toc168520311" w:history="1">
            <w:r w:rsidR="005A6DBC" w:rsidRPr="00F52F52">
              <w:rPr>
                <w:rStyle w:val="Hyperlink"/>
                <w:bCs/>
                <w:noProof/>
              </w:rPr>
              <w:t>4.2.</w:t>
            </w:r>
            <w:r w:rsidR="005A6DBC" w:rsidRPr="00F52F52">
              <w:rPr>
                <w:rStyle w:val="Hyperlink"/>
                <w:noProof/>
              </w:rPr>
              <w:t xml:space="preserve"> Sơ đồ logic hoàn chỉnh</w:t>
            </w:r>
            <w:r w:rsidR="005A6DBC">
              <w:rPr>
                <w:noProof/>
                <w:webHidden/>
              </w:rPr>
              <w:tab/>
            </w:r>
            <w:r w:rsidR="005A6DBC">
              <w:rPr>
                <w:noProof/>
                <w:webHidden/>
              </w:rPr>
              <w:fldChar w:fldCharType="begin"/>
            </w:r>
            <w:r w:rsidR="005A6DBC">
              <w:rPr>
                <w:noProof/>
                <w:webHidden/>
              </w:rPr>
              <w:instrText xml:space="preserve"> PAGEREF _Toc168520311 \h </w:instrText>
            </w:r>
            <w:r w:rsidR="005A6DBC">
              <w:rPr>
                <w:noProof/>
                <w:webHidden/>
              </w:rPr>
            </w:r>
            <w:r w:rsidR="005A6DBC">
              <w:rPr>
                <w:noProof/>
                <w:webHidden/>
              </w:rPr>
              <w:fldChar w:fldCharType="separate"/>
            </w:r>
            <w:r w:rsidR="00B26FC8">
              <w:rPr>
                <w:noProof/>
                <w:webHidden/>
              </w:rPr>
              <w:t>41</w:t>
            </w:r>
            <w:r w:rsidR="005A6DBC">
              <w:rPr>
                <w:noProof/>
                <w:webHidden/>
              </w:rPr>
              <w:fldChar w:fldCharType="end"/>
            </w:r>
          </w:hyperlink>
        </w:p>
        <w:p w14:paraId="0FCCF012" w14:textId="2EC18A6B" w:rsidR="005A6DBC" w:rsidRDefault="00C57593">
          <w:pPr>
            <w:pStyle w:val="TOC2"/>
            <w:rPr>
              <w:rFonts w:asciiTheme="minorHAnsi" w:eastAsiaTheme="minorEastAsia" w:hAnsiTheme="minorHAnsi"/>
              <w:b w:val="0"/>
              <w:noProof/>
              <w:sz w:val="24"/>
              <w:szCs w:val="24"/>
            </w:rPr>
          </w:pPr>
          <w:hyperlink w:anchor="_Toc168520312" w:history="1">
            <w:r w:rsidR="005A6DBC" w:rsidRPr="00F52F52">
              <w:rPr>
                <w:rStyle w:val="Hyperlink"/>
                <w:bCs/>
                <w:noProof/>
              </w:rPr>
              <w:t>4.3.</w:t>
            </w:r>
            <w:r w:rsidR="005A6DBC" w:rsidRPr="00F52F52">
              <w:rPr>
                <w:rStyle w:val="Hyperlink"/>
                <w:noProof/>
              </w:rPr>
              <w:t xml:space="preserve"> Danh sách các bảng dữ liệu </w:t>
            </w:r>
            <w:r w:rsidR="005A6DBC" w:rsidRPr="00F52F52">
              <w:rPr>
                <w:rStyle w:val="Hyperlink"/>
                <w:bCs/>
                <w:noProof/>
              </w:rPr>
              <w:t>(table) trong sơ đồ</w:t>
            </w:r>
            <w:r w:rsidR="005A6DBC">
              <w:rPr>
                <w:noProof/>
                <w:webHidden/>
              </w:rPr>
              <w:tab/>
            </w:r>
            <w:r w:rsidR="005A6DBC">
              <w:rPr>
                <w:noProof/>
                <w:webHidden/>
              </w:rPr>
              <w:fldChar w:fldCharType="begin"/>
            </w:r>
            <w:r w:rsidR="005A6DBC">
              <w:rPr>
                <w:noProof/>
                <w:webHidden/>
              </w:rPr>
              <w:instrText xml:space="preserve"> PAGEREF _Toc168520312 \h </w:instrText>
            </w:r>
            <w:r w:rsidR="005A6DBC">
              <w:rPr>
                <w:noProof/>
                <w:webHidden/>
              </w:rPr>
            </w:r>
            <w:r w:rsidR="005A6DBC">
              <w:rPr>
                <w:noProof/>
                <w:webHidden/>
              </w:rPr>
              <w:fldChar w:fldCharType="separate"/>
            </w:r>
            <w:r w:rsidR="00B26FC8">
              <w:rPr>
                <w:noProof/>
                <w:webHidden/>
              </w:rPr>
              <w:t>42</w:t>
            </w:r>
            <w:r w:rsidR="005A6DBC">
              <w:rPr>
                <w:noProof/>
                <w:webHidden/>
              </w:rPr>
              <w:fldChar w:fldCharType="end"/>
            </w:r>
          </w:hyperlink>
        </w:p>
        <w:p w14:paraId="44229E1B" w14:textId="4A26CD07" w:rsidR="005A6DBC" w:rsidRDefault="00C57593">
          <w:pPr>
            <w:pStyle w:val="TOC2"/>
            <w:rPr>
              <w:rFonts w:asciiTheme="minorHAnsi" w:eastAsiaTheme="minorEastAsia" w:hAnsiTheme="minorHAnsi"/>
              <w:b w:val="0"/>
              <w:noProof/>
              <w:sz w:val="24"/>
              <w:szCs w:val="24"/>
            </w:rPr>
          </w:pPr>
          <w:hyperlink w:anchor="_Toc168520313" w:history="1">
            <w:r w:rsidR="005A6DBC" w:rsidRPr="00F52F52">
              <w:rPr>
                <w:rStyle w:val="Hyperlink"/>
                <w:bCs/>
                <w:noProof/>
              </w:rPr>
              <w:t>4.4.</w:t>
            </w:r>
            <w:r w:rsidR="005A6DBC" w:rsidRPr="00F52F52">
              <w:rPr>
                <w:rStyle w:val="Hyperlink"/>
                <w:noProof/>
              </w:rPr>
              <w:t xml:space="preserve"> Mô tả từng bảng dữ liệu</w:t>
            </w:r>
            <w:r w:rsidR="005A6DBC">
              <w:rPr>
                <w:noProof/>
                <w:webHidden/>
              </w:rPr>
              <w:tab/>
            </w:r>
            <w:r w:rsidR="005A6DBC">
              <w:rPr>
                <w:noProof/>
                <w:webHidden/>
              </w:rPr>
              <w:fldChar w:fldCharType="begin"/>
            </w:r>
            <w:r w:rsidR="005A6DBC">
              <w:rPr>
                <w:noProof/>
                <w:webHidden/>
              </w:rPr>
              <w:instrText xml:space="preserve"> PAGEREF _Toc168520313 \h </w:instrText>
            </w:r>
            <w:r w:rsidR="005A6DBC">
              <w:rPr>
                <w:noProof/>
                <w:webHidden/>
              </w:rPr>
            </w:r>
            <w:r w:rsidR="005A6DBC">
              <w:rPr>
                <w:noProof/>
                <w:webHidden/>
              </w:rPr>
              <w:fldChar w:fldCharType="separate"/>
            </w:r>
            <w:r w:rsidR="00B26FC8">
              <w:rPr>
                <w:noProof/>
                <w:webHidden/>
              </w:rPr>
              <w:t>43</w:t>
            </w:r>
            <w:r w:rsidR="005A6DBC">
              <w:rPr>
                <w:noProof/>
                <w:webHidden/>
              </w:rPr>
              <w:fldChar w:fldCharType="end"/>
            </w:r>
          </w:hyperlink>
        </w:p>
        <w:p w14:paraId="7F185B27" w14:textId="4DC8FF0B" w:rsidR="005A6DBC" w:rsidRDefault="00C57593">
          <w:pPr>
            <w:pStyle w:val="TOC3"/>
            <w:tabs>
              <w:tab w:val="right" w:leader="dot" w:pos="9061"/>
            </w:tabs>
            <w:rPr>
              <w:rFonts w:asciiTheme="minorHAnsi" w:eastAsiaTheme="minorEastAsia" w:hAnsiTheme="minorHAnsi"/>
              <w:b w:val="0"/>
              <w:noProof/>
              <w:sz w:val="24"/>
              <w:szCs w:val="24"/>
            </w:rPr>
          </w:pPr>
          <w:hyperlink w:anchor="_Toc168520314" w:history="1">
            <w:r w:rsidR="005A6DBC" w:rsidRPr="00F52F52">
              <w:rPr>
                <w:rStyle w:val="Hyperlink"/>
                <w:bCs/>
                <w:noProof/>
                <w:lang w:val="vi-VN"/>
              </w:rPr>
              <w:t>4.4.1.</w:t>
            </w:r>
            <w:r w:rsidR="005A6DBC" w:rsidRPr="00F52F52">
              <w:rPr>
                <w:rStyle w:val="Hyperlink"/>
                <w:noProof/>
                <w:lang w:val="vi-VN"/>
              </w:rPr>
              <w:t xml:space="preserve"> Bảng PHIEUBAN</w:t>
            </w:r>
            <w:r w:rsidR="005A6DBC">
              <w:rPr>
                <w:noProof/>
                <w:webHidden/>
              </w:rPr>
              <w:tab/>
            </w:r>
            <w:r w:rsidR="005A6DBC">
              <w:rPr>
                <w:noProof/>
                <w:webHidden/>
              </w:rPr>
              <w:fldChar w:fldCharType="begin"/>
            </w:r>
            <w:r w:rsidR="005A6DBC">
              <w:rPr>
                <w:noProof/>
                <w:webHidden/>
              </w:rPr>
              <w:instrText xml:space="preserve"> PAGEREF _Toc168520314 \h </w:instrText>
            </w:r>
            <w:r w:rsidR="005A6DBC">
              <w:rPr>
                <w:noProof/>
                <w:webHidden/>
              </w:rPr>
            </w:r>
            <w:r w:rsidR="005A6DBC">
              <w:rPr>
                <w:noProof/>
                <w:webHidden/>
              </w:rPr>
              <w:fldChar w:fldCharType="separate"/>
            </w:r>
            <w:r w:rsidR="00B26FC8">
              <w:rPr>
                <w:noProof/>
                <w:webHidden/>
              </w:rPr>
              <w:t>43</w:t>
            </w:r>
            <w:r w:rsidR="005A6DBC">
              <w:rPr>
                <w:noProof/>
                <w:webHidden/>
              </w:rPr>
              <w:fldChar w:fldCharType="end"/>
            </w:r>
          </w:hyperlink>
        </w:p>
        <w:p w14:paraId="646DF634" w14:textId="4FA8CE8A" w:rsidR="005A6DBC" w:rsidRDefault="00C57593">
          <w:pPr>
            <w:pStyle w:val="TOC3"/>
            <w:tabs>
              <w:tab w:val="right" w:leader="dot" w:pos="9061"/>
            </w:tabs>
            <w:rPr>
              <w:rFonts w:asciiTheme="minorHAnsi" w:eastAsiaTheme="minorEastAsia" w:hAnsiTheme="minorHAnsi"/>
              <w:b w:val="0"/>
              <w:noProof/>
              <w:sz w:val="24"/>
              <w:szCs w:val="24"/>
            </w:rPr>
          </w:pPr>
          <w:hyperlink w:anchor="_Toc168520315" w:history="1">
            <w:r w:rsidR="005A6DBC" w:rsidRPr="00F52F52">
              <w:rPr>
                <w:rStyle w:val="Hyperlink"/>
                <w:bCs/>
                <w:noProof/>
                <w:lang w:val="vi-VN"/>
              </w:rPr>
              <w:t>4.4.2.</w:t>
            </w:r>
            <w:r w:rsidR="005A6DBC" w:rsidRPr="00F52F52">
              <w:rPr>
                <w:rStyle w:val="Hyperlink"/>
                <w:noProof/>
                <w:lang w:val="vi-VN"/>
              </w:rPr>
              <w:t xml:space="preserve"> Bảng CTPHIEUBAN</w:t>
            </w:r>
            <w:r w:rsidR="005A6DBC">
              <w:rPr>
                <w:noProof/>
                <w:webHidden/>
              </w:rPr>
              <w:tab/>
            </w:r>
            <w:r w:rsidR="005A6DBC">
              <w:rPr>
                <w:noProof/>
                <w:webHidden/>
              </w:rPr>
              <w:fldChar w:fldCharType="begin"/>
            </w:r>
            <w:r w:rsidR="005A6DBC">
              <w:rPr>
                <w:noProof/>
                <w:webHidden/>
              </w:rPr>
              <w:instrText xml:space="preserve"> PAGEREF _Toc168520315 \h </w:instrText>
            </w:r>
            <w:r w:rsidR="005A6DBC">
              <w:rPr>
                <w:noProof/>
                <w:webHidden/>
              </w:rPr>
            </w:r>
            <w:r w:rsidR="005A6DBC">
              <w:rPr>
                <w:noProof/>
                <w:webHidden/>
              </w:rPr>
              <w:fldChar w:fldCharType="separate"/>
            </w:r>
            <w:r w:rsidR="00B26FC8">
              <w:rPr>
                <w:noProof/>
                <w:webHidden/>
              </w:rPr>
              <w:t>43</w:t>
            </w:r>
            <w:r w:rsidR="005A6DBC">
              <w:rPr>
                <w:noProof/>
                <w:webHidden/>
              </w:rPr>
              <w:fldChar w:fldCharType="end"/>
            </w:r>
          </w:hyperlink>
        </w:p>
        <w:p w14:paraId="698B1FA6" w14:textId="51B02119" w:rsidR="005A6DBC" w:rsidRDefault="00C57593">
          <w:pPr>
            <w:pStyle w:val="TOC3"/>
            <w:tabs>
              <w:tab w:val="right" w:leader="dot" w:pos="9061"/>
            </w:tabs>
            <w:rPr>
              <w:rFonts w:asciiTheme="minorHAnsi" w:eastAsiaTheme="minorEastAsia" w:hAnsiTheme="minorHAnsi"/>
              <w:b w:val="0"/>
              <w:noProof/>
              <w:sz w:val="24"/>
              <w:szCs w:val="24"/>
            </w:rPr>
          </w:pPr>
          <w:hyperlink w:anchor="_Toc168520316" w:history="1">
            <w:r w:rsidR="005A6DBC" w:rsidRPr="00F52F52">
              <w:rPr>
                <w:rStyle w:val="Hyperlink"/>
                <w:bCs/>
                <w:noProof/>
              </w:rPr>
              <w:t>4.4.3.</w:t>
            </w:r>
            <w:r w:rsidR="005A6DBC" w:rsidRPr="00F52F52">
              <w:rPr>
                <w:rStyle w:val="Hyperlink"/>
                <w:noProof/>
                <w:lang w:val="vi-VN"/>
              </w:rPr>
              <w:t xml:space="preserve"> Bảng SANPHAM</w:t>
            </w:r>
            <w:r w:rsidR="005A6DBC">
              <w:rPr>
                <w:noProof/>
                <w:webHidden/>
              </w:rPr>
              <w:tab/>
            </w:r>
            <w:r w:rsidR="005A6DBC">
              <w:rPr>
                <w:noProof/>
                <w:webHidden/>
              </w:rPr>
              <w:fldChar w:fldCharType="begin"/>
            </w:r>
            <w:r w:rsidR="005A6DBC">
              <w:rPr>
                <w:noProof/>
                <w:webHidden/>
              </w:rPr>
              <w:instrText xml:space="preserve"> PAGEREF _Toc168520316 \h </w:instrText>
            </w:r>
            <w:r w:rsidR="005A6DBC">
              <w:rPr>
                <w:noProof/>
                <w:webHidden/>
              </w:rPr>
            </w:r>
            <w:r w:rsidR="005A6DBC">
              <w:rPr>
                <w:noProof/>
                <w:webHidden/>
              </w:rPr>
              <w:fldChar w:fldCharType="separate"/>
            </w:r>
            <w:r w:rsidR="00B26FC8">
              <w:rPr>
                <w:noProof/>
                <w:webHidden/>
              </w:rPr>
              <w:t>44</w:t>
            </w:r>
            <w:r w:rsidR="005A6DBC">
              <w:rPr>
                <w:noProof/>
                <w:webHidden/>
              </w:rPr>
              <w:fldChar w:fldCharType="end"/>
            </w:r>
          </w:hyperlink>
        </w:p>
        <w:p w14:paraId="194A1FB0" w14:textId="31DE6B5D" w:rsidR="005A6DBC" w:rsidRDefault="00C57593">
          <w:pPr>
            <w:pStyle w:val="TOC3"/>
            <w:tabs>
              <w:tab w:val="right" w:leader="dot" w:pos="9061"/>
            </w:tabs>
            <w:rPr>
              <w:rFonts w:asciiTheme="minorHAnsi" w:eastAsiaTheme="minorEastAsia" w:hAnsiTheme="minorHAnsi"/>
              <w:b w:val="0"/>
              <w:noProof/>
              <w:sz w:val="24"/>
              <w:szCs w:val="24"/>
            </w:rPr>
          </w:pPr>
          <w:hyperlink w:anchor="_Toc168520317" w:history="1">
            <w:r w:rsidR="005A6DBC" w:rsidRPr="00F52F52">
              <w:rPr>
                <w:rStyle w:val="Hyperlink"/>
                <w:bCs/>
                <w:noProof/>
              </w:rPr>
              <w:t>4.4.4.</w:t>
            </w:r>
            <w:r w:rsidR="005A6DBC" w:rsidRPr="00F52F52">
              <w:rPr>
                <w:rStyle w:val="Hyperlink"/>
                <w:noProof/>
                <w:lang w:val="vi-VN"/>
              </w:rPr>
              <w:t xml:space="preserve"> Bảng LOAISP</w:t>
            </w:r>
            <w:r w:rsidR="005A6DBC">
              <w:rPr>
                <w:noProof/>
                <w:webHidden/>
              </w:rPr>
              <w:tab/>
            </w:r>
            <w:r w:rsidR="005A6DBC">
              <w:rPr>
                <w:noProof/>
                <w:webHidden/>
              </w:rPr>
              <w:fldChar w:fldCharType="begin"/>
            </w:r>
            <w:r w:rsidR="005A6DBC">
              <w:rPr>
                <w:noProof/>
                <w:webHidden/>
              </w:rPr>
              <w:instrText xml:space="preserve"> PAGEREF _Toc168520317 \h </w:instrText>
            </w:r>
            <w:r w:rsidR="005A6DBC">
              <w:rPr>
                <w:noProof/>
                <w:webHidden/>
              </w:rPr>
            </w:r>
            <w:r w:rsidR="005A6DBC">
              <w:rPr>
                <w:noProof/>
                <w:webHidden/>
              </w:rPr>
              <w:fldChar w:fldCharType="separate"/>
            </w:r>
            <w:r w:rsidR="00B26FC8">
              <w:rPr>
                <w:noProof/>
                <w:webHidden/>
              </w:rPr>
              <w:t>44</w:t>
            </w:r>
            <w:r w:rsidR="005A6DBC">
              <w:rPr>
                <w:noProof/>
                <w:webHidden/>
              </w:rPr>
              <w:fldChar w:fldCharType="end"/>
            </w:r>
          </w:hyperlink>
        </w:p>
        <w:p w14:paraId="4BAE6A7E" w14:textId="1E31A0FE" w:rsidR="005A6DBC" w:rsidRDefault="00C57593">
          <w:pPr>
            <w:pStyle w:val="TOC3"/>
            <w:tabs>
              <w:tab w:val="right" w:leader="dot" w:pos="9061"/>
            </w:tabs>
            <w:rPr>
              <w:rFonts w:asciiTheme="minorHAnsi" w:eastAsiaTheme="minorEastAsia" w:hAnsiTheme="minorHAnsi"/>
              <w:b w:val="0"/>
              <w:noProof/>
              <w:sz w:val="24"/>
              <w:szCs w:val="24"/>
            </w:rPr>
          </w:pPr>
          <w:hyperlink w:anchor="_Toc168520318" w:history="1">
            <w:r w:rsidR="005A6DBC" w:rsidRPr="00F52F52">
              <w:rPr>
                <w:rStyle w:val="Hyperlink"/>
                <w:bCs/>
                <w:noProof/>
              </w:rPr>
              <w:t>4.4.5.</w:t>
            </w:r>
            <w:r w:rsidR="005A6DBC" w:rsidRPr="00F52F52">
              <w:rPr>
                <w:rStyle w:val="Hyperlink"/>
                <w:noProof/>
              </w:rPr>
              <w:t xml:space="preserve"> Bảng LOAIDV</w:t>
            </w:r>
            <w:r w:rsidR="005A6DBC">
              <w:rPr>
                <w:noProof/>
                <w:webHidden/>
              </w:rPr>
              <w:tab/>
            </w:r>
            <w:r w:rsidR="005A6DBC">
              <w:rPr>
                <w:noProof/>
                <w:webHidden/>
              </w:rPr>
              <w:fldChar w:fldCharType="begin"/>
            </w:r>
            <w:r w:rsidR="005A6DBC">
              <w:rPr>
                <w:noProof/>
                <w:webHidden/>
              </w:rPr>
              <w:instrText xml:space="preserve"> PAGEREF _Toc168520318 \h </w:instrText>
            </w:r>
            <w:r w:rsidR="005A6DBC">
              <w:rPr>
                <w:noProof/>
                <w:webHidden/>
              </w:rPr>
            </w:r>
            <w:r w:rsidR="005A6DBC">
              <w:rPr>
                <w:noProof/>
                <w:webHidden/>
              </w:rPr>
              <w:fldChar w:fldCharType="separate"/>
            </w:r>
            <w:r w:rsidR="00B26FC8">
              <w:rPr>
                <w:noProof/>
                <w:webHidden/>
              </w:rPr>
              <w:t>44</w:t>
            </w:r>
            <w:r w:rsidR="005A6DBC">
              <w:rPr>
                <w:noProof/>
                <w:webHidden/>
              </w:rPr>
              <w:fldChar w:fldCharType="end"/>
            </w:r>
          </w:hyperlink>
        </w:p>
        <w:p w14:paraId="7D384F84" w14:textId="3D52920B" w:rsidR="005A6DBC" w:rsidRDefault="00C57593">
          <w:pPr>
            <w:pStyle w:val="TOC3"/>
            <w:tabs>
              <w:tab w:val="right" w:leader="dot" w:pos="9061"/>
            </w:tabs>
            <w:rPr>
              <w:rFonts w:asciiTheme="minorHAnsi" w:eastAsiaTheme="minorEastAsia" w:hAnsiTheme="minorHAnsi"/>
              <w:b w:val="0"/>
              <w:noProof/>
              <w:sz w:val="24"/>
              <w:szCs w:val="24"/>
            </w:rPr>
          </w:pPr>
          <w:hyperlink w:anchor="_Toc168520319" w:history="1">
            <w:r w:rsidR="005A6DBC" w:rsidRPr="00F52F52">
              <w:rPr>
                <w:rStyle w:val="Hyperlink"/>
                <w:bCs/>
                <w:noProof/>
                <w:lang w:val="vi-VN"/>
              </w:rPr>
              <w:t>4.4.6.</w:t>
            </w:r>
            <w:r w:rsidR="005A6DBC" w:rsidRPr="00F52F52">
              <w:rPr>
                <w:rStyle w:val="Hyperlink"/>
                <w:noProof/>
                <w:lang w:val="vi-VN"/>
              </w:rPr>
              <w:t xml:space="preserve"> Bảng PHIEUMUA</w:t>
            </w:r>
            <w:r w:rsidR="005A6DBC">
              <w:rPr>
                <w:noProof/>
                <w:webHidden/>
              </w:rPr>
              <w:tab/>
            </w:r>
            <w:r w:rsidR="005A6DBC">
              <w:rPr>
                <w:noProof/>
                <w:webHidden/>
              </w:rPr>
              <w:fldChar w:fldCharType="begin"/>
            </w:r>
            <w:r w:rsidR="005A6DBC">
              <w:rPr>
                <w:noProof/>
                <w:webHidden/>
              </w:rPr>
              <w:instrText xml:space="preserve"> PAGEREF _Toc168520319 \h </w:instrText>
            </w:r>
            <w:r w:rsidR="005A6DBC">
              <w:rPr>
                <w:noProof/>
                <w:webHidden/>
              </w:rPr>
            </w:r>
            <w:r w:rsidR="005A6DBC">
              <w:rPr>
                <w:noProof/>
                <w:webHidden/>
              </w:rPr>
              <w:fldChar w:fldCharType="separate"/>
            </w:r>
            <w:r w:rsidR="00B26FC8">
              <w:rPr>
                <w:noProof/>
                <w:webHidden/>
              </w:rPr>
              <w:t>44</w:t>
            </w:r>
            <w:r w:rsidR="005A6DBC">
              <w:rPr>
                <w:noProof/>
                <w:webHidden/>
              </w:rPr>
              <w:fldChar w:fldCharType="end"/>
            </w:r>
          </w:hyperlink>
        </w:p>
        <w:p w14:paraId="744F82CC" w14:textId="1FE9A86B" w:rsidR="005A6DBC" w:rsidRDefault="00C57593">
          <w:pPr>
            <w:pStyle w:val="TOC3"/>
            <w:tabs>
              <w:tab w:val="right" w:leader="dot" w:pos="9061"/>
            </w:tabs>
            <w:rPr>
              <w:rFonts w:asciiTheme="minorHAnsi" w:eastAsiaTheme="minorEastAsia" w:hAnsiTheme="minorHAnsi"/>
              <w:b w:val="0"/>
              <w:noProof/>
              <w:sz w:val="24"/>
              <w:szCs w:val="24"/>
            </w:rPr>
          </w:pPr>
          <w:hyperlink w:anchor="_Toc168520320" w:history="1">
            <w:r w:rsidR="005A6DBC" w:rsidRPr="00F52F52">
              <w:rPr>
                <w:rStyle w:val="Hyperlink"/>
                <w:bCs/>
                <w:noProof/>
              </w:rPr>
              <w:t>4.4.7.</w:t>
            </w:r>
            <w:r w:rsidR="005A6DBC" w:rsidRPr="00F52F52">
              <w:rPr>
                <w:rStyle w:val="Hyperlink"/>
                <w:noProof/>
                <w:lang w:val="vi-VN"/>
              </w:rPr>
              <w:t xml:space="preserve"> Bảng CTPHIEUMUA</w:t>
            </w:r>
            <w:r w:rsidR="005A6DBC">
              <w:rPr>
                <w:noProof/>
                <w:webHidden/>
              </w:rPr>
              <w:tab/>
            </w:r>
            <w:r w:rsidR="005A6DBC">
              <w:rPr>
                <w:noProof/>
                <w:webHidden/>
              </w:rPr>
              <w:fldChar w:fldCharType="begin"/>
            </w:r>
            <w:r w:rsidR="005A6DBC">
              <w:rPr>
                <w:noProof/>
                <w:webHidden/>
              </w:rPr>
              <w:instrText xml:space="preserve"> PAGEREF _Toc168520320 \h </w:instrText>
            </w:r>
            <w:r w:rsidR="005A6DBC">
              <w:rPr>
                <w:noProof/>
                <w:webHidden/>
              </w:rPr>
            </w:r>
            <w:r w:rsidR="005A6DBC">
              <w:rPr>
                <w:noProof/>
                <w:webHidden/>
              </w:rPr>
              <w:fldChar w:fldCharType="separate"/>
            </w:r>
            <w:r w:rsidR="00B26FC8">
              <w:rPr>
                <w:noProof/>
                <w:webHidden/>
              </w:rPr>
              <w:t>45</w:t>
            </w:r>
            <w:r w:rsidR="005A6DBC">
              <w:rPr>
                <w:noProof/>
                <w:webHidden/>
              </w:rPr>
              <w:fldChar w:fldCharType="end"/>
            </w:r>
          </w:hyperlink>
        </w:p>
        <w:p w14:paraId="2959B217" w14:textId="1FDE1CC8" w:rsidR="005A6DBC" w:rsidRDefault="00C57593">
          <w:pPr>
            <w:pStyle w:val="TOC3"/>
            <w:tabs>
              <w:tab w:val="right" w:leader="dot" w:pos="9061"/>
            </w:tabs>
            <w:rPr>
              <w:rFonts w:asciiTheme="minorHAnsi" w:eastAsiaTheme="minorEastAsia" w:hAnsiTheme="minorHAnsi"/>
              <w:b w:val="0"/>
              <w:noProof/>
              <w:sz w:val="24"/>
              <w:szCs w:val="24"/>
            </w:rPr>
          </w:pPr>
          <w:hyperlink w:anchor="_Toc168520321" w:history="1">
            <w:r w:rsidR="005A6DBC" w:rsidRPr="00F52F52">
              <w:rPr>
                <w:rStyle w:val="Hyperlink"/>
                <w:bCs/>
                <w:noProof/>
                <w:lang w:val="vi-VN"/>
              </w:rPr>
              <w:t>4.4.8.</w:t>
            </w:r>
            <w:r w:rsidR="005A6DBC" w:rsidRPr="00F52F52">
              <w:rPr>
                <w:rStyle w:val="Hyperlink"/>
                <w:noProof/>
                <w:lang w:val="vi-VN"/>
              </w:rPr>
              <w:t xml:space="preserve"> Bảng NHACUNGCAP</w:t>
            </w:r>
            <w:r w:rsidR="005A6DBC">
              <w:rPr>
                <w:noProof/>
                <w:webHidden/>
              </w:rPr>
              <w:tab/>
            </w:r>
            <w:r w:rsidR="005A6DBC">
              <w:rPr>
                <w:noProof/>
                <w:webHidden/>
              </w:rPr>
              <w:fldChar w:fldCharType="begin"/>
            </w:r>
            <w:r w:rsidR="005A6DBC">
              <w:rPr>
                <w:noProof/>
                <w:webHidden/>
              </w:rPr>
              <w:instrText xml:space="preserve"> PAGEREF _Toc168520321 \h </w:instrText>
            </w:r>
            <w:r w:rsidR="005A6DBC">
              <w:rPr>
                <w:noProof/>
                <w:webHidden/>
              </w:rPr>
            </w:r>
            <w:r w:rsidR="005A6DBC">
              <w:rPr>
                <w:noProof/>
                <w:webHidden/>
              </w:rPr>
              <w:fldChar w:fldCharType="separate"/>
            </w:r>
            <w:r w:rsidR="00B26FC8">
              <w:rPr>
                <w:noProof/>
                <w:webHidden/>
              </w:rPr>
              <w:t>45</w:t>
            </w:r>
            <w:r w:rsidR="005A6DBC">
              <w:rPr>
                <w:noProof/>
                <w:webHidden/>
              </w:rPr>
              <w:fldChar w:fldCharType="end"/>
            </w:r>
          </w:hyperlink>
        </w:p>
        <w:p w14:paraId="7111D812" w14:textId="36CDB81F" w:rsidR="005A6DBC" w:rsidRDefault="00C57593">
          <w:pPr>
            <w:pStyle w:val="TOC3"/>
            <w:tabs>
              <w:tab w:val="right" w:leader="dot" w:pos="9061"/>
            </w:tabs>
            <w:rPr>
              <w:rFonts w:asciiTheme="minorHAnsi" w:eastAsiaTheme="minorEastAsia" w:hAnsiTheme="minorHAnsi"/>
              <w:b w:val="0"/>
              <w:noProof/>
              <w:sz w:val="24"/>
              <w:szCs w:val="24"/>
            </w:rPr>
          </w:pPr>
          <w:hyperlink w:anchor="_Toc168520322" w:history="1">
            <w:r w:rsidR="005A6DBC" w:rsidRPr="00F52F52">
              <w:rPr>
                <w:rStyle w:val="Hyperlink"/>
                <w:bCs/>
                <w:noProof/>
                <w:lang w:val="vi-VN"/>
              </w:rPr>
              <w:t>4.4.9.</w:t>
            </w:r>
            <w:r w:rsidR="005A6DBC" w:rsidRPr="00F52F52">
              <w:rPr>
                <w:rStyle w:val="Hyperlink"/>
                <w:noProof/>
                <w:lang w:val="vi-VN"/>
              </w:rPr>
              <w:t xml:space="preserve"> Bảng PHIEUDICHVU</w:t>
            </w:r>
            <w:r w:rsidR="005A6DBC">
              <w:rPr>
                <w:noProof/>
                <w:webHidden/>
              </w:rPr>
              <w:tab/>
            </w:r>
            <w:r w:rsidR="005A6DBC">
              <w:rPr>
                <w:noProof/>
                <w:webHidden/>
              </w:rPr>
              <w:fldChar w:fldCharType="begin"/>
            </w:r>
            <w:r w:rsidR="005A6DBC">
              <w:rPr>
                <w:noProof/>
                <w:webHidden/>
              </w:rPr>
              <w:instrText xml:space="preserve"> PAGEREF _Toc168520322 \h </w:instrText>
            </w:r>
            <w:r w:rsidR="005A6DBC">
              <w:rPr>
                <w:noProof/>
                <w:webHidden/>
              </w:rPr>
            </w:r>
            <w:r w:rsidR="005A6DBC">
              <w:rPr>
                <w:noProof/>
                <w:webHidden/>
              </w:rPr>
              <w:fldChar w:fldCharType="separate"/>
            </w:r>
            <w:r w:rsidR="00B26FC8">
              <w:rPr>
                <w:noProof/>
                <w:webHidden/>
              </w:rPr>
              <w:t>46</w:t>
            </w:r>
            <w:r w:rsidR="005A6DBC">
              <w:rPr>
                <w:noProof/>
                <w:webHidden/>
              </w:rPr>
              <w:fldChar w:fldCharType="end"/>
            </w:r>
          </w:hyperlink>
        </w:p>
        <w:p w14:paraId="549B21D3" w14:textId="3AB185F6" w:rsidR="005A6DBC" w:rsidRDefault="00C57593">
          <w:pPr>
            <w:pStyle w:val="TOC3"/>
            <w:tabs>
              <w:tab w:val="right" w:leader="dot" w:pos="9061"/>
            </w:tabs>
            <w:rPr>
              <w:rFonts w:asciiTheme="minorHAnsi" w:eastAsiaTheme="minorEastAsia" w:hAnsiTheme="minorHAnsi"/>
              <w:b w:val="0"/>
              <w:noProof/>
              <w:sz w:val="24"/>
              <w:szCs w:val="24"/>
            </w:rPr>
          </w:pPr>
          <w:hyperlink w:anchor="_Toc168520323" w:history="1">
            <w:r w:rsidR="005A6DBC" w:rsidRPr="00F52F52">
              <w:rPr>
                <w:rStyle w:val="Hyperlink"/>
                <w:bCs/>
                <w:noProof/>
                <w:lang w:val="vi-VN"/>
              </w:rPr>
              <w:t>4.4.10.</w:t>
            </w:r>
            <w:r w:rsidR="005A6DBC" w:rsidRPr="00F52F52">
              <w:rPr>
                <w:rStyle w:val="Hyperlink"/>
                <w:noProof/>
                <w:lang w:val="vi-VN"/>
              </w:rPr>
              <w:t xml:space="preserve"> Bảng CTPHIEUD</w:t>
            </w:r>
            <w:r w:rsidR="005A6DBC" w:rsidRPr="00F52F52">
              <w:rPr>
                <w:rStyle w:val="Hyperlink"/>
                <w:noProof/>
              </w:rPr>
              <w:t>ICH</w:t>
            </w:r>
            <w:r w:rsidR="005A6DBC" w:rsidRPr="00F52F52">
              <w:rPr>
                <w:rStyle w:val="Hyperlink"/>
                <w:noProof/>
                <w:lang w:val="vi-VN"/>
              </w:rPr>
              <w:t>V</w:t>
            </w:r>
            <w:r w:rsidR="005A6DBC" w:rsidRPr="00F52F52">
              <w:rPr>
                <w:rStyle w:val="Hyperlink"/>
                <w:noProof/>
              </w:rPr>
              <w:t>U</w:t>
            </w:r>
            <w:r w:rsidR="005A6DBC">
              <w:rPr>
                <w:noProof/>
                <w:webHidden/>
              </w:rPr>
              <w:tab/>
            </w:r>
            <w:r w:rsidR="005A6DBC">
              <w:rPr>
                <w:noProof/>
                <w:webHidden/>
              </w:rPr>
              <w:fldChar w:fldCharType="begin"/>
            </w:r>
            <w:r w:rsidR="005A6DBC">
              <w:rPr>
                <w:noProof/>
                <w:webHidden/>
              </w:rPr>
              <w:instrText xml:space="preserve"> PAGEREF _Toc168520323 \h </w:instrText>
            </w:r>
            <w:r w:rsidR="005A6DBC">
              <w:rPr>
                <w:noProof/>
                <w:webHidden/>
              </w:rPr>
            </w:r>
            <w:r w:rsidR="005A6DBC">
              <w:rPr>
                <w:noProof/>
                <w:webHidden/>
              </w:rPr>
              <w:fldChar w:fldCharType="separate"/>
            </w:r>
            <w:r w:rsidR="00B26FC8">
              <w:rPr>
                <w:noProof/>
                <w:webHidden/>
              </w:rPr>
              <w:t>46</w:t>
            </w:r>
            <w:r w:rsidR="005A6DBC">
              <w:rPr>
                <w:noProof/>
                <w:webHidden/>
              </w:rPr>
              <w:fldChar w:fldCharType="end"/>
            </w:r>
          </w:hyperlink>
        </w:p>
        <w:p w14:paraId="5E6D7C15" w14:textId="3C3FB22B" w:rsidR="005A6DBC" w:rsidRDefault="00C57593">
          <w:pPr>
            <w:pStyle w:val="TOC3"/>
            <w:tabs>
              <w:tab w:val="right" w:leader="dot" w:pos="9061"/>
            </w:tabs>
            <w:rPr>
              <w:rFonts w:asciiTheme="minorHAnsi" w:eastAsiaTheme="minorEastAsia" w:hAnsiTheme="minorHAnsi"/>
              <w:b w:val="0"/>
              <w:noProof/>
              <w:sz w:val="24"/>
              <w:szCs w:val="24"/>
            </w:rPr>
          </w:pPr>
          <w:hyperlink w:anchor="_Toc168520324" w:history="1">
            <w:r w:rsidR="005A6DBC" w:rsidRPr="00F52F52">
              <w:rPr>
                <w:rStyle w:val="Hyperlink"/>
                <w:bCs/>
                <w:noProof/>
                <w:lang w:val="vi-VN"/>
              </w:rPr>
              <w:t>4.4.11.</w:t>
            </w:r>
            <w:r w:rsidR="005A6DBC" w:rsidRPr="00F52F52">
              <w:rPr>
                <w:rStyle w:val="Hyperlink"/>
                <w:noProof/>
                <w:lang w:val="vi-VN"/>
              </w:rPr>
              <w:t xml:space="preserve"> Bảng LOAID</w:t>
            </w:r>
            <w:r w:rsidR="005A6DBC" w:rsidRPr="00F52F52">
              <w:rPr>
                <w:rStyle w:val="Hyperlink"/>
                <w:noProof/>
              </w:rPr>
              <w:t>ICH</w:t>
            </w:r>
            <w:r w:rsidR="005A6DBC" w:rsidRPr="00F52F52">
              <w:rPr>
                <w:rStyle w:val="Hyperlink"/>
                <w:noProof/>
                <w:lang w:val="vi-VN"/>
              </w:rPr>
              <w:t>V</w:t>
            </w:r>
            <w:r w:rsidR="005A6DBC" w:rsidRPr="00F52F52">
              <w:rPr>
                <w:rStyle w:val="Hyperlink"/>
                <w:noProof/>
              </w:rPr>
              <w:t>U</w:t>
            </w:r>
            <w:r w:rsidR="005A6DBC">
              <w:rPr>
                <w:noProof/>
                <w:webHidden/>
              </w:rPr>
              <w:tab/>
            </w:r>
            <w:r w:rsidR="005A6DBC">
              <w:rPr>
                <w:noProof/>
                <w:webHidden/>
              </w:rPr>
              <w:fldChar w:fldCharType="begin"/>
            </w:r>
            <w:r w:rsidR="005A6DBC">
              <w:rPr>
                <w:noProof/>
                <w:webHidden/>
              </w:rPr>
              <w:instrText xml:space="preserve"> PAGEREF _Toc168520324 \h </w:instrText>
            </w:r>
            <w:r w:rsidR="005A6DBC">
              <w:rPr>
                <w:noProof/>
                <w:webHidden/>
              </w:rPr>
            </w:r>
            <w:r w:rsidR="005A6DBC">
              <w:rPr>
                <w:noProof/>
                <w:webHidden/>
              </w:rPr>
              <w:fldChar w:fldCharType="separate"/>
            </w:r>
            <w:r w:rsidR="00B26FC8">
              <w:rPr>
                <w:noProof/>
                <w:webHidden/>
              </w:rPr>
              <w:t>47</w:t>
            </w:r>
            <w:r w:rsidR="005A6DBC">
              <w:rPr>
                <w:noProof/>
                <w:webHidden/>
              </w:rPr>
              <w:fldChar w:fldCharType="end"/>
            </w:r>
          </w:hyperlink>
        </w:p>
        <w:p w14:paraId="293E2911" w14:textId="70B54147" w:rsidR="005A6DBC" w:rsidRDefault="00C57593">
          <w:pPr>
            <w:pStyle w:val="TOC3"/>
            <w:tabs>
              <w:tab w:val="right" w:leader="dot" w:pos="9061"/>
            </w:tabs>
            <w:rPr>
              <w:rFonts w:asciiTheme="minorHAnsi" w:eastAsiaTheme="minorEastAsia" w:hAnsiTheme="minorHAnsi"/>
              <w:b w:val="0"/>
              <w:noProof/>
              <w:sz w:val="24"/>
              <w:szCs w:val="24"/>
            </w:rPr>
          </w:pPr>
          <w:hyperlink w:anchor="_Toc168520325" w:history="1">
            <w:r w:rsidR="005A6DBC" w:rsidRPr="00F52F52">
              <w:rPr>
                <w:rStyle w:val="Hyperlink"/>
                <w:bCs/>
                <w:noProof/>
                <w:lang w:val="vi-VN"/>
              </w:rPr>
              <w:t>4.4.12.</w:t>
            </w:r>
            <w:r w:rsidR="005A6DBC" w:rsidRPr="00F52F52">
              <w:rPr>
                <w:rStyle w:val="Hyperlink"/>
                <w:noProof/>
                <w:lang w:val="vi-VN"/>
              </w:rPr>
              <w:t xml:space="preserve"> Bảng BAOCAOKHO</w:t>
            </w:r>
            <w:r w:rsidR="005A6DBC">
              <w:rPr>
                <w:noProof/>
                <w:webHidden/>
              </w:rPr>
              <w:tab/>
            </w:r>
            <w:r w:rsidR="005A6DBC">
              <w:rPr>
                <w:noProof/>
                <w:webHidden/>
              </w:rPr>
              <w:fldChar w:fldCharType="begin"/>
            </w:r>
            <w:r w:rsidR="005A6DBC">
              <w:rPr>
                <w:noProof/>
                <w:webHidden/>
              </w:rPr>
              <w:instrText xml:space="preserve"> PAGEREF _Toc168520325 \h </w:instrText>
            </w:r>
            <w:r w:rsidR="005A6DBC">
              <w:rPr>
                <w:noProof/>
                <w:webHidden/>
              </w:rPr>
            </w:r>
            <w:r w:rsidR="005A6DBC">
              <w:rPr>
                <w:noProof/>
                <w:webHidden/>
              </w:rPr>
              <w:fldChar w:fldCharType="separate"/>
            </w:r>
            <w:r w:rsidR="00B26FC8">
              <w:rPr>
                <w:noProof/>
                <w:webHidden/>
              </w:rPr>
              <w:t>47</w:t>
            </w:r>
            <w:r w:rsidR="005A6DBC">
              <w:rPr>
                <w:noProof/>
                <w:webHidden/>
              </w:rPr>
              <w:fldChar w:fldCharType="end"/>
            </w:r>
          </w:hyperlink>
        </w:p>
        <w:p w14:paraId="50BA392E" w14:textId="41FAD763" w:rsidR="005A6DBC" w:rsidRDefault="00C57593">
          <w:pPr>
            <w:pStyle w:val="TOC3"/>
            <w:tabs>
              <w:tab w:val="right" w:leader="dot" w:pos="9061"/>
            </w:tabs>
            <w:rPr>
              <w:rFonts w:asciiTheme="minorHAnsi" w:eastAsiaTheme="minorEastAsia" w:hAnsiTheme="minorHAnsi"/>
              <w:b w:val="0"/>
              <w:noProof/>
              <w:sz w:val="24"/>
              <w:szCs w:val="24"/>
            </w:rPr>
          </w:pPr>
          <w:hyperlink w:anchor="_Toc168520326" w:history="1">
            <w:r w:rsidR="005A6DBC" w:rsidRPr="00F52F52">
              <w:rPr>
                <w:rStyle w:val="Hyperlink"/>
                <w:bCs/>
                <w:noProof/>
                <w:lang w:val="vi-VN"/>
              </w:rPr>
              <w:t>4.4.13.</w:t>
            </w:r>
            <w:r w:rsidR="005A6DBC" w:rsidRPr="00F52F52">
              <w:rPr>
                <w:rStyle w:val="Hyperlink"/>
                <w:noProof/>
                <w:lang w:val="vi-VN"/>
              </w:rPr>
              <w:t xml:space="preserve"> Bảng CTBAOCAOKHO</w:t>
            </w:r>
            <w:r w:rsidR="005A6DBC">
              <w:rPr>
                <w:noProof/>
                <w:webHidden/>
              </w:rPr>
              <w:tab/>
            </w:r>
            <w:r w:rsidR="005A6DBC">
              <w:rPr>
                <w:noProof/>
                <w:webHidden/>
              </w:rPr>
              <w:fldChar w:fldCharType="begin"/>
            </w:r>
            <w:r w:rsidR="005A6DBC">
              <w:rPr>
                <w:noProof/>
                <w:webHidden/>
              </w:rPr>
              <w:instrText xml:space="preserve"> PAGEREF _Toc168520326 \h </w:instrText>
            </w:r>
            <w:r w:rsidR="005A6DBC">
              <w:rPr>
                <w:noProof/>
                <w:webHidden/>
              </w:rPr>
            </w:r>
            <w:r w:rsidR="005A6DBC">
              <w:rPr>
                <w:noProof/>
                <w:webHidden/>
              </w:rPr>
              <w:fldChar w:fldCharType="separate"/>
            </w:r>
            <w:r w:rsidR="00B26FC8">
              <w:rPr>
                <w:noProof/>
                <w:webHidden/>
              </w:rPr>
              <w:t>47</w:t>
            </w:r>
            <w:r w:rsidR="005A6DBC">
              <w:rPr>
                <w:noProof/>
                <w:webHidden/>
              </w:rPr>
              <w:fldChar w:fldCharType="end"/>
            </w:r>
          </w:hyperlink>
        </w:p>
        <w:p w14:paraId="133088E8" w14:textId="75C5AAD1" w:rsidR="005A6DBC" w:rsidRDefault="00C57593">
          <w:pPr>
            <w:pStyle w:val="TOC3"/>
            <w:tabs>
              <w:tab w:val="right" w:leader="dot" w:pos="9061"/>
            </w:tabs>
            <w:rPr>
              <w:rFonts w:asciiTheme="minorHAnsi" w:eastAsiaTheme="minorEastAsia" w:hAnsiTheme="minorHAnsi"/>
              <w:b w:val="0"/>
              <w:noProof/>
              <w:sz w:val="24"/>
              <w:szCs w:val="24"/>
            </w:rPr>
          </w:pPr>
          <w:hyperlink w:anchor="_Toc168520327" w:history="1">
            <w:r w:rsidR="005A6DBC" w:rsidRPr="00F52F52">
              <w:rPr>
                <w:rStyle w:val="Hyperlink"/>
                <w:bCs/>
                <w:noProof/>
                <w:lang w:val="vi-VN"/>
              </w:rPr>
              <w:t>4.4.14.</w:t>
            </w:r>
            <w:r w:rsidR="005A6DBC" w:rsidRPr="00F52F52">
              <w:rPr>
                <w:rStyle w:val="Hyperlink"/>
                <w:noProof/>
              </w:rPr>
              <w:t xml:space="preserve"> Bảng TAIKHOAN</w:t>
            </w:r>
            <w:r w:rsidR="005A6DBC">
              <w:rPr>
                <w:noProof/>
                <w:webHidden/>
              </w:rPr>
              <w:tab/>
            </w:r>
            <w:r w:rsidR="005A6DBC">
              <w:rPr>
                <w:noProof/>
                <w:webHidden/>
              </w:rPr>
              <w:fldChar w:fldCharType="begin"/>
            </w:r>
            <w:r w:rsidR="005A6DBC">
              <w:rPr>
                <w:noProof/>
                <w:webHidden/>
              </w:rPr>
              <w:instrText xml:space="preserve"> PAGEREF _Toc168520327 \h </w:instrText>
            </w:r>
            <w:r w:rsidR="005A6DBC">
              <w:rPr>
                <w:noProof/>
                <w:webHidden/>
              </w:rPr>
            </w:r>
            <w:r w:rsidR="005A6DBC">
              <w:rPr>
                <w:noProof/>
                <w:webHidden/>
              </w:rPr>
              <w:fldChar w:fldCharType="separate"/>
            </w:r>
            <w:r w:rsidR="00B26FC8">
              <w:rPr>
                <w:noProof/>
                <w:webHidden/>
              </w:rPr>
              <w:t>48</w:t>
            </w:r>
            <w:r w:rsidR="005A6DBC">
              <w:rPr>
                <w:noProof/>
                <w:webHidden/>
              </w:rPr>
              <w:fldChar w:fldCharType="end"/>
            </w:r>
          </w:hyperlink>
        </w:p>
        <w:p w14:paraId="4800F509" w14:textId="4C1A3B94" w:rsidR="005A6DBC" w:rsidRDefault="00C57593">
          <w:pPr>
            <w:pStyle w:val="TOC1"/>
            <w:rPr>
              <w:rFonts w:asciiTheme="minorHAnsi" w:eastAsiaTheme="minorEastAsia" w:hAnsiTheme="minorHAnsi"/>
              <w:b w:val="0"/>
              <w:noProof/>
              <w:sz w:val="24"/>
              <w:szCs w:val="24"/>
            </w:rPr>
          </w:pPr>
          <w:hyperlink w:anchor="_Toc168520328" w:history="1">
            <w:r w:rsidR="005A6DBC" w:rsidRPr="00F52F52">
              <w:rPr>
                <w:rStyle w:val="Hyperlink"/>
                <w:noProof/>
                <w:lang w:val="vi-VN"/>
              </w:rPr>
              <w:t>CHƯƠNG 5: THIẾT KẾ GIAO DIỆN</w:t>
            </w:r>
            <w:r w:rsidR="005A6DBC">
              <w:rPr>
                <w:noProof/>
                <w:webHidden/>
              </w:rPr>
              <w:tab/>
            </w:r>
            <w:r w:rsidR="005A6DBC">
              <w:rPr>
                <w:noProof/>
                <w:webHidden/>
              </w:rPr>
              <w:fldChar w:fldCharType="begin"/>
            </w:r>
            <w:r w:rsidR="005A6DBC">
              <w:rPr>
                <w:noProof/>
                <w:webHidden/>
              </w:rPr>
              <w:instrText xml:space="preserve"> PAGEREF _Toc168520328 \h </w:instrText>
            </w:r>
            <w:r w:rsidR="005A6DBC">
              <w:rPr>
                <w:noProof/>
                <w:webHidden/>
              </w:rPr>
            </w:r>
            <w:r w:rsidR="005A6DBC">
              <w:rPr>
                <w:noProof/>
                <w:webHidden/>
              </w:rPr>
              <w:fldChar w:fldCharType="separate"/>
            </w:r>
            <w:r w:rsidR="00B26FC8">
              <w:rPr>
                <w:noProof/>
                <w:webHidden/>
              </w:rPr>
              <w:t>49</w:t>
            </w:r>
            <w:r w:rsidR="005A6DBC">
              <w:rPr>
                <w:noProof/>
                <w:webHidden/>
              </w:rPr>
              <w:fldChar w:fldCharType="end"/>
            </w:r>
          </w:hyperlink>
        </w:p>
        <w:p w14:paraId="67C5426B" w14:textId="4D794532" w:rsidR="005A6DBC" w:rsidRDefault="00C57593">
          <w:pPr>
            <w:pStyle w:val="TOC2"/>
            <w:rPr>
              <w:rFonts w:asciiTheme="minorHAnsi" w:eastAsiaTheme="minorEastAsia" w:hAnsiTheme="minorHAnsi"/>
              <w:b w:val="0"/>
              <w:noProof/>
              <w:sz w:val="24"/>
              <w:szCs w:val="24"/>
            </w:rPr>
          </w:pPr>
          <w:hyperlink w:anchor="_Toc168520329" w:history="1">
            <w:r w:rsidR="005A6DBC" w:rsidRPr="00F52F52">
              <w:rPr>
                <w:rStyle w:val="Hyperlink"/>
                <w:bCs/>
                <w:noProof/>
                <w:lang w:val="vi-VN"/>
              </w:rPr>
              <w:t>5.1.</w:t>
            </w:r>
            <w:r w:rsidR="005A6DBC" w:rsidRPr="00F52F52">
              <w:rPr>
                <w:rStyle w:val="Hyperlink"/>
                <w:noProof/>
                <w:lang w:val="vi-VN"/>
              </w:rPr>
              <w:t xml:space="preserve"> Sơ đồ liên kết màn hình</w:t>
            </w:r>
            <w:r w:rsidR="005A6DBC">
              <w:rPr>
                <w:noProof/>
                <w:webHidden/>
              </w:rPr>
              <w:tab/>
            </w:r>
            <w:r w:rsidR="005A6DBC">
              <w:rPr>
                <w:noProof/>
                <w:webHidden/>
              </w:rPr>
              <w:fldChar w:fldCharType="begin"/>
            </w:r>
            <w:r w:rsidR="005A6DBC">
              <w:rPr>
                <w:noProof/>
                <w:webHidden/>
              </w:rPr>
              <w:instrText xml:space="preserve"> PAGEREF _Toc168520329 \h </w:instrText>
            </w:r>
            <w:r w:rsidR="005A6DBC">
              <w:rPr>
                <w:noProof/>
                <w:webHidden/>
              </w:rPr>
            </w:r>
            <w:r w:rsidR="005A6DBC">
              <w:rPr>
                <w:noProof/>
                <w:webHidden/>
              </w:rPr>
              <w:fldChar w:fldCharType="separate"/>
            </w:r>
            <w:r w:rsidR="00B26FC8">
              <w:rPr>
                <w:noProof/>
                <w:webHidden/>
              </w:rPr>
              <w:t>49</w:t>
            </w:r>
            <w:r w:rsidR="005A6DBC">
              <w:rPr>
                <w:noProof/>
                <w:webHidden/>
              </w:rPr>
              <w:fldChar w:fldCharType="end"/>
            </w:r>
          </w:hyperlink>
        </w:p>
        <w:p w14:paraId="1591EF25" w14:textId="4DBD3C21" w:rsidR="005A6DBC" w:rsidRDefault="00C57593">
          <w:pPr>
            <w:pStyle w:val="TOC2"/>
            <w:rPr>
              <w:rFonts w:asciiTheme="minorHAnsi" w:eastAsiaTheme="minorEastAsia" w:hAnsiTheme="minorHAnsi"/>
              <w:b w:val="0"/>
              <w:noProof/>
              <w:sz w:val="24"/>
              <w:szCs w:val="24"/>
            </w:rPr>
          </w:pPr>
          <w:hyperlink w:anchor="_Toc168520330" w:history="1">
            <w:r w:rsidR="005A6DBC" w:rsidRPr="00F52F52">
              <w:rPr>
                <w:rStyle w:val="Hyperlink"/>
                <w:bCs/>
                <w:noProof/>
                <w:lang w:val="vi-VN"/>
              </w:rPr>
              <w:t>5.2.</w:t>
            </w:r>
            <w:r w:rsidR="005A6DBC" w:rsidRPr="00F52F52">
              <w:rPr>
                <w:rStyle w:val="Hyperlink"/>
                <w:noProof/>
                <w:lang w:val="vi-VN"/>
              </w:rPr>
              <w:t xml:space="preserve"> Danh sách các màn hình</w:t>
            </w:r>
            <w:r w:rsidR="005A6DBC">
              <w:rPr>
                <w:noProof/>
                <w:webHidden/>
              </w:rPr>
              <w:tab/>
            </w:r>
            <w:r w:rsidR="005A6DBC">
              <w:rPr>
                <w:noProof/>
                <w:webHidden/>
              </w:rPr>
              <w:fldChar w:fldCharType="begin"/>
            </w:r>
            <w:r w:rsidR="005A6DBC">
              <w:rPr>
                <w:noProof/>
                <w:webHidden/>
              </w:rPr>
              <w:instrText xml:space="preserve"> PAGEREF _Toc168520330 \h </w:instrText>
            </w:r>
            <w:r w:rsidR="005A6DBC">
              <w:rPr>
                <w:noProof/>
                <w:webHidden/>
              </w:rPr>
            </w:r>
            <w:r w:rsidR="005A6DBC">
              <w:rPr>
                <w:noProof/>
                <w:webHidden/>
              </w:rPr>
              <w:fldChar w:fldCharType="separate"/>
            </w:r>
            <w:r w:rsidR="00B26FC8">
              <w:rPr>
                <w:noProof/>
                <w:webHidden/>
              </w:rPr>
              <w:t>50</w:t>
            </w:r>
            <w:r w:rsidR="005A6DBC">
              <w:rPr>
                <w:noProof/>
                <w:webHidden/>
              </w:rPr>
              <w:fldChar w:fldCharType="end"/>
            </w:r>
          </w:hyperlink>
        </w:p>
        <w:p w14:paraId="1A9023FA" w14:textId="1901420B" w:rsidR="005A6DBC" w:rsidRDefault="00C57593">
          <w:pPr>
            <w:pStyle w:val="TOC2"/>
            <w:rPr>
              <w:rFonts w:asciiTheme="minorHAnsi" w:eastAsiaTheme="minorEastAsia" w:hAnsiTheme="minorHAnsi"/>
              <w:b w:val="0"/>
              <w:noProof/>
              <w:sz w:val="24"/>
              <w:szCs w:val="24"/>
            </w:rPr>
          </w:pPr>
          <w:hyperlink w:anchor="_Toc168520331" w:history="1">
            <w:r w:rsidR="005A6DBC" w:rsidRPr="00F52F52">
              <w:rPr>
                <w:rStyle w:val="Hyperlink"/>
                <w:bCs/>
                <w:noProof/>
                <w:lang w:val="vi-VN"/>
              </w:rPr>
              <w:t>5.3.</w:t>
            </w:r>
            <w:r w:rsidR="005A6DBC" w:rsidRPr="00F52F52">
              <w:rPr>
                <w:rStyle w:val="Hyperlink"/>
                <w:noProof/>
                <w:lang w:val="vi-VN"/>
              </w:rPr>
              <w:t xml:space="preserve"> Mô tả các thành phần chính</w:t>
            </w:r>
            <w:r w:rsidR="005A6DBC">
              <w:rPr>
                <w:noProof/>
                <w:webHidden/>
              </w:rPr>
              <w:tab/>
            </w:r>
            <w:r w:rsidR="005A6DBC">
              <w:rPr>
                <w:noProof/>
                <w:webHidden/>
              </w:rPr>
              <w:fldChar w:fldCharType="begin"/>
            </w:r>
            <w:r w:rsidR="005A6DBC">
              <w:rPr>
                <w:noProof/>
                <w:webHidden/>
              </w:rPr>
              <w:instrText xml:space="preserve"> PAGEREF _Toc168520331 \h </w:instrText>
            </w:r>
            <w:r w:rsidR="005A6DBC">
              <w:rPr>
                <w:noProof/>
                <w:webHidden/>
              </w:rPr>
            </w:r>
            <w:r w:rsidR="005A6DBC">
              <w:rPr>
                <w:noProof/>
                <w:webHidden/>
              </w:rPr>
              <w:fldChar w:fldCharType="separate"/>
            </w:r>
            <w:r w:rsidR="00B26FC8">
              <w:rPr>
                <w:noProof/>
                <w:webHidden/>
              </w:rPr>
              <w:t>51</w:t>
            </w:r>
            <w:r w:rsidR="005A6DBC">
              <w:rPr>
                <w:noProof/>
                <w:webHidden/>
              </w:rPr>
              <w:fldChar w:fldCharType="end"/>
            </w:r>
          </w:hyperlink>
        </w:p>
        <w:p w14:paraId="26C0F6E1" w14:textId="5E369B25" w:rsidR="005A6DBC" w:rsidRDefault="00C57593">
          <w:pPr>
            <w:pStyle w:val="TOC3"/>
            <w:tabs>
              <w:tab w:val="right" w:leader="dot" w:pos="9061"/>
            </w:tabs>
            <w:rPr>
              <w:rFonts w:asciiTheme="minorHAnsi" w:eastAsiaTheme="minorEastAsia" w:hAnsiTheme="minorHAnsi"/>
              <w:b w:val="0"/>
              <w:noProof/>
              <w:sz w:val="24"/>
              <w:szCs w:val="24"/>
            </w:rPr>
          </w:pPr>
          <w:hyperlink w:anchor="_Toc168520332" w:history="1">
            <w:r w:rsidR="005A6DBC" w:rsidRPr="00F52F52">
              <w:rPr>
                <w:rStyle w:val="Hyperlink"/>
                <w:bCs/>
                <w:noProof/>
                <w:lang w:val="vi-VN"/>
              </w:rPr>
              <w:t>5.3.1.</w:t>
            </w:r>
            <w:r w:rsidR="005A6DBC" w:rsidRPr="00F52F52">
              <w:rPr>
                <w:rStyle w:val="Hyperlink"/>
                <w:noProof/>
                <w:lang w:val="vi-VN"/>
              </w:rPr>
              <w:t xml:space="preserve"> Sidebar</w:t>
            </w:r>
            <w:r w:rsidR="005A6DBC">
              <w:rPr>
                <w:noProof/>
                <w:webHidden/>
              </w:rPr>
              <w:tab/>
            </w:r>
            <w:r w:rsidR="005A6DBC">
              <w:rPr>
                <w:noProof/>
                <w:webHidden/>
              </w:rPr>
              <w:fldChar w:fldCharType="begin"/>
            </w:r>
            <w:r w:rsidR="005A6DBC">
              <w:rPr>
                <w:noProof/>
                <w:webHidden/>
              </w:rPr>
              <w:instrText xml:space="preserve"> PAGEREF _Toc168520332 \h </w:instrText>
            </w:r>
            <w:r w:rsidR="005A6DBC">
              <w:rPr>
                <w:noProof/>
                <w:webHidden/>
              </w:rPr>
            </w:r>
            <w:r w:rsidR="005A6DBC">
              <w:rPr>
                <w:noProof/>
                <w:webHidden/>
              </w:rPr>
              <w:fldChar w:fldCharType="separate"/>
            </w:r>
            <w:r w:rsidR="00B26FC8">
              <w:rPr>
                <w:noProof/>
                <w:webHidden/>
              </w:rPr>
              <w:t>51</w:t>
            </w:r>
            <w:r w:rsidR="005A6DBC">
              <w:rPr>
                <w:noProof/>
                <w:webHidden/>
              </w:rPr>
              <w:fldChar w:fldCharType="end"/>
            </w:r>
          </w:hyperlink>
        </w:p>
        <w:p w14:paraId="53CBCD09" w14:textId="1C7A2428" w:rsidR="005A6DBC" w:rsidRDefault="00C57593">
          <w:pPr>
            <w:pStyle w:val="TOC3"/>
            <w:tabs>
              <w:tab w:val="right" w:leader="dot" w:pos="9061"/>
            </w:tabs>
            <w:rPr>
              <w:rFonts w:asciiTheme="minorHAnsi" w:eastAsiaTheme="minorEastAsia" w:hAnsiTheme="minorHAnsi"/>
              <w:b w:val="0"/>
              <w:noProof/>
              <w:sz w:val="24"/>
              <w:szCs w:val="24"/>
            </w:rPr>
          </w:pPr>
          <w:hyperlink w:anchor="_Toc168520333" w:history="1">
            <w:r w:rsidR="005A6DBC" w:rsidRPr="00F52F52">
              <w:rPr>
                <w:rStyle w:val="Hyperlink"/>
                <w:rFonts w:eastAsia="Yu Gothic Light"/>
                <w:bCs/>
                <w:noProof/>
                <w:lang w:val="vi-VN"/>
              </w:rPr>
              <w:t>5.3.2.</w:t>
            </w:r>
            <w:r w:rsidR="005A6DBC" w:rsidRPr="00F52F52">
              <w:rPr>
                <w:rStyle w:val="Hyperlink"/>
                <w:noProof/>
                <w:lang w:val="vi-VN"/>
              </w:rPr>
              <w:t xml:space="preserve"> App header</w:t>
            </w:r>
            <w:r w:rsidR="005A6DBC">
              <w:rPr>
                <w:noProof/>
                <w:webHidden/>
              </w:rPr>
              <w:tab/>
            </w:r>
            <w:r w:rsidR="005A6DBC">
              <w:rPr>
                <w:noProof/>
                <w:webHidden/>
              </w:rPr>
              <w:fldChar w:fldCharType="begin"/>
            </w:r>
            <w:r w:rsidR="005A6DBC">
              <w:rPr>
                <w:noProof/>
                <w:webHidden/>
              </w:rPr>
              <w:instrText xml:space="preserve"> PAGEREF _Toc168520333 \h </w:instrText>
            </w:r>
            <w:r w:rsidR="005A6DBC">
              <w:rPr>
                <w:noProof/>
                <w:webHidden/>
              </w:rPr>
            </w:r>
            <w:r w:rsidR="005A6DBC">
              <w:rPr>
                <w:noProof/>
                <w:webHidden/>
              </w:rPr>
              <w:fldChar w:fldCharType="separate"/>
            </w:r>
            <w:r w:rsidR="00B26FC8">
              <w:rPr>
                <w:noProof/>
                <w:webHidden/>
              </w:rPr>
              <w:t>52</w:t>
            </w:r>
            <w:r w:rsidR="005A6DBC">
              <w:rPr>
                <w:noProof/>
                <w:webHidden/>
              </w:rPr>
              <w:fldChar w:fldCharType="end"/>
            </w:r>
          </w:hyperlink>
        </w:p>
        <w:p w14:paraId="4C85AE0E" w14:textId="1BBE0C67" w:rsidR="005A6DBC" w:rsidRDefault="00C57593">
          <w:pPr>
            <w:pStyle w:val="TOC2"/>
            <w:rPr>
              <w:rFonts w:asciiTheme="minorHAnsi" w:eastAsiaTheme="minorEastAsia" w:hAnsiTheme="minorHAnsi"/>
              <w:b w:val="0"/>
              <w:noProof/>
              <w:sz w:val="24"/>
              <w:szCs w:val="24"/>
            </w:rPr>
          </w:pPr>
          <w:hyperlink w:anchor="_Toc168520334" w:history="1">
            <w:r w:rsidR="005A6DBC" w:rsidRPr="00F52F52">
              <w:rPr>
                <w:rStyle w:val="Hyperlink"/>
                <w:rFonts w:eastAsia="Calibri" w:cs="Arial"/>
                <w:bCs/>
                <w:noProof/>
                <w:lang w:val="vi-VN"/>
              </w:rPr>
              <w:t>5.4.</w:t>
            </w:r>
            <w:r w:rsidR="005A6DBC" w:rsidRPr="00F52F52">
              <w:rPr>
                <w:rStyle w:val="Hyperlink"/>
                <w:noProof/>
                <w:lang w:val="vi-VN"/>
              </w:rPr>
              <w:t xml:space="preserve"> Mô tả các màn hình</w:t>
            </w:r>
            <w:r w:rsidR="005A6DBC">
              <w:rPr>
                <w:noProof/>
                <w:webHidden/>
              </w:rPr>
              <w:tab/>
            </w:r>
            <w:r w:rsidR="005A6DBC">
              <w:rPr>
                <w:noProof/>
                <w:webHidden/>
              </w:rPr>
              <w:fldChar w:fldCharType="begin"/>
            </w:r>
            <w:r w:rsidR="005A6DBC">
              <w:rPr>
                <w:noProof/>
                <w:webHidden/>
              </w:rPr>
              <w:instrText xml:space="preserve"> PAGEREF _Toc168520334 \h </w:instrText>
            </w:r>
            <w:r w:rsidR="005A6DBC">
              <w:rPr>
                <w:noProof/>
                <w:webHidden/>
              </w:rPr>
            </w:r>
            <w:r w:rsidR="005A6DBC">
              <w:rPr>
                <w:noProof/>
                <w:webHidden/>
              </w:rPr>
              <w:fldChar w:fldCharType="separate"/>
            </w:r>
            <w:r w:rsidR="00B26FC8">
              <w:rPr>
                <w:noProof/>
                <w:webHidden/>
              </w:rPr>
              <w:t>53</w:t>
            </w:r>
            <w:r w:rsidR="005A6DBC">
              <w:rPr>
                <w:noProof/>
                <w:webHidden/>
              </w:rPr>
              <w:fldChar w:fldCharType="end"/>
            </w:r>
          </w:hyperlink>
        </w:p>
        <w:p w14:paraId="3F733C7B" w14:textId="2C75A9A4" w:rsidR="005A6DBC" w:rsidRDefault="00C57593">
          <w:pPr>
            <w:pStyle w:val="TOC3"/>
            <w:tabs>
              <w:tab w:val="right" w:leader="dot" w:pos="9061"/>
            </w:tabs>
            <w:rPr>
              <w:rFonts w:asciiTheme="minorHAnsi" w:eastAsiaTheme="minorEastAsia" w:hAnsiTheme="minorHAnsi"/>
              <w:b w:val="0"/>
              <w:noProof/>
              <w:sz w:val="24"/>
              <w:szCs w:val="24"/>
            </w:rPr>
          </w:pPr>
          <w:hyperlink w:anchor="_Toc168520335" w:history="1">
            <w:r w:rsidR="005A6DBC" w:rsidRPr="00F52F52">
              <w:rPr>
                <w:rStyle w:val="Hyperlink"/>
                <w:rFonts w:eastAsia="Yu Gothic Light"/>
                <w:bCs/>
                <w:noProof/>
                <w:lang w:val="vi-VN"/>
              </w:rPr>
              <w:t>5.4.1.</w:t>
            </w:r>
            <w:r w:rsidR="005A6DBC" w:rsidRPr="00F52F52">
              <w:rPr>
                <w:rStyle w:val="Hyperlink"/>
                <w:noProof/>
                <w:lang w:val="vi-VN"/>
              </w:rPr>
              <w:t xml:space="preserve"> Màn hình đăng nhập</w:t>
            </w:r>
            <w:r w:rsidR="005A6DBC">
              <w:rPr>
                <w:noProof/>
                <w:webHidden/>
              </w:rPr>
              <w:tab/>
            </w:r>
            <w:r w:rsidR="005A6DBC">
              <w:rPr>
                <w:noProof/>
                <w:webHidden/>
              </w:rPr>
              <w:fldChar w:fldCharType="begin"/>
            </w:r>
            <w:r w:rsidR="005A6DBC">
              <w:rPr>
                <w:noProof/>
                <w:webHidden/>
              </w:rPr>
              <w:instrText xml:space="preserve"> PAGEREF _Toc168520335 \h </w:instrText>
            </w:r>
            <w:r w:rsidR="005A6DBC">
              <w:rPr>
                <w:noProof/>
                <w:webHidden/>
              </w:rPr>
            </w:r>
            <w:r w:rsidR="005A6DBC">
              <w:rPr>
                <w:noProof/>
                <w:webHidden/>
              </w:rPr>
              <w:fldChar w:fldCharType="separate"/>
            </w:r>
            <w:r w:rsidR="00B26FC8">
              <w:rPr>
                <w:noProof/>
                <w:webHidden/>
              </w:rPr>
              <w:t>53</w:t>
            </w:r>
            <w:r w:rsidR="005A6DBC">
              <w:rPr>
                <w:noProof/>
                <w:webHidden/>
              </w:rPr>
              <w:fldChar w:fldCharType="end"/>
            </w:r>
          </w:hyperlink>
        </w:p>
        <w:p w14:paraId="42E41C04" w14:textId="60EDBCDB" w:rsidR="005A6DBC" w:rsidRDefault="00C57593">
          <w:pPr>
            <w:pStyle w:val="TOC3"/>
            <w:tabs>
              <w:tab w:val="right" w:leader="dot" w:pos="9061"/>
            </w:tabs>
            <w:rPr>
              <w:rFonts w:asciiTheme="minorHAnsi" w:eastAsiaTheme="minorEastAsia" w:hAnsiTheme="minorHAnsi"/>
              <w:b w:val="0"/>
              <w:noProof/>
              <w:sz w:val="24"/>
              <w:szCs w:val="24"/>
            </w:rPr>
          </w:pPr>
          <w:hyperlink w:anchor="_Toc168520336" w:history="1">
            <w:r w:rsidR="005A6DBC" w:rsidRPr="00F52F52">
              <w:rPr>
                <w:rStyle w:val="Hyperlink"/>
                <w:rFonts w:eastAsia="Yu Gothic Light"/>
                <w:bCs/>
                <w:noProof/>
                <w:lang w:val="vi-VN"/>
              </w:rPr>
              <w:t>5.4.2.</w:t>
            </w:r>
            <w:r w:rsidR="005A6DBC" w:rsidRPr="00F52F52">
              <w:rPr>
                <w:rStyle w:val="Hyperlink"/>
                <w:noProof/>
                <w:lang w:val="vi-VN"/>
              </w:rPr>
              <w:t xml:space="preserve"> Màn hình </w:t>
            </w:r>
            <w:r w:rsidR="005A6DBC" w:rsidRPr="00F52F52">
              <w:rPr>
                <w:rStyle w:val="Hyperlink"/>
                <w:noProof/>
              </w:rPr>
              <w:t>đăng ký</w:t>
            </w:r>
            <w:r w:rsidR="005A6DBC">
              <w:rPr>
                <w:noProof/>
                <w:webHidden/>
              </w:rPr>
              <w:tab/>
            </w:r>
            <w:r w:rsidR="005A6DBC">
              <w:rPr>
                <w:noProof/>
                <w:webHidden/>
              </w:rPr>
              <w:fldChar w:fldCharType="begin"/>
            </w:r>
            <w:r w:rsidR="005A6DBC">
              <w:rPr>
                <w:noProof/>
                <w:webHidden/>
              </w:rPr>
              <w:instrText xml:space="preserve"> PAGEREF _Toc168520336 \h </w:instrText>
            </w:r>
            <w:r w:rsidR="005A6DBC">
              <w:rPr>
                <w:noProof/>
                <w:webHidden/>
              </w:rPr>
            </w:r>
            <w:r w:rsidR="005A6DBC">
              <w:rPr>
                <w:noProof/>
                <w:webHidden/>
              </w:rPr>
              <w:fldChar w:fldCharType="separate"/>
            </w:r>
            <w:r w:rsidR="00B26FC8">
              <w:rPr>
                <w:noProof/>
                <w:webHidden/>
              </w:rPr>
              <w:t>54</w:t>
            </w:r>
            <w:r w:rsidR="005A6DBC">
              <w:rPr>
                <w:noProof/>
                <w:webHidden/>
              </w:rPr>
              <w:fldChar w:fldCharType="end"/>
            </w:r>
          </w:hyperlink>
        </w:p>
        <w:p w14:paraId="44139D6B" w14:textId="25980992" w:rsidR="005A6DBC" w:rsidRDefault="00C57593">
          <w:pPr>
            <w:pStyle w:val="TOC3"/>
            <w:tabs>
              <w:tab w:val="right" w:leader="dot" w:pos="9061"/>
            </w:tabs>
            <w:rPr>
              <w:rFonts w:asciiTheme="minorHAnsi" w:eastAsiaTheme="minorEastAsia" w:hAnsiTheme="minorHAnsi"/>
              <w:b w:val="0"/>
              <w:noProof/>
              <w:sz w:val="24"/>
              <w:szCs w:val="24"/>
            </w:rPr>
          </w:pPr>
          <w:hyperlink w:anchor="_Toc168520337" w:history="1">
            <w:r w:rsidR="005A6DBC" w:rsidRPr="00F52F52">
              <w:rPr>
                <w:rStyle w:val="Hyperlink"/>
                <w:bCs/>
                <w:noProof/>
                <w:lang w:val="vi-VN"/>
              </w:rPr>
              <w:t>5.4.3.</w:t>
            </w:r>
            <w:r w:rsidR="005A6DBC" w:rsidRPr="00F52F52">
              <w:rPr>
                <w:rStyle w:val="Hyperlink"/>
                <w:noProof/>
                <w:lang w:val="vi-VN"/>
              </w:rPr>
              <w:t xml:space="preserve"> Màn hình lập phiếu bán</w:t>
            </w:r>
            <w:r w:rsidR="005A6DBC">
              <w:rPr>
                <w:noProof/>
                <w:webHidden/>
              </w:rPr>
              <w:tab/>
            </w:r>
            <w:r w:rsidR="005A6DBC">
              <w:rPr>
                <w:noProof/>
                <w:webHidden/>
              </w:rPr>
              <w:fldChar w:fldCharType="begin"/>
            </w:r>
            <w:r w:rsidR="005A6DBC">
              <w:rPr>
                <w:noProof/>
                <w:webHidden/>
              </w:rPr>
              <w:instrText xml:space="preserve"> PAGEREF _Toc168520337 \h </w:instrText>
            </w:r>
            <w:r w:rsidR="005A6DBC">
              <w:rPr>
                <w:noProof/>
                <w:webHidden/>
              </w:rPr>
            </w:r>
            <w:r w:rsidR="005A6DBC">
              <w:rPr>
                <w:noProof/>
                <w:webHidden/>
              </w:rPr>
              <w:fldChar w:fldCharType="separate"/>
            </w:r>
            <w:r w:rsidR="00B26FC8">
              <w:rPr>
                <w:noProof/>
                <w:webHidden/>
              </w:rPr>
              <w:t>55</w:t>
            </w:r>
            <w:r w:rsidR="005A6DBC">
              <w:rPr>
                <w:noProof/>
                <w:webHidden/>
              </w:rPr>
              <w:fldChar w:fldCharType="end"/>
            </w:r>
          </w:hyperlink>
        </w:p>
        <w:p w14:paraId="3F8AF527" w14:textId="17CB33A8" w:rsidR="005A6DBC" w:rsidRDefault="00C57593">
          <w:pPr>
            <w:pStyle w:val="TOC3"/>
            <w:tabs>
              <w:tab w:val="right" w:leader="dot" w:pos="9061"/>
            </w:tabs>
            <w:rPr>
              <w:rFonts w:asciiTheme="minorHAnsi" w:eastAsiaTheme="minorEastAsia" w:hAnsiTheme="minorHAnsi"/>
              <w:b w:val="0"/>
              <w:noProof/>
              <w:sz w:val="24"/>
              <w:szCs w:val="24"/>
            </w:rPr>
          </w:pPr>
          <w:hyperlink w:anchor="_Toc168520338" w:history="1">
            <w:r w:rsidR="005A6DBC" w:rsidRPr="00F52F52">
              <w:rPr>
                <w:rStyle w:val="Hyperlink"/>
                <w:bCs/>
                <w:noProof/>
                <w:lang w:val="vi-VN"/>
              </w:rPr>
              <w:t>5.4.4.</w:t>
            </w:r>
            <w:r w:rsidR="005A6DBC" w:rsidRPr="00F52F52">
              <w:rPr>
                <w:rStyle w:val="Hyperlink"/>
                <w:noProof/>
                <w:lang w:val="vi-VN"/>
              </w:rPr>
              <w:t xml:space="preserve"> Màn hình tra cứu phiếu bán</w:t>
            </w:r>
            <w:r w:rsidR="005A6DBC">
              <w:rPr>
                <w:noProof/>
                <w:webHidden/>
              </w:rPr>
              <w:tab/>
            </w:r>
            <w:r w:rsidR="005A6DBC">
              <w:rPr>
                <w:noProof/>
                <w:webHidden/>
              </w:rPr>
              <w:fldChar w:fldCharType="begin"/>
            </w:r>
            <w:r w:rsidR="005A6DBC">
              <w:rPr>
                <w:noProof/>
                <w:webHidden/>
              </w:rPr>
              <w:instrText xml:space="preserve"> PAGEREF _Toc168520338 \h </w:instrText>
            </w:r>
            <w:r w:rsidR="005A6DBC">
              <w:rPr>
                <w:noProof/>
                <w:webHidden/>
              </w:rPr>
            </w:r>
            <w:r w:rsidR="005A6DBC">
              <w:rPr>
                <w:noProof/>
                <w:webHidden/>
              </w:rPr>
              <w:fldChar w:fldCharType="separate"/>
            </w:r>
            <w:r w:rsidR="00B26FC8">
              <w:rPr>
                <w:noProof/>
                <w:webHidden/>
              </w:rPr>
              <w:t>58</w:t>
            </w:r>
            <w:r w:rsidR="005A6DBC">
              <w:rPr>
                <w:noProof/>
                <w:webHidden/>
              </w:rPr>
              <w:fldChar w:fldCharType="end"/>
            </w:r>
          </w:hyperlink>
        </w:p>
        <w:p w14:paraId="50EBA67E" w14:textId="575A77A3" w:rsidR="005A6DBC" w:rsidRDefault="00C57593">
          <w:pPr>
            <w:pStyle w:val="TOC3"/>
            <w:tabs>
              <w:tab w:val="right" w:leader="dot" w:pos="9061"/>
            </w:tabs>
            <w:rPr>
              <w:rFonts w:asciiTheme="minorHAnsi" w:eastAsiaTheme="minorEastAsia" w:hAnsiTheme="minorHAnsi"/>
              <w:b w:val="0"/>
              <w:noProof/>
              <w:sz w:val="24"/>
              <w:szCs w:val="24"/>
            </w:rPr>
          </w:pPr>
          <w:hyperlink w:anchor="_Toc168520339" w:history="1">
            <w:r w:rsidR="005A6DBC" w:rsidRPr="00F52F52">
              <w:rPr>
                <w:rStyle w:val="Hyperlink"/>
                <w:rFonts w:eastAsia="Yu Gothic Light"/>
                <w:bCs/>
                <w:noProof/>
                <w:lang w:val="vi-VN"/>
              </w:rPr>
              <w:t>5.4.5.</w:t>
            </w:r>
            <w:r w:rsidR="005A6DBC" w:rsidRPr="00F52F52">
              <w:rPr>
                <w:rStyle w:val="Hyperlink"/>
                <w:noProof/>
                <w:lang w:val="vi-VN"/>
              </w:rPr>
              <w:t xml:space="preserve"> Màn hình lập phiếu mua</w:t>
            </w:r>
            <w:r w:rsidR="005A6DBC">
              <w:rPr>
                <w:noProof/>
                <w:webHidden/>
              </w:rPr>
              <w:tab/>
            </w:r>
            <w:r w:rsidR="005A6DBC">
              <w:rPr>
                <w:noProof/>
                <w:webHidden/>
              </w:rPr>
              <w:fldChar w:fldCharType="begin"/>
            </w:r>
            <w:r w:rsidR="005A6DBC">
              <w:rPr>
                <w:noProof/>
                <w:webHidden/>
              </w:rPr>
              <w:instrText xml:space="preserve"> PAGEREF _Toc168520339 \h </w:instrText>
            </w:r>
            <w:r w:rsidR="005A6DBC">
              <w:rPr>
                <w:noProof/>
                <w:webHidden/>
              </w:rPr>
            </w:r>
            <w:r w:rsidR="005A6DBC">
              <w:rPr>
                <w:noProof/>
                <w:webHidden/>
              </w:rPr>
              <w:fldChar w:fldCharType="separate"/>
            </w:r>
            <w:r w:rsidR="00B26FC8">
              <w:rPr>
                <w:noProof/>
                <w:webHidden/>
              </w:rPr>
              <w:t>60</w:t>
            </w:r>
            <w:r w:rsidR="005A6DBC">
              <w:rPr>
                <w:noProof/>
                <w:webHidden/>
              </w:rPr>
              <w:fldChar w:fldCharType="end"/>
            </w:r>
          </w:hyperlink>
        </w:p>
        <w:p w14:paraId="7B5F1AFE" w14:textId="2D78718C" w:rsidR="005A6DBC" w:rsidRDefault="00C57593">
          <w:pPr>
            <w:pStyle w:val="TOC3"/>
            <w:tabs>
              <w:tab w:val="right" w:leader="dot" w:pos="9061"/>
            </w:tabs>
            <w:rPr>
              <w:rFonts w:asciiTheme="minorHAnsi" w:eastAsiaTheme="minorEastAsia" w:hAnsiTheme="minorHAnsi"/>
              <w:b w:val="0"/>
              <w:noProof/>
              <w:sz w:val="24"/>
              <w:szCs w:val="24"/>
            </w:rPr>
          </w:pPr>
          <w:hyperlink w:anchor="_Toc168520340" w:history="1">
            <w:r w:rsidR="005A6DBC" w:rsidRPr="00F52F52">
              <w:rPr>
                <w:rStyle w:val="Hyperlink"/>
                <w:rFonts w:eastAsia="Yu Gothic Light"/>
                <w:bCs/>
                <w:noProof/>
                <w:lang w:val="vi-VN"/>
              </w:rPr>
              <w:t>5.4.6.</w:t>
            </w:r>
            <w:r w:rsidR="005A6DBC" w:rsidRPr="00F52F52">
              <w:rPr>
                <w:rStyle w:val="Hyperlink"/>
                <w:noProof/>
                <w:lang w:val="vi-VN"/>
              </w:rPr>
              <w:t xml:space="preserve"> Màn hình tra cứu phiếu mua</w:t>
            </w:r>
            <w:r w:rsidR="005A6DBC">
              <w:rPr>
                <w:noProof/>
                <w:webHidden/>
              </w:rPr>
              <w:tab/>
            </w:r>
            <w:r w:rsidR="005A6DBC">
              <w:rPr>
                <w:noProof/>
                <w:webHidden/>
              </w:rPr>
              <w:fldChar w:fldCharType="begin"/>
            </w:r>
            <w:r w:rsidR="005A6DBC">
              <w:rPr>
                <w:noProof/>
                <w:webHidden/>
              </w:rPr>
              <w:instrText xml:space="preserve"> PAGEREF _Toc168520340 \h </w:instrText>
            </w:r>
            <w:r w:rsidR="005A6DBC">
              <w:rPr>
                <w:noProof/>
                <w:webHidden/>
              </w:rPr>
            </w:r>
            <w:r w:rsidR="005A6DBC">
              <w:rPr>
                <w:noProof/>
                <w:webHidden/>
              </w:rPr>
              <w:fldChar w:fldCharType="separate"/>
            </w:r>
            <w:r w:rsidR="00B26FC8">
              <w:rPr>
                <w:noProof/>
                <w:webHidden/>
              </w:rPr>
              <w:t>63</w:t>
            </w:r>
            <w:r w:rsidR="005A6DBC">
              <w:rPr>
                <w:noProof/>
                <w:webHidden/>
              </w:rPr>
              <w:fldChar w:fldCharType="end"/>
            </w:r>
          </w:hyperlink>
        </w:p>
        <w:p w14:paraId="0A9B7FB5" w14:textId="66BCC62B" w:rsidR="005A6DBC" w:rsidRDefault="00C57593">
          <w:pPr>
            <w:pStyle w:val="TOC3"/>
            <w:tabs>
              <w:tab w:val="right" w:leader="dot" w:pos="9061"/>
            </w:tabs>
            <w:rPr>
              <w:rFonts w:asciiTheme="minorHAnsi" w:eastAsiaTheme="minorEastAsia" w:hAnsiTheme="minorHAnsi"/>
              <w:b w:val="0"/>
              <w:noProof/>
              <w:sz w:val="24"/>
              <w:szCs w:val="24"/>
            </w:rPr>
          </w:pPr>
          <w:hyperlink w:anchor="_Toc168520341" w:history="1">
            <w:r w:rsidR="005A6DBC" w:rsidRPr="00F52F52">
              <w:rPr>
                <w:rStyle w:val="Hyperlink"/>
                <w:rFonts w:eastAsia="Yu Gothic Light"/>
                <w:bCs/>
                <w:noProof/>
                <w:lang w:val="vi-VN"/>
              </w:rPr>
              <w:t>5.4.7.</w:t>
            </w:r>
            <w:r w:rsidR="005A6DBC" w:rsidRPr="00F52F52">
              <w:rPr>
                <w:rStyle w:val="Hyperlink"/>
                <w:noProof/>
                <w:lang w:val="vi-VN"/>
              </w:rPr>
              <w:t xml:space="preserve"> Màn hình lập phiếu dịch vụ</w:t>
            </w:r>
            <w:r w:rsidR="005A6DBC">
              <w:rPr>
                <w:noProof/>
                <w:webHidden/>
              </w:rPr>
              <w:tab/>
            </w:r>
            <w:r w:rsidR="005A6DBC">
              <w:rPr>
                <w:noProof/>
                <w:webHidden/>
              </w:rPr>
              <w:fldChar w:fldCharType="begin"/>
            </w:r>
            <w:r w:rsidR="005A6DBC">
              <w:rPr>
                <w:noProof/>
                <w:webHidden/>
              </w:rPr>
              <w:instrText xml:space="preserve"> PAGEREF _Toc168520341 \h </w:instrText>
            </w:r>
            <w:r w:rsidR="005A6DBC">
              <w:rPr>
                <w:noProof/>
                <w:webHidden/>
              </w:rPr>
            </w:r>
            <w:r w:rsidR="005A6DBC">
              <w:rPr>
                <w:noProof/>
                <w:webHidden/>
              </w:rPr>
              <w:fldChar w:fldCharType="separate"/>
            </w:r>
            <w:r w:rsidR="00B26FC8">
              <w:rPr>
                <w:noProof/>
                <w:webHidden/>
              </w:rPr>
              <w:t>65</w:t>
            </w:r>
            <w:r w:rsidR="005A6DBC">
              <w:rPr>
                <w:noProof/>
                <w:webHidden/>
              </w:rPr>
              <w:fldChar w:fldCharType="end"/>
            </w:r>
          </w:hyperlink>
        </w:p>
        <w:p w14:paraId="0A7EF8EE" w14:textId="12462E62" w:rsidR="005A6DBC" w:rsidRDefault="00C57593">
          <w:pPr>
            <w:pStyle w:val="TOC3"/>
            <w:tabs>
              <w:tab w:val="right" w:leader="dot" w:pos="9061"/>
            </w:tabs>
            <w:rPr>
              <w:rFonts w:asciiTheme="minorHAnsi" w:eastAsiaTheme="minorEastAsia" w:hAnsiTheme="minorHAnsi"/>
              <w:b w:val="0"/>
              <w:noProof/>
              <w:sz w:val="24"/>
              <w:szCs w:val="24"/>
            </w:rPr>
          </w:pPr>
          <w:hyperlink w:anchor="_Toc168520342" w:history="1">
            <w:r w:rsidR="005A6DBC" w:rsidRPr="00F52F52">
              <w:rPr>
                <w:rStyle w:val="Hyperlink"/>
                <w:rFonts w:eastAsia="Yu Gothic Light"/>
                <w:bCs/>
                <w:noProof/>
                <w:lang w:val="vi-VN"/>
              </w:rPr>
              <w:t>5.4.8.</w:t>
            </w:r>
            <w:r w:rsidR="005A6DBC" w:rsidRPr="00F52F52">
              <w:rPr>
                <w:rStyle w:val="Hyperlink"/>
                <w:noProof/>
                <w:lang w:val="vi-VN"/>
              </w:rPr>
              <w:t xml:space="preserve"> Màn hình tra cứu phiếu dịch vụ</w:t>
            </w:r>
            <w:r w:rsidR="005A6DBC">
              <w:rPr>
                <w:noProof/>
                <w:webHidden/>
              </w:rPr>
              <w:tab/>
            </w:r>
            <w:r w:rsidR="005A6DBC">
              <w:rPr>
                <w:noProof/>
                <w:webHidden/>
              </w:rPr>
              <w:fldChar w:fldCharType="begin"/>
            </w:r>
            <w:r w:rsidR="005A6DBC">
              <w:rPr>
                <w:noProof/>
                <w:webHidden/>
              </w:rPr>
              <w:instrText xml:space="preserve"> PAGEREF _Toc168520342 \h </w:instrText>
            </w:r>
            <w:r w:rsidR="005A6DBC">
              <w:rPr>
                <w:noProof/>
                <w:webHidden/>
              </w:rPr>
            </w:r>
            <w:r w:rsidR="005A6DBC">
              <w:rPr>
                <w:noProof/>
                <w:webHidden/>
              </w:rPr>
              <w:fldChar w:fldCharType="separate"/>
            </w:r>
            <w:r w:rsidR="00B26FC8">
              <w:rPr>
                <w:noProof/>
                <w:webHidden/>
              </w:rPr>
              <w:t>68</w:t>
            </w:r>
            <w:r w:rsidR="005A6DBC">
              <w:rPr>
                <w:noProof/>
                <w:webHidden/>
              </w:rPr>
              <w:fldChar w:fldCharType="end"/>
            </w:r>
          </w:hyperlink>
        </w:p>
        <w:p w14:paraId="44208273" w14:textId="0190D140" w:rsidR="005A6DBC" w:rsidRDefault="00C57593">
          <w:pPr>
            <w:pStyle w:val="TOC3"/>
            <w:tabs>
              <w:tab w:val="right" w:leader="dot" w:pos="9061"/>
            </w:tabs>
            <w:rPr>
              <w:rFonts w:asciiTheme="minorHAnsi" w:eastAsiaTheme="minorEastAsia" w:hAnsiTheme="minorHAnsi"/>
              <w:b w:val="0"/>
              <w:noProof/>
              <w:sz w:val="24"/>
              <w:szCs w:val="24"/>
            </w:rPr>
          </w:pPr>
          <w:hyperlink w:anchor="_Toc168520343" w:history="1">
            <w:r w:rsidR="005A6DBC" w:rsidRPr="00F52F52">
              <w:rPr>
                <w:rStyle w:val="Hyperlink"/>
                <w:rFonts w:eastAsia="Yu Gothic Light"/>
                <w:bCs/>
                <w:noProof/>
                <w:lang w:val="vi-VN"/>
              </w:rPr>
              <w:t>5.4.9.</w:t>
            </w:r>
            <w:r w:rsidR="005A6DBC" w:rsidRPr="00F52F52">
              <w:rPr>
                <w:rStyle w:val="Hyperlink"/>
                <w:noProof/>
                <w:lang w:val="vi-VN"/>
              </w:rPr>
              <w:t xml:space="preserve"> Màn hình tra cứu danh mục </w:t>
            </w:r>
            <w:r w:rsidR="005A6DBC" w:rsidRPr="00F52F52">
              <w:rPr>
                <w:rStyle w:val="Hyperlink"/>
                <w:rFonts w:eastAsia="Yu Gothic Light"/>
                <w:noProof/>
                <w:lang w:val="vi-VN"/>
              </w:rPr>
              <w:t>dịch vụ</w:t>
            </w:r>
            <w:r w:rsidR="005A6DBC">
              <w:rPr>
                <w:noProof/>
                <w:webHidden/>
              </w:rPr>
              <w:tab/>
            </w:r>
            <w:r w:rsidR="005A6DBC">
              <w:rPr>
                <w:noProof/>
                <w:webHidden/>
              </w:rPr>
              <w:fldChar w:fldCharType="begin"/>
            </w:r>
            <w:r w:rsidR="005A6DBC">
              <w:rPr>
                <w:noProof/>
                <w:webHidden/>
              </w:rPr>
              <w:instrText xml:space="preserve"> PAGEREF _Toc168520343 \h </w:instrText>
            </w:r>
            <w:r w:rsidR="005A6DBC">
              <w:rPr>
                <w:noProof/>
                <w:webHidden/>
              </w:rPr>
            </w:r>
            <w:r w:rsidR="005A6DBC">
              <w:rPr>
                <w:noProof/>
                <w:webHidden/>
              </w:rPr>
              <w:fldChar w:fldCharType="separate"/>
            </w:r>
            <w:r w:rsidR="00B26FC8">
              <w:rPr>
                <w:noProof/>
                <w:webHidden/>
              </w:rPr>
              <w:t>70</w:t>
            </w:r>
            <w:r w:rsidR="005A6DBC">
              <w:rPr>
                <w:noProof/>
                <w:webHidden/>
              </w:rPr>
              <w:fldChar w:fldCharType="end"/>
            </w:r>
          </w:hyperlink>
        </w:p>
        <w:p w14:paraId="2E395443" w14:textId="5419796F" w:rsidR="005A6DBC" w:rsidRDefault="00C57593">
          <w:pPr>
            <w:pStyle w:val="TOC3"/>
            <w:tabs>
              <w:tab w:val="right" w:leader="dot" w:pos="9061"/>
            </w:tabs>
            <w:rPr>
              <w:rFonts w:asciiTheme="minorHAnsi" w:eastAsiaTheme="minorEastAsia" w:hAnsiTheme="minorHAnsi"/>
              <w:b w:val="0"/>
              <w:noProof/>
              <w:sz w:val="24"/>
              <w:szCs w:val="24"/>
            </w:rPr>
          </w:pPr>
          <w:hyperlink w:anchor="_Toc168520344" w:history="1">
            <w:r w:rsidR="005A6DBC" w:rsidRPr="00F52F52">
              <w:rPr>
                <w:rStyle w:val="Hyperlink"/>
                <w:rFonts w:eastAsia="Yu Gothic Light"/>
                <w:bCs/>
                <w:noProof/>
                <w:lang w:val="vi-VN"/>
              </w:rPr>
              <w:t>5.4.10.</w:t>
            </w:r>
            <w:r w:rsidR="005A6DBC" w:rsidRPr="00F52F52">
              <w:rPr>
                <w:rStyle w:val="Hyperlink"/>
                <w:noProof/>
                <w:lang w:val="vi-VN"/>
              </w:rPr>
              <w:t xml:space="preserve"> Màn hình tra cứu sản phẩm</w:t>
            </w:r>
            <w:r w:rsidR="005A6DBC">
              <w:rPr>
                <w:noProof/>
                <w:webHidden/>
              </w:rPr>
              <w:tab/>
            </w:r>
            <w:r w:rsidR="005A6DBC">
              <w:rPr>
                <w:noProof/>
                <w:webHidden/>
              </w:rPr>
              <w:fldChar w:fldCharType="begin"/>
            </w:r>
            <w:r w:rsidR="005A6DBC">
              <w:rPr>
                <w:noProof/>
                <w:webHidden/>
              </w:rPr>
              <w:instrText xml:space="preserve"> PAGEREF _Toc168520344 \h </w:instrText>
            </w:r>
            <w:r w:rsidR="005A6DBC">
              <w:rPr>
                <w:noProof/>
                <w:webHidden/>
              </w:rPr>
            </w:r>
            <w:r w:rsidR="005A6DBC">
              <w:rPr>
                <w:noProof/>
                <w:webHidden/>
              </w:rPr>
              <w:fldChar w:fldCharType="separate"/>
            </w:r>
            <w:r w:rsidR="00B26FC8">
              <w:rPr>
                <w:noProof/>
                <w:webHidden/>
              </w:rPr>
              <w:t>74</w:t>
            </w:r>
            <w:r w:rsidR="005A6DBC">
              <w:rPr>
                <w:noProof/>
                <w:webHidden/>
              </w:rPr>
              <w:fldChar w:fldCharType="end"/>
            </w:r>
          </w:hyperlink>
        </w:p>
        <w:p w14:paraId="68626A0D" w14:textId="73EEE9BC" w:rsidR="005A6DBC" w:rsidRDefault="00C57593">
          <w:pPr>
            <w:pStyle w:val="TOC3"/>
            <w:tabs>
              <w:tab w:val="right" w:leader="dot" w:pos="9061"/>
            </w:tabs>
            <w:rPr>
              <w:rFonts w:asciiTheme="minorHAnsi" w:eastAsiaTheme="minorEastAsia" w:hAnsiTheme="minorHAnsi"/>
              <w:b w:val="0"/>
              <w:noProof/>
              <w:sz w:val="24"/>
              <w:szCs w:val="24"/>
            </w:rPr>
          </w:pPr>
          <w:hyperlink w:anchor="_Toc168520345" w:history="1">
            <w:r w:rsidR="005A6DBC" w:rsidRPr="00F52F52">
              <w:rPr>
                <w:rStyle w:val="Hyperlink"/>
                <w:rFonts w:eastAsia="Yu Gothic Light"/>
                <w:bCs/>
                <w:noProof/>
                <w:lang w:val="vi-VN"/>
              </w:rPr>
              <w:t>5.4.11.</w:t>
            </w:r>
            <w:r w:rsidR="005A6DBC" w:rsidRPr="00F52F52">
              <w:rPr>
                <w:rStyle w:val="Hyperlink"/>
                <w:noProof/>
                <w:lang w:val="vi-VN"/>
              </w:rPr>
              <w:t xml:space="preserve"> Màn hình tra cứu và thêm loại sản phẩm</w:t>
            </w:r>
            <w:r w:rsidR="005A6DBC">
              <w:rPr>
                <w:noProof/>
                <w:webHidden/>
              </w:rPr>
              <w:tab/>
            </w:r>
            <w:r w:rsidR="005A6DBC">
              <w:rPr>
                <w:noProof/>
                <w:webHidden/>
              </w:rPr>
              <w:fldChar w:fldCharType="begin"/>
            </w:r>
            <w:r w:rsidR="005A6DBC">
              <w:rPr>
                <w:noProof/>
                <w:webHidden/>
              </w:rPr>
              <w:instrText xml:space="preserve"> PAGEREF _Toc168520345 \h </w:instrText>
            </w:r>
            <w:r w:rsidR="005A6DBC">
              <w:rPr>
                <w:noProof/>
                <w:webHidden/>
              </w:rPr>
            </w:r>
            <w:r w:rsidR="005A6DBC">
              <w:rPr>
                <w:noProof/>
                <w:webHidden/>
              </w:rPr>
              <w:fldChar w:fldCharType="separate"/>
            </w:r>
            <w:r w:rsidR="00B26FC8">
              <w:rPr>
                <w:noProof/>
                <w:webHidden/>
              </w:rPr>
              <w:t>79</w:t>
            </w:r>
            <w:r w:rsidR="005A6DBC">
              <w:rPr>
                <w:noProof/>
                <w:webHidden/>
              </w:rPr>
              <w:fldChar w:fldCharType="end"/>
            </w:r>
          </w:hyperlink>
        </w:p>
        <w:p w14:paraId="228B5B27" w14:textId="52EC87A1" w:rsidR="005A6DBC" w:rsidRDefault="00C57593">
          <w:pPr>
            <w:pStyle w:val="TOC3"/>
            <w:tabs>
              <w:tab w:val="right" w:leader="dot" w:pos="9061"/>
            </w:tabs>
            <w:rPr>
              <w:rFonts w:asciiTheme="minorHAnsi" w:eastAsiaTheme="minorEastAsia" w:hAnsiTheme="minorHAnsi"/>
              <w:b w:val="0"/>
              <w:noProof/>
              <w:sz w:val="24"/>
              <w:szCs w:val="24"/>
            </w:rPr>
          </w:pPr>
          <w:hyperlink w:anchor="_Toc168520346" w:history="1">
            <w:r w:rsidR="005A6DBC" w:rsidRPr="00F52F52">
              <w:rPr>
                <w:rStyle w:val="Hyperlink"/>
                <w:rFonts w:eastAsia="Yu Gothic Light"/>
                <w:bCs/>
                <w:noProof/>
                <w:lang w:val="vi-VN"/>
              </w:rPr>
              <w:t>5.4.12.</w:t>
            </w:r>
            <w:r w:rsidR="005A6DBC" w:rsidRPr="00F52F52">
              <w:rPr>
                <w:rStyle w:val="Hyperlink"/>
                <w:noProof/>
                <w:lang w:val="vi-VN"/>
              </w:rPr>
              <w:t xml:space="preserve"> Màn hình tra cứu và thêm đơn vị tính</w:t>
            </w:r>
            <w:r w:rsidR="005A6DBC">
              <w:rPr>
                <w:noProof/>
                <w:webHidden/>
              </w:rPr>
              <w:tab/>
            </w:r>
            <w:r w:rsidR="005A6DBC">
              <w:rPr>
                <w:noProof/>
                <w:webHidden/>
              </w:rPr>
              <w:fldChar w:fldCharType="begin"/>
            </w:r>
            <w:r w:rsidR="005A6DBC">
              <w:rPr>
                <w:noProof/>
                <w:webHidden/>
              </w:rPr>
              <w:instrText xml:space="preserve"> PAGEREF _Toc168520346 \h </w:instrText>
            </w:r>
            <w:r w:rsidR="005A6DBC">
              <w:rPr>
                <w:noProof/>
                <w:webHidden/>
              </w:rPr>
            </w:r>
            <w:r w:rsidR="005A6DBC">
              <w:rPr>
                <w:noProof/>
                <w:webHidden/>
              </w:rPr>
              <w:fldChar w:fldCharType="separate"/>
            </w:r>
            <w:r w:rsidR="00B26FC8">
              <w:rPr>
                <w:noProof/>
                <w:webHidden/>
              </w:rPr>
              <w:t>83</w:t>
            </w:r>
            <w:r w:rsidR="005A6DBC">
              <w:rPr>
                <w:noProof/>
                <w:webHidden/>
              </w:rPr>
              <w:fldChar w:fldCharType="end"/>
            </w:r>
          </w:hyperlink>
        </w:p>
        <w:p w14:paraId="5734A642" w14:textId="6980D3A0" w:rsidR="005A6DBC" w:rsidRDefault="00C57593">
          <w:pPr>
            <w:pStyle w:val="TOC3"/>
            <w:tabs>
              <w:tab w:val="right" w:leader="dot" w:pos="9061"/>
            </w:tabs>
            <w:rPr>
              <w:rFonts w:asciiTheme="minorHAnsi" w:eastAsiaTheme="minorEastAsia" w:hAnsiTheme="minorHAnsi"/>
              <w:b w:val="0"/>
              <w:noProof/>
              <w:sz w:val="24"/>
              <w:szCs w:val="24"/>
            </w:rPr>
          </w:pPr>
          <w:hyperlink w:anchor="_Toc168520347" w:history="1">
            <w:r w:rsidR="005A6DBC" w:rsidRPr="00F52F52">
              <w:rPr>
                <w:rStyle w:val="Hyperlink"/>
                <w:rFonts w:eastAsia="Yu Gothic Light"/>
                <w:bCs/>
                <w:noProof/>
                <w:lang w:val="vi-VN"/>
              </w:rPr>
              <w:t>5.4.13.</w:t>
            </w:r>
            <w:r w:rsidR="005A6DBC" w:rsidRPr="00F52F52">
              <w:rPr>
                <w:rStyle w:val="Hyperlink"/>
                <w:noProof/>
                <w:lang w:val="vi-VN"/>
              </w:rPr>
              <w:t xml:space="preserve"> Màn hình tra cứu và thêm nhà cung cấp</w:t>
            </w:r>
            <w:r w:rsidR="005A6DBC">
              <w:rPr>
                <w:noProof/>
                <w:webHidden/>
              </w:rPr>
              <w:tab/>
            </w:r>
            <w:r w:rsidR="005A6DBC">
              <w:rPr>
                <w:noProof/>
                <w:webHidden/>
              </w:rPr>
              <w:fldChar w:fldCharType="begin"/>
            </w:r>
            <w:r w:rsidR="005A6DBC">
              <w:rPr>
                <w:noProof/>
                <w:webHidden/>
              </w:rPr>
              <w:instrText xml:space="preserve"> PAGEREF _Toc168520347 \h </w:instrText>
            </w:r>
            <w:r w:rsidR="005A6DBC">
              <w:rPr>
                <w:noProof/>
                <w:webHidden/>
              </w:rPr>
            </w:r>
            <w:r w:rsidR="005A6DBC">
              <w:rPr>
                <w:noProof/>
                <w:webHidden/>
              </w:rPr>
              <w:fldChar w:fldCharType="separate"/>
            </w:r>
            <w:r w:rsidR="00B26FC8">
              <w:rPr>
                <w:noProof/>
                <w:webHidden/>
              </w:rPr>
              <w:t>86</w:t>
            </w:r>
            <w:r w:rsidR="005A6DBC">
              <w:rPr>
                <w:noProof/>
                <w:webHidden/>
              </w:rPr>
              <w:fldChar w:fldCharType="end"/>
            </w:r>
          </w:hyperlink>
        </w:p>
        <w:p w14:paraId="19DB0992" w14:textId="4FF06EF6" w:rsidR="005A6DBC" w:rsidRDefault="00C57593">
          <w:pPr>
            <w:pStyle w:val="TOC3"/>
            <w:tabs>
              <w:tab w:val="right" w:leader="dot" w:pos="9061"/>
            </w:tabs>
            <w:rPr>
              <w:rFonts w:asciiTheme="minorHAnsi" w:eastAsiaTheme="minorEastAsia" w:hAnsiTheme="minorHAnsi"/>
              <w:b w:val="0"/>
              <w:noProof/>
              <w:sz w:val="24"/>
              <w:szCs w:val="24"/>
            </w:rPr>
          </w:pPr>
          <w:hyperlink w:anchor="_Toc168520348" w:history="1">
            <w:r w:rsidR="005A6DBC" w:rsidRPr="00F52F52">
              <w:rPr>
                <w:rStyle w:val="Hyperlink"/>
                <w:rFonts w:eastAsia="Yu Gothic Light"/>
                <w:bCs/>
                <w:noProof/>
                <w:lang w:val="vi-VN"/>
              </w:rPr>
              <w:t>5.4.14.</w:t>
            </w:r>
            <w:r w:rsidR="005A6DBC" w:rsidRPr="00F52F52">
              <w:rPr>
                <w:rStyle w:val="Hyperlink"/>
                <w:noProof/>
                <w:lang w:val="vi-VN"/>
              </w:rPr>
              <w:t xml:space="preserve"> Màn </w:t>
            </w:r>
            <w:r w:rsidR="005A6DBC" w:rsidRPr="00F52F52">
              <w:rPr>
                <w:rStyle w:val="Hyperlink"/>
                <w:rFonts w:eastAsia="Yu Gothic Light"/>
                <w:noProof/>
                <w:lang w:val="vi-VN"/>
              </w:rPr>
              <w:t>hình lập báo cáo tồn kho</w:t>
            </w:r>
            <w:r w:rsidR="005A6DBC">
              <w:rPr>
                <w:noProof/>
                <w:webHidden/>
              </w:rPr>
              <w:tab/>
            </w:r>
            <w:r w:rsidR="005A6DBC">
              <w:rPr>
                <w:noProof/>
                <w:webHidden/>
              </w:rPr>
              <w:fldChar w:fldCharType="begin"/>
            </w:r>
            <w:r w:rsidR="005A6DBC">
              <w:rPr>
                <w:noProof/>
                <w:webHidden/>
              </w:rPr>
              <w:instrText xml:space="preserve"> PAGEREF _Toc168520348 \h </w:instrText>
            </w:r>
            <w:r w:rsidR="005A6DBC">
              <w:rPr>
                <w:noProof/>
                <w:webHidden/>
              </w:rPr>
            </w:r>
            <w:r w:rsidR="005A6DBC">
              <w:rPr>
                <w:noProof/>
                <w:webHidden/>
              </w:rPr>
              <w:fldChar w:fldCharType="separate"/>
            </w:r>
            <w:r w:rsidR="00B26FC8">
              <w:rPr>
                <w:noProof/>
                <w:webHidden/>
              </w:rPr>
              <w:t>90</w:t>
            </w:r>
            <w:r w:rsidR="005A6DBC">
              <w:rPr>
                <w:noProof/>
                <w:webHidden/>
              </w:rPr>
              <w:fldChar w:fldCharType="end"/>
            </w:r>
          </w:hyperlink>
        </w:p>
        <w:p w14:paraId="030AE67B" w14:textId="327BD0C0" w:rsidR="005A6DBC" w:rsidRDefault="00C57593">
          <w:pPr>
            <w:pStyle w:val="TOC1"/>
            <w:rPr>
              <w:rFonts w:asciiTheme="minorHAnsi" w:eastAsiaTheme="minorEastAsia" w:hAnsiTheme="minorHAnsi"/>
              <w:b w:val="0"/>
              <w:noProof/>
              <w:sz w:val="24"/>
              <w:szCs w:val="24"/>
            </w:rPr>
          </w:pPr>
          <w:hyperlink w:anchor="_Toc168520349" w:history="1">
            <w:r w:rsidR="005A6DBC" w:rsidRPr="00F52F52">
              <w:rPr>
                <w:rStyle w:val="Hyperlink"/>
                <w:noProof/>
                <w:lang w:val="pt-BR"/>
              </w:rPr>
              <w:t>CHƯƠNG 6: CÀI ĐẶT VÀ THỬ NGHIỆM</w:t>
            </w:r>
            <w:r w:rsidR="005A6DBC">
              <w:rPr>
                <w:noProof/>
                <w:webHidden/>
              </w:rPr>
              <w:tab/>
            </w:r>
            <w:r w:rsidR="005A6DBC">
              <w:rPr>
                <w:noProof/>
                <w:webHidden/>
              </w:rPr>
              <w:fldChar w:fldCharType="begin"/>
            </w:r>
            <w:r w:rsidR="005A6DBC">
              <w:rPr>
                <w:noProof/>
                <w:webHidden/>
              </w:rPr>
              <w:instrText xml:space="preserve"> PAGEREF _Toc168520349 \h </w:instrText>
            </w:r>
            <w:r w:rsidR="005A6DBC">
              <w:rPr>
                <w:noProof/>
                <w:webHidden/>
              </w:rPr>
            </w:r>
            <w:r w:rsidR="005A6DBC">
              <w:rPr>
                <w:noProof/>
                <w:webHidden/>
              </w:rPr>
              <w:fldChar w:fldCharType="separate"/>
            </w:r>
            <w:r w:rsidR="00B26FC8">
              <w:rPr>
                <w:noProof/>
                <w:webHidden/>
              </w:rPr>
              <w:t>93</w:t>
            </w:r>
            <w:r w:rsidR="005A6DBC">
              <w:rPr>
                <w:noProof/>
                <w:webHidden/>
              </w:rPr>
              <w:fldChar w:fldCharType="end"/>
            </w:r>
          </w:hyperlink>
        </w:p>
        <w:p w14:paraId="5438B840" w14:textId="5E8394FD" w:rsidR="005A6DBC" w:rsidRDefault="00C57593">
          <w:pPr>
            <w:pStyle w:val="TOC1"/>
            <w:rPr>
              <w:rFonts w:asciiTheme="minorHAnsi" w:eastAsiaTheme="minorEastAsia" w:hAnsiTheme="minorHAnsi"/>
              <w:b w:val="0"/>
              <w:noProof/>
              <w:sz w:val="24"/>
              <w:szCs w:val="24"/>
            </w:rPr>
          </w:pPr>
          <w:hyperlink w:anchor="_Toc168520350" w:history="1">
            <w:r w:rsidR="005A6DBC" w:rsidRPr="00F52F52">
              <w:rPr>
                <w:rStyle w:val="Hyperlink"/>
                <w:noProof/>
                <w:lang w:val="vi-VN"/>
              </w:rPr>
              <w:t>CHƯƠNG 7: NHẬN XÉT VÀ KẾT LUẬN</w:t>
            </w:r>
            <w:r w:rsidR="005A6DBC">
              <w:rPr>
                <w:noProof/>
                <w:webHidden/>
              </w:rPr>
              <w:tab/>
            </w:r>
            <w:r w:rsidR="005A6DBC">
              <w:rPr>
                <w:noProof/>
                <w:webHidden/>
              </w:rPr>
              <w:fldChar w:fldCharType="begin"/>
            </w:r>
            <w:r w:rsidR="005A6DBC">
              <w:rPr>
                <w:noProof/>
                <w:webHidden/>
              </w:rPr>
              <w:instrText xml:space="preserve"> PAGEREF _Toc168520350 \h </w:instrText>
            </w:r>
            <w:r w:rsidR="005A6DBC">
              <w:rPr>
                <w:noProof/>
                <w:webHidden/>
              </w:rPr>
            </w:r>
            <w:r w:rsidR="005A6DBC">
              <w:rPr>
                <w:noProof/>
                <w:webHidden/>
              </w:rPr>
              <w:fldChar w:fldCharType="separate"/>
            </w:r>
            <w:r w:rsidR="00B26FC8">
              <w:rPr>
                <w:noProof/>
                <w:webHidden/>
              </w:rPr>
              <w:t>94</w:t>
            </w:r>
            <w:r w:rsidR="005A6DBC">
              <w:rPr>
                <w:noProof/>
                <w:webHidden/>
              </w:rPr>
              <w:fldChar w:fldCharType="end"/>
            </w:r>
          </w:hyperlink>
        </w:p>
        <w:p w14:paraId="1F01589B" w14:textId="4D7E2722" w:rsidR="005A6DBC" w:rsidRDefault="00C57593">
          <w:pPr>
            <w:pStyle w:val="TOC2"/>
            <w:rPr>
              <w:rFonts w:asciiTheme="minorHAnsi" w:eastAsiaTheme="minorEastAsia" w:hAnsiTheme="minorHAnsi"/>
              <w:b w:val="0"/>
              <w:noProof/>
              <w:sz w:val="24"/>
              <w:szCs w:val="24"/>
            </w:rPr>
          </w:pPr>
          <w:hyperlink w:anchor="_Toc168520351" w:history="1">
            <w:r w:rsidR="005A6DBC" w:rsidRPr="00F52F52">
              <w:rPr>
                <w:rStyle w:val="Hyperlink"/>
                <w:bCs/>
                <w:noProof/>
              </w:rPr>
              <w:t>7.1.</w:t>
            </w:r>
            <w:r w:rsidR="005A6DBC" w:rsidRPr="00F52F52">
              <w:rPr>
                <w:rStyle w:val="Hyperlink"/>
                <w:noProof/>
              </w:rPr>
              <w:t xml:space="preserve"> Nhận xét</w:t>
            </w:r>
            <w:r w:rsidR="005A6DBC">
              <w:rPr>
                <w:noProof/>
                <w:webHidden/>
              </w:rPr>
              <w:tab/>
            </w:r>
            <w:r w:rsidR="005A6DBC">
              <w:rPr>
                <w:noProof/>
                <w:webHidden/>
              </w:rPr>
              <w:fldChar w:fldCharType="begin"/>
            </w:r>
            <w:r w:rsidR="005A6DBC">
              <w:rPr>
                <w:noProof/>
                <w:webHidden/>
              </w:rPr>
              <w:instrText xml:space="preserve"> PAGEREF _Toc168520351 \h </w:instrText>
            </w:r>
            <w:r w:rsidR="005A6DBC">
              <w:rPr>
                <w:noProof/>
                <w:webHidden/>
              </w:rPr>
            </w:r>
            <w:r w:rsidR="005A6DBC">
              <w:rPr>
                <w:noProof/>
                <w:webHidden/>
              </w:rPr>
              <w:fldChar w:fldCharType="separate"/>
            </w:r>
            <w:r w:rsidR="00B26FC8">
              <w:rPr>
                <w:noProof/>
                <w:webHidden/>
              </w:rPr>
              <w:t>94</w:t>
            </w:r>
            <w:r w:rsidR="005A6DBC">
              <w:rPr>
                <w:noProof/>
                <w:webHidden/>
              </w:rPr>
              <w:fldChar w:fldCharType="end"/>
            </w:r>
          </w:hyperlink>
        </w:p>
        <w:p w14:paraId="11B0E543" w14:textId="3039DD01" w:rsidR="005A6DBC" w:rsidRDefault="00C57593">
          <w:pPr>
            <w:pStyle w:val="TOC2"/>
            <w:rPr>
              <w:rFonts w:asciiTheme="minorHAnsi" w:eastAsiaTheme="minorEastAsia" w:hAnsiTheme="minorHAnsi"/>
              <w:b w:val="0"/>
              <w:noProof/>
              <w:sz w:val="24"/>
              <w:szCs w:val="24"/>
            </w:rPr>
          </w:pPr>
          <w:hyperlink w:anchor="_Toc168520352" w:history="1">
            <w:r w:rsidR="005A6DBC" w:rsidRPr="00F52F52">
              <w:rPr>
                <w:rStyle w:val="Hyperlink"/>
                <w:bCs/>
                <w:noProof/>
              </w:rPr>
              <w:t>7.2.</w:t>
            </w:r>
            <w:r w:rsidR="005A6DBC" w:rsidRPr="00F52F52">
              <w:rPr>
                <w:rStyle w:val="Hyperlink"/>
                <w:noProof/>
              </w:rPr>
              <w:t xml:space="preserve"> Kết luận</w:t>
            </w:r>
            <w:r w:rsidR="005A6DBC">
              <w:rPr>
                <w:noProof/>
                <w:webHidden/>
              </w:rPr>
              <w:tab/>
            </w:r>
            <w:r w:rsidR="005A6DBC">
              <w:rPr>
                <w:noProof/>
                <w:webHidden/>
              </w:rPr>
              <w:fldChar w:fldCharType="begin"/>
            </w:r>
            <w:r w:rsidR="005A6DBC">
              <w:rPr>
                <w:noProof/>
                <w:webHidden/>
              </w:rPr>
              <w:instrText xml:space="preserve"> PAGEREF _Toc168520352 \h </w:instrText>
            </w:r>
            <w:r w:rsidR="005A6DBC">
              <w:rPr>
                <w:noProof/>
                <w:webHidden/>
              </w:rPr>
            </w:r>
            <w:r w:rsidR="005A6DBC">
              <w:rPr>
                <w:noProof/>
                <w:webHidden/>
              </w:rPr>
              <w:fldChar w:fldCharType="separate"/>
            </w:r>
            <w:r w:rsidR="00B26FC8">
              <w:rPr>
                <w:noProof/>
                <w:webHidden/>
              </w:rPr>
              <w:t>94</w:t>
            </w:r>
            <w:r w:rsidR="005A6DBC">
              <w:rPr>
                <w:noProof/>
                <w:webHidden/>
              </w:rPr>
              <w:fldChar w:fldCharType="end"/>
            </w:r>
          </w:hyperlink>
        </w:p>
        <w:p w14:paraId="4A580299" w14:textId="564B1737" w:rsidR="005A6DBC" w:rsidRDefault="00C57593">
          <w:pPr>
            <w:pStyle w:val="TOC1"/>
            <w:rPr>
              <w:rFonts w:asciiTheme="minorHAnsi" w:eastAsiaTheme="minorEastAsia" w:hAnsiTheme="minorHAnsi"/>
              <w:b w:val="0"/>
              <w:noProof/>
              <w:sz w:val="24"/>
              <w:szCs w:val="24"/>
            </w:rPr>
          </w:pPr>
          <w:hyperlink w:anchor="_Toc168520353" w:history="1">
            <w:r w:rsidR="005A6DBC" w:rsidRPr="00F52F52">
              <w:rPr>
                <w:rStyle w:val="Hyperlink"/>
                <w:noProof/>
                <w:lang w:val="vi-VN"/>
              </w:rPr>
              <w:t>CHƯƠNG 8: HƯỚNG PHÁT TRIỂN</w:t>
            </w:r>
            <w:r w:rsidR="005A6DBC">
              <w:rPr>
                <w:noProof/>
                <w:webHidden/>
              </w:rPr>
              <w:tab/>
            </w:r>
            <w:r w:rsidR="005A6DBC">
              <w:rPr>
                <w:noProof/>
                <w:webHidden/>
              </w:rPr>
              <w:fldChar w:fldCharType="begin"/>
            </w:r>
            <w:r w:rsidR="005A6DBC">
              <w:rPr>
                <w:noProof/>
                <w:webHidden/>
              </w:rPr>
              <w:instrText xml:space="preserve"> PAGEREF _Toc168520353 \h </w:instrText>
            </w:r>
            <w:r w:rsidR="005A6DBC">
              <w:rPr>
                <w:noProof/>
                <w:webHidden/>
              </w:rPr>
            </w:r>
            <w:r w:rsidR="005A6DBC">
              <w:rPr>
                <w:noProof/>
                <w:webHidden/>
              </w:rPr>
              <w:fldChar w:fldCharType="separate"/>
            </w:r>
            <w:r w:rsidR="00B26FC8">
              <w:rPr>
                <w:noProof/>
                <w:webHidden/>
              </w:rPr>
              <w:t>95</w:t>
            </w:r>
            <w:r w:rsidR="005A6DBC">
              <w:rPr>
                <w:noProof/>
                <w:webHidden/>
              </w:rPr>
              <w:fldChar w:fldCharType="end"/>
            </w:r>
          </w:hyperlink>
        </w:p>
        <w:p w14:paraId="2D687775" w14:textId="6F7459D6" w:rsidR="005A6DBC" w:rsidRDefault="00C57593">
          <w:pPr>
            <w:pStyle w:val="TOC1"/>
            <w:rPr>
              <w:rFonts w:asciiTheme="minorHAnsi" w:eastAsiaTheme="minorEastAsia" w:hAnsiTheme="minorHAnsi"/>
              <w:b w:val="0"/>
              <w:noProof/>
              <w:sz w:val="24"/>
              <w:szCs w:val="24"/>
            </w:rPr>
          </w:pPr>
          <w:hyperlink w:anchor="_Toc168520354" w:history="1">
            <w:r w:rsidR="005A6DBC" w:rsidRPr="00F52F52">
              <w:rPr>
                <w:rStyle w:val="Hyperlink"/>
                <w:noProof/>
                <w:lang w:val="vi-VN"/>
              </w:rPr>
              <w:t>CHƯƠNG 9: TÀI LIỆU THAM KHẢO</w:t>
            </w:r>
            <w:r w:rsidR="005A6DBC">
              <w:rPr>
                <w:noProof/>
                <w:webHidden/>
              </w:rPr>
              <w:tab/>
            </w:r>
            <w:r w:rsidR="005A6DBC">
              <w:rPr>
                <w:noProof/>
                <w:webHidden/>
              </w:rPr>
              <w:fldChar w:fldCharType="begin"/>
            </w:r>
            <w:r w:rsidR="005A6DBC">
              <w:rPr>
                <w:noProof/>
                <w:webHidden/>
              </w:rPr>
              <w:instrText xml:space="preserve"> PAGEREF _Toc168520354 \h </w:instrText>
            </w:r>
            <w:r w:rsidR="005A6DBC">
              <w:rPr>
                <w:noProof/>
                <w:webHidden/>
              </w:rPr>
            </w:r>
            <w:r w:rsidR="005A6DBC">
              <w:rPr>
                <w:noProof/>
                <w:webHidden/>
              </w:rPr>
              <w:fldChar w:fldCharType="separate"/>
            </w:r>
            <w:r w:rsidR="00B26FC8">
              <w:rPr>
                <w:noProof/>
                <w:webHidden/>
              </w:rPr>
              <w:t>96</w:t>
            </w:r>
            <w:r w:rsidR="005A6DBC">
              <w:rPr>
                <w:noProof/>
                <w:webHidden/>
              </w:rPr>
              <w:fldChar w:fldCharType="end"/>
            </w:r>
          </w:hyperlink>
        </w:p>
        <w:p w14:paraId="1BBB8F1C" w14:textId="760ED2BC" w:rsidR="005A6DBC" w:rsidRDefault="00C57593">
          <w:pPr>
            <w:pStyle w:val="TOC1"/>
            <w:rPr>
              <w:rFonts w:asciiTheme="minorHAnsi" w:eastAsiaTheme="minorEastAsia" w:hAnsiTheme="minorHAnsi"/>
              <w:b w:val="0"/>
              <w:noProof/>
              <w:sz w:val="24"/>
              <w:szCs w:val="24"/>
            </w:rPr>
          </w:pPr>
          <w:hyperlink w:anchor="_Toc168520355" w:history="1">
            <w:r w:rsidR="005A6DBC" w:rsidRPr="00F52F52">
              <w:rPr>
                <w:rStyle w:val="Hyperlink"/>
                <w:noProof/>
                <w:lang w:val="vi-VN"/>
              </w:rPr>
              <w:t>CHƯƠNG 10: BẢNG PHÂN CÔNG CÔNG VIỆC</w:t>
            </w:r>
            <w:r w:rsidR="005A6DBC">
              <w:rPr>
                <w:noProof/>
                <w:webHidden/>
              </w:rPr>
              <w:tab/>
            </w:r>
            <w:r w:rsidR="005A6DBC">
              <w:rPr>
                <w:noProof/>
                <w:webHidden/>
              </w:rPr>
              <w:fldChar w:fldCharType="begin"/>
            </w:r>
            <w:r w:rsidR="005A6DBC">
              <w:rPr>
                <w:noProof/>
                <w:webHidden/>
              </w:rPr>
              <w:instrText xml:space="preserve"> PAGEREF _Toc168520355 \h </w:instrText>
            </w:r>
            <w:r w:rsidR="005A6DBC">
              <w:rPr>
                <w:noProof/>
                <w:webHidden/>
              </w:rPr>
            </w:r>
            <w:r w:rsidR="005A6DBC">
              <w:rPr>
                <w:noProof/>
                <w:webHidden/>
              </w:rPr>
              <w:fldChar w:fldCharType="separate"/>
            </w:r>
            <w:r w:rsidR="00B26FC8">
              <w:rPr>
                <w:noProof/>
                <w:webHidden/>
              </w:rPr>
              <w:t>97</w:t>
            </w:r>
            <w:r w:rsidR="005A6DBC">
              <w:rPr>
                <w:noProof/>
                <w:webHidden/>
              </w:rPr>
              <w:fldChar w:fldCharType="end"/>
            </w:r>
          </w:hyperlink>
        </w:p>
        <w:p w14:paraId="06F28492" w14:textId="056DE337" w:rsidR="00852F0F" w:rsidRPr="00475A96" w:rsidRDefault="0074361E" w:rsidP="00475A96">
          <w:r>
            <w:rPr>
              <w:rFonts w:ascii="Times New Roman" w:hAnsi="Times New Roman"/>
              <w:b/>
              <w:sz w:val="26"/>
            </w:rPr>
            <w:fldChar w:fldCharType="end"/>
          </w:r>
        </w:p>
      </w:sdtContent>
    </w:sdt>
    <w:p w14:paraId="32BA3895" w14:textId="39E53666" w:rsidR="005E2F60" w:rsidRPr="00DD2260" w:rsidRDefault="005E2F60">
      <w:pPr>
        <w:rPr>
          <w:rFonts w:ascii="Times New Roman" w:eastAsia="Liberation Serif" w:hAnsi="Times New Roman" w:cs="Times New Roman"/>
          <w:b/>
          <w:bCs/>
          <w:color w:val="0070BF"/>
          <w:kern w:val="0"/>
          <w:sz w:val="37"/>
          <w:szCs w:val="37"/>
          <w14:ligatures w14:val="none"/>
        </w:rPr>
      </w:pPr>
      <w:r w:rsidRPr="00DD2260">
        <w:rPr>
          <w:rFonts w:ascii="Times New Roman" w:eastAsia="Liberation Serif" w:hAnsi="Times New Roman" w:cs="Times New Roman"/>
          <w:b/>
          <w:bCs/>
          <w:color w:val="0070BF"/>
          <w:kern w:val="0"/>
          <w:sz w:val="37"/>
          <w:szCs w:val="37"/>
          <w14:ligatures w14:val="none"/>
        </w:rPr>
        <w:br w:type="page"/>
      </w:r>
    </w:p>
    <w:p w14:paraId="45558FF4" w14:textId="4242F024" w:rsidR="00204307" w:rsidRPr="00DD2260" w:rsidRDefault="00204307" w:rsidP="00E7005E">
      <w:pPr>
        <w:pStyle w:val="Mcln"/>
        <w:rPr>
          <w:rFonts w:eastAsia="Liberation Serif"/>
        </w:rPr>
      </w:pPr>
      <w:bookmarkStart w:id="1" w:name="_Toc164610454"/>
      <w:bookmarkStart w:id="2" w:name="_Toc168520266"/>
      <w:bookmarkStart w:id="3" w:name="_Hlk164252024"/>
      <w:r w:rsidRPr="00DD2260">
        <w:rPr>
          <w:rFonts w:eastAsia="Liberation Serif"/>
        </w:rPr>
        <w:lastRenderedPageBreak/>
        <w:t>NHẬN XÉT CỦA GIẢNG VIÊN</w:t>
      </w:r>
      <w:bookmarkEnd w:id="1"/>
      <w:bookmarkEnd w:id="2"/>
    </w:p>
    <w:bookmarkEnd w:id="3"/>
    <w:p w14:paraId="7E804F3D" w14:textId="77777777" w:rsidR="00204307" w:rsidRPr="00DD2260" w:rsidRDefault="00204307" w:rsidP="00E8751E">
      <w:pPr>
        <w:widowControl w:val="0"/>
        <w:autoSpaceDE w:val="0"/>
        <w:autoSpaceDN w:val="0"/>
        <w:spacing w:before="41" w:after="0" w:line="240" w:lineRule="auto"/>
        <w:ind w:left="144"/>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B6CE1EE"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B242A39"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574A079"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63D4502"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78D2BBA"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DD35BC9"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074E000" w14:textId="77777777" w:rsidR="00204307" w:rsidRPr="00DD2260" w:rsidRDefault="00204307" w:rsidP="00E8751E">
      <w:pPr>
        <w:widowControl w:val="0"/>
        <w:autoSpaceDE w:val="0"/>
        <w:autoSpaceDN w:val="0"/>
        <w:spacing w:before="8"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EC21966"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75516C8"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657A287"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5B02E926"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9B73FB5"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613C19F"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5EF7B372"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5FAC0F94"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noProof/>
          <w:kern w:val="0"/>
          <w14:ligatures w14:val="none"/>
        </w:rPr>
        <w:drawing>
          <wp:anchor distT="0" distB="0" distL="0" distR="0" simplePos="0" relativeHeight="251657216" behindDoc="1" locked="0" layoutInCell="1" allowOverlap="1" wp14:anchorId="2664FC54" wp14:editId="0B30F2C4">
            <wp:simplePos x="0" y="0"/>
            <wp:positionH relativeFrom="page">
              <wp:posOffset>2516551</wp:posOffset>
            </wp:positionH>
            <wp:positionV relativeFrom="paragraph">
              <wp:posOffset>47658</wp:posOffset>
            </wp:positionV>
            <wp:extent cx="2750390" cy="2699004"/>
            <wp:effectExtent l="0" t="0" r="0" b="0"/>
            <wp:wrapNone/>
            <wp:docPr id="10" name="Image 10" descr="A logo of a plan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logo of a planet&#10;&#10;Description automatically generated"/>
                    <pic:cNvPicPr/>
                  </pic:nvPicPr>
                  <pic:blipFill>
                    <a:blip r:embed="rId10" cstate="print"/>
                    <a:stretch>
                      <a:fillRect/>
                    </a:stretch>
                  </pic:blipFill>
                  <pic:spPr>
                    <a:xfrm>
                      <a:off x="0" y="0"/>
                      <a:ext cx="2750390" cy="2699004"/>
                    </a:xfrm>
                    <a:prstGeom prst="rect">
                      <a:avLst/>
                    </a:prstGeom>
                  </pic:spPr>
                </pic:pic>
              </a:graphicData>
            </a:graphic>
          </wp:anchor>
        </w:drawing>
      </w:r>
      <w:r w:rsidRPr="00DD2260">
        <w:rPr>
          <w:rFonts w:ascii="Times New Roman" w:eastAsia="Times New Roman" w:hAnsi="Times New Roman" w:cs="Times New Roman"/>
          <w:spacing w:val="-2"/>
          <w:kern w:val="0"/>
          <w14:ligatures w14:val="none"/>
        </w:rPr>
        <w:t>…………………………………………………………………………………………………</w:t>
      </w:r>
    </w:p>
    <w:p w14:paraId="66DE8192"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11DB1F5" w14:textId="77777777" w:rsidR="00204307" w:rsidRPr="00DD2260" w:rsidRDefault="00204307" w:rsidP="00E8751E">
      <w:pPr>
        <w:widowControl w:val="0"/>
        <w:autoSpaceDE w:val="0"/>
        <w:autoSpaceDN w:val="0"/>
        <w:spacing w:before="9"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B40B767"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CC8DB7D"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0990D2C"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A9B24C0"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CDDDCCD"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566C7279"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970692C"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87F6EF7"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BD0B321" w14:textId="77777777" w:rsidR="00204307" w:rsidRPr="00DD2260" w:rsidRDefault="00204307" w:rsidP="00E8751E">
      <w:pPr>
        <w:widowControl w:val="0"/>
        <w:autoSpaceDE w:val="0"/>
        <w:autoSpaceDN w:val="0"/>
        <w:spacing w:before="8"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074B1B6"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7D259DA"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BCDC5A8"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024801F"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353E0AE"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3DF4EA0"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8D81AAE" w14:textId="77777777" w:rsidR="00204307" w:rsidRPr="00DD2260" w:rsidRDefault="00204307" w:rsidP="00E8751E">
      <w:pPr>
        <w:widowControl w:val="0"/>
        <w:autoSpaceDE w:val="0"/>
        <w:autoSpaceDN w:val="0"/>
        <w:spacing w:before="4"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58454C9"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0B5791C" w14:textId="77777777" w:rsidR="00204307" w:rsidRPr="00DD2260" w:rsidRDefault="00204307" w:rsidP="00E8751E">
      <w:pPr>
        <w:widowControl w:val="0"/>
        <w:autoSpaceDE w:val="0"/>
        <w:autoSpaceDN w:val="0"/>
        <w:spacing w:before="8"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CF41C10"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BE55314"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7B0E1C3"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7D1B1DB"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2A10B5B"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73D7202" w14:textId="77777777" w:rsidR="00204307" w:rsidRPr="00DD2260" w:rsidRDefault="00204307" w:rsidP="00E8751E">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B4B894C" w14:textId="77777777" w:rsidR="00204307"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BDF08E5" w14:textId="44EB8074" w:rsidR="00415586" w:rsidRPr="00DD2260" w:rsidRDefault="00204307" w:rsidP="00E8751E">
      <w:pPr>
        <w:widowControl w:val="0"/>
        <w:autoSpaceDE w:val="0"/>
        <w:autoSpaceDN w:val="0"/>
        <w:spacing w:before="6" w:after="0" w:line="240" w:lineRule="auto"/>
        <w:ind w:left="151"/>
        <w:jc w:val="center"/>
        <w:rPr>
          <w:rFonts w:ascii="Times New Roman" w:eastAsia="Times New Roman" w:hAnsi="Times New Roman" w:cs="Times New Roman"/>
          <w:spacing w:val="-2"/>
          <w:kern w:val="0"/>
          <w14:ligatures w14:val="none"/>
        </w:rPr>
      </w:pPr>
      <w:r w:rsidRPr="00DD2260">
        <w:rPr>
          <w:rFonts w:ascii="Times New Roman" w:eastAsia="Times New Roman" w:hAnsi="Times New Roman" w:cs="Times New Roman"/>
          <w:spacing w:val="-2"/>
          <w:kern w:val="0"/>
          <w14:ligatures w14:val="none"/>
        </w:rPr>
        <w:t>…………………………………………………………………………………………………</w:t>
      </w:r>
    </w:p>
    <w:p w14:paraId="19ABCCEB" w14:textId="77777777" w:rsidR="00415586" w:rsidRPr="00DD2260" w:rsidRDefault="00415586">
      <w:pPr>
        <w:rPr>
          <w:rFonts w:ascii="Times New Roman" w:eastAsia="Times New Roman" w:hAnsi="Times New Roman" w:cs="Times New Roman"/>
          <w:spacing w:val="-2"/>
          <w:kern w:val="0"/>
          <w14:ligatures w14:val="none"/>
        </w:rPr>
      </w:pPr>
      <w:r w:rsidRPr="00DD2260">
        <w:rPr>
          <w:rFonts w:ascii="Times New Roman" w:eastAsia="Times New Roman" w:hAnsi="Times New Roman" w:cs="Times New Roman"/>
          <w:spacing w:val="-2"/>
          <w:kern w:val="0"/>
          <w14:ligatures w14:val="none"/>
        </w:rPr>
        <w:br w:type="page"/>
      </w:r>
    </w:p>
    <w:p w14:paraId="16A7D683" w14:textId="2AE40A47" w:rsidR="00A656AD" w:rsidRPr="00DD2260" w:rsidRDefault="0033160E" w:rsidP="00411069">
      <w:pPr>
        <w:pStyle w:val="Chng"/>
        <w:rPr>
          <w:bCs/>
        </w:rPr>
      </w:pPr>
      <w:bookmarkStart w:id="4" w:name="_Toc168520267"/>
      <w:r w:rsidRPr="00DD2260">
        <w:lastRenderedPageBreak/>
        <w:t>TỔNG QUAN</w:t>
      </w:r>
      <w:bookmarkEnd w:id="4"/>
    </w:p>
    <w:p w14:paraId="637C83A2" w14:textId="4E40CA32" w:rsidR="00E64F9A" w:rsidRDefault="00E64F9A" w:rsidP="00E7005E">
      <w:pPr>
        <w:pStyle w:val="11"/>
        <w:ind w:left="0" w:firstLine="0"/>
        <w:rPr>
          <w:bCs/>
        </w:rPr>
      </w:pPr>
      <w:bookmarkStart w:id="5" w:name="_Toc168520268"/>
      <w:r w:rsidRPr="00DD2260">
        <w:t>Giới thiệu đề tài</w:t>
      </w:r>
      <w:bookmarkEnd w:id="5"/>
    </w:p>
    <w:p w14:paraId="29FB1698" w14:textId="77777777" w:rsidR="009E3F42" w:rsidRPr="009E3F42" w:rsidRDefault="0045331F" w:rsidP="00301CF8">
      <w:pPr>
        <w:pStyle w:val="Bnhthng"/>
        <w:rPr>
          <w:b/>
        </w:rPr>
      </w:pPr>
      <w:r w:rsidRPr="0045331F">
        <w:t>Trong thời đại kỹ</w:t>
      </w:r>
      <w:r w:rsidR="003978EE">
        <w:t xml:space="preserve"> thuật số phát triển mạnh mẽ</w:t>
      </w:r>
      <w:r w:rsidRPr="0045331F">
        <w:t>,</w:t>
      </w:r>
      <w:r w:rsidR="003978EE">
        <w:t xml:space="preserve"> </w:t>
      </w:r>
      <w:r w:rsidR="00EA0886">
        <w:t xml:space="preserve">các cửa hàng không </w:t>
      </w:r>
      <w:r w:rsidRPr="0045331F">
        <w:t xml:space="preserve">còn </w:t>
      </w:r>
      <w:r w:rsidR="00EA0886">
        <w:t xml:space="preserve">chỉ kinh doanh </w:t>
      </w:r>
      <w:r w:rsidRPr="0045331F">
        <w:t>theo</w:t>
      </w:r>
      <w:r w:rsidR="006B075B">
        <w:t xml:space="preserve"> cách </w:t>
      </w:r>
      <w:r w:rsidRPr="0045331F">
        <w:t xml:space="preserve">truyền thống </w:t>
      </w:r>
      <w:r w:rsidR="00C63D38">
        <w:t xml:space="preserve">mà </w:t>
      </w:r>
      <w:r w:rsidRPr="0045331F">
        <w:t>đã bắt đầu tận dụng các</w:t>
      </w:r>
      <w:r w:rsidR="00C63D38">
        <w:t xml:space="preserve"> mô hình kinh doanh </w:t>
      </w:r>
      <w:r w:rsidRPr="0045331F">
        <w:t xml:space="preserve">hiện đại. Sự phát triển </w:t>
      </w:r>
      <w:r w:rsidR="00C63D38">
        <w:t xml:space="preserve">của </w:t>
      </w:r>
      <w:r w:rsidRPr="0045331F">
        <w:t>kỹ</w:t>
      </w:r>
      <w:r w:rsidR="00C63D38">
        <w:t xml:space="preserve"> thuật số </w:t>
      </w:r>
      <w:r w:rsidRPr="0045331F">
        <w:t xml:space="preserve">đã thúc đẩy sự ra đời của các </w:t>
      </w:r>
      <w:r w:rsidR="00A91C81">
        <w:t>sàn thương mại điện tử</w:t>
      </w:r>
      <w:r w:rsidRPr="0045331F">
        <w:t xml:space="preserve"> và</w:t>
      </w:r>
      <w:r w:rsidR="00A91C81">
        <w:t xml:space="preserve"> các trang web bán hàng</w:t>
      </w:r>
      <w:r w:rsidRPr="0045331F">
        <w:t>. Nhận thấy tầm quan trọng này</w:t>
      </w:r>
      <w:r w:rsidR="00A227CD">
        <w:t xml:space="preserve">, nhóm </w:t>
      </w:r>
      <w:r w:rsidRPr="0045331F">
        <w:t>chúng tôi</w:t>
      </w:r>
      <w:r w:rsidR="00A227CD">
        <w:t xml:space="preserve"> </w:t>
      </w:r>
      <w:r w:rsidR="00BA59A1">
        <w:t>quyết định thực hiện đề tài “</w:t>
      </w:r>
      <w:r w:rsidR="001A13E6">
        <w:t>Quản lý cửa hàng kinh doanh vàng bạc đá quý</w:t>
      </w:r>
      <w:r w:rsidRPr="0045331F">
        <w:t>” cho đồ án môn Nhập môn Công nghệ Phần mềm.</w:t>
      </w:r>
    </w:p>
    <w:p w14:paraId="6C92DD87" w14:textId="4607880C" w:rsidR="00E64F9A" w:rsidRPr="00DD2260" w:rsidRDefault="00E64F9A" w:rsidP="00A650F7">
      <w:pPr>
        <w:pStyle w:val="11"/>
        <w:ind w:left="0" w:firstLine="0"/>
        <w:rPr>
          <w:b w:val="0"/>
        </w:rPr>
      </w:pPr>
      <w:bookmarkStart w:id="6" w:name="_Toc168520269"/>
      <w:r w:rsidRPr="002F3E6B">
        <w:t>Mục</w:t>
      </w:r>
      <w:r w:rsidRPr="00DD2260">
        <w:rPr>
          <w:b w:val="0"/>
        </w:rPr>
        <w:t xml:space="preserve"> đích và yêu cầu đề tài</w:t>
      </w:r>
      <w:bookmarkEnd w:id="6"/>
    </w:p>
    <w:p w14:paraId="36AFE6C5" w14:textId="74281705" w:rsidR="008649A5" w:rsidRDefault="008649A5" w:rsidP="00E7005E">
      <w:pPr>
        <w:pStyle w:val="111"/>
        <w:rPr>
          <w:bCs/>
        </w:rPr>
      </w:pPr>
      <w:bookmarkStart w:id="7" w:name="_Toc168520270"/>
      <w:r w:rsidRPr="00DD2260">
        <w:t>Mục đích</w:t>
      </w:r>
      <w:bookmarkEnd w:id="7"/>
    </w:p>
    <w:p w14:paraId="4B8F73D0" w14:textId="77777777" w:rsidR="009E3F42" w:rsidRPr="009E3F42" w:rsidRDefault="00E15FD5" w:rsidP="00301CF8">
      <w:pPr>
        <w:pStyle w:val="Bnhthng"/>
        <w:rPr>
          <w:b/>
        </w:rPr>
      </w:pPr>
      <w:r w:rsidRPr="00E15FD5">
        <w:rPr>
          <w:noProof/>
          <w:lang w:val="vi-VN"/>
        </w:rPr>
        <w:t xml:space="preserve">Phát triển một </w:t>
      </w:r>
      <w:r w:rsidR="00407EC3" w:rsidRPr="00407EC3">
        <w:rPr>
          <w:noProof/>
          <w:lang w:val="vi-VN"/>
        </w:rPr>
        <w:t xml:space="preserve">phần mềm quản lý cửa hàng vàng bạc đá quý </w:t>
      </w:r>
      <w:r w:rsidRPr="00E15FD5">
        <w:rPr>
          <w:noProof/>
          <w:lang w:val="vi-VN"/>
        </w:rPr>
        <w:t xml:space="preserve">đáp ứng đầy đủ các nghiệp vụ cần thiết dựa </w:t>
      </w:r>
      <w:r w:rsidR="00407EC3" w:rsidRPr="00407EC3">
        <w:rPr>
          <w:noProof/>
          <w:lang w:val="vi-VN"/>
        </w:rPr>
        <w:t xml:space="preserve">trên khảo sát thực tế và phân tích </w:t>
      </w:r>
      <w:r w:rsidRPr="00E15FD5">
        <w:rPr>
          <w:noProof/>
          <w:lang w:val="vi-VN"/>
        </w:rPr>
        <w:t>chi tiết.</w:t>
      </w:r>
    </w:p>
    <w:p w14:paraId="2B0FC845" w14:textId="59953141" w:rsidR="008649A5" w:rsidRPr="00DD2260" w:rsidRDefault="008649A5" w:rsidP="00000921">
      <w:pPr>
        <w:pStyle w:val="111"/>
        <w:rPr>
          <w:b w:val="0"/>
        </w:rPr>
      </w:pPr>
      <w:bookmarkStart w:id="8" w:name="_Toc168520271"/>
      <w:r w:rsidRPr="00DD2260">
        <w:t>Yêu cầu</w:t>
      </w:r>
      <w:bookmarkEnd w:id="8"/>
    </w:p>
    <w:p w14:paraId="2B4E3C7B" w14:textId="6FF5724E" w:rsidR="00A879F1" w:rsidRPr="00DD2260" w:rsidRDefault="00A879F1" w:rsidP="00A879F1">
      <w:pPr>
        <w:pStyle w:val="Bnhthng"/>
      </w:pPr>
      <w:r w:rsidRPr="00A879F1">
        <w:t>Phần mềm cần đáp ứng các yêu cầu cơ bản về bảo mật và chất lượng, hoạt động ổn định, giao diện thân thiện và dễ sử dụng. Ngoài ra, phần mềm phải được tối ưu về thông tin và thuật toán để hỗ trợ nhiều loại thiết bị khác nhau</w:t>
      </w:r>
      <w:r w:rsidR="00672468">
        <w:t xml:space="preserve"> (trong tương lai)</w:t>
      </w:r>
      <w:r w:rsidRPr="00A879F1">
        <w:t>.</w:t>
      </w:r>
    </w:p>
    <w:p w14:paraId="62DD748B" w14:textId="77777777" w:rsidR="00507799" w:rsidRDefault="008649A5" w:rsidP="00000921">
      <w:pPr>
        <w:pStyle w:val="11"/>
      </w:pPr>
      <w:bookmarkStart w:id="9" w:name="_Toc168520272"/>
      <w:r w:rsidRPr="00DD2260">
        <w:t>Quy trình thực hiện các công việc chính</w:t>
      </w:r>
      <w:bookmarkEnd w:id="9"/>
    </w:p>
    <w:p w14:paraId="1CD4F698" w14:textId="77777777" w:rsidR="00672468" w:rsidRDefault="00507799" w:rsidP="00301CF8">
      <w:pPr>
        <w:pStyle w:val="Bnhthng"/>
      </w:pPr>
      <w:r w:rsidRPr="00507799">
        <w:t xml:space="preserve">Các công việc chính bao gồm: khảo sát và phân tích, thiết kế, cài đặt, sửa lỗi và tối ưu, bảo trì. </w:t>
      </w:r>
    </w:p>
    <w:p w14:paraId="7715B2DD" w14:textId="2F6AAFFA" w:rsidR="009A10E6" w:rsidRDefault="00672468" w:rsidP="00301CF8">
      <w:pPr>
        <w:pStyle w:val="Bnhthng"/>
      </w:pPr>
      <w:r>
        <w:t>Nhóm sẽ</w:t>
      </w:r>
      <w:r w:rsidR="00507799" w:rsidRPr="00507799">
        <w:t xml:space="preserve"> thực hiện kiểm thử liên tục trong suốt quá trình để phát hiện và khắc phục lỗi sớm, đảm bảo hiệu quả cho các giai đoạn sau. Quy trình này được thực hiện theo mô hình thác nước.</w:t>
      </w:r>
    </w:p>
    <w:p w14:paraId="00F17322" w14:textId="2F3A9FEA" w:rsidR="00CB7F41" w:rsidRDefault="00CB7F41" w:rsidP="00A650F7">
      <w:pPr>
        <w:keepNext/>
        <w:jc w:val="center"/>
      </w:pPr>
      <w:r>
        <w:rPr>
          <w:noProof/>
        </w:rPr>
        <w:lastRenderedPageBreak/>
        <w:drawing>
          <wp:inline distT="0" distB="0" distL="0" distR="0" wp14:anchorId="43E3EB85" wp14:editId="19CF1F4A">
            <wp:extent cx="5399405" cy="3359150"/>
            <wp:effectExtent l="0" t="0" r="0" b="0"/>
            <wp:docPr id="1674605053"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053" name="Picture 1674605053" descr="Diagram&#10;&#10;Description automatically generated with medium confidence"/>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3359150"/>
                    </a:xfrm>
                    <a:prstGeom prst="rect">
                      <a:avLst/>
                    </a:prstGeom>
                    <a:noFill/>
                    <a:ln>
                      <a:noFill/>
                    </a:ln>
                  </pic:spPr>
                </pic:pic>
              </a:graphicData>
            </a:graphic>
          </wp:inline>
        </w:drawing>
      </w:r>
    </w:p>
    <w:p w14:paraId="592DC344" w14:textId="62E8D6F6" w:rsidR="00810F2B" w:rsidRPr="00810F2B" w:rsidRDefault="00CB7F41" w:rsidP="00CB7F41">
      <w:pPr>
        <w:pStyle w:val="Caption"/>
        <w:jc w:val="center"/>
        <w:rPr>
          <w:rFonts w:ascii="Times New Roman" w:eastAsia="Liberation Serif" w:hAnsi="Times New Roman" w:cs="Times New Roman"/>
          <w:color w:val="auto"/>
          <w:kern w:val="0"/>
          <w:sz w:val="26"/>
          <w:szCs w:val="26"/>
          <w14:ligatures w14:val="none"/>
        </w:rPr>
      </w:pPr>
      <w:r w:rsidRPr="00CB7F41">
        <w:rPr>
          <w:rFonts w:ascii="Times New Roman" w:hAnsi="Times New Roman" w:cs="Times New Roman"/>
          <w:color w:val="auto"/>
          <w:sz w:val="26"/>
          <w:szCs w:val="26"/>
        </w:rPr>
        <w:t xml:space="preserve">Hình </w:t>
      </w:r>
      <w:r w:rsidRPr="00CB7F41">
        <w:rPr>
          <w:rFonts w:ascii="Times New Roman" w:hAnsi="Times New Roman" w:cs="Times New Roman"/>
          <w:color w:val="auto"/>
          <w:sz w:val="26"/>
          <w:szCs w:val="26"/>
        </w:rPr>
        <w:fldChar w:fldCharType="begin"/>
      </w:r>
      <w:r w:rsidRPr="00CB7F41">
        <w:rPr>
          <w:rFonts w:ascii="Times New Roman" w:hAnsi="Times New Roman" w:cs="Times New Roman"/>
          <w:color w:val="auto"/>
          <w:sz w:val="26"/>
          <w:szCs w:val="26"/>
        </w:rPr>
        <w:instrText xml:space="preserve"> SEQ Hình \* ARABIC </w:instrText>
      </w:r>
      <w:r w:rsidRPr="00CB7F41">
        <w:rPr>
          <w:rFonts w:ascii="Times New Roman" w:hAnsi="Times New Roman" w:cs="Times New Roman"/>
          <w:color w:val="auto"/>
          <w:sz w:val="26"/>
          <w:szCs w:val="26"/>
        </w:rPr>
        <w:fldChar w:fldCharType="separate"/>
      </w:r>
      <w:r w:rsidRPr="00CB7F41">
        <w:rPr>
          <w:rFonts w:ascii="Times New Roman" w:hAnsi="Times New Roman" w:cs="Times New Roman"/>
          <w:noProof/>
          <w:color w:val="auto"/>
          <w:sz w:val="26"/>
          <w:szCs w:val="26"/>
        </w:rPr>
        <w:t>1</w:t>
      </w:r>
      <w:r w:rsidRPr="00CB7F41">
        <w:rPr>
          <w:rFonts w:ascii="Times New Roman" w:hAnsi="Times New Roman" w:cs="Times New Roman"/>
          <w:color w:val="auto"/>
          <w:sz w:val="26"/>
          <w:szCs w:val="26"/>
        </w:rPr>
        <w:fldChar w:fldCharType="end"/>
      </w:r>
      <w:r w:rsidRPr="00CB7F41">
        <w:rPr>
          <w:rFonts w:ascii="Times New Roman" w:hAnsi="Times New Roman" w:cs="Times New Roman"/>
          <w:color w:val="auto"/>
          <w:sz w:val="26"/>
          <w:szCs w:val="26"/>
        </w:rPr>
        <w:t>.1. Mô hình thác nước</w:t>
      </w:r>
    </w:p>
    <w:p w14:paraId="510AE1A9" w14:textId="30706D84" w:rsidR="00810F2B" w:rsidRPr="00810F2B" w:rsidRDefault="00810F2B" w:rsidP="003C6037">
      <w:pPr>
        <w:rPr>
          <w:rFonts w:ascii="Times New Roman" w:eastAsia="Liberation Serif" w:hAnsi="Times New Roman" w:cs="Times New Roman"/>
          <w:b/>
          <w:bCs/>
          <w:color w:val="000000" w:themeColor="text1"/>
          <w:kern w:val="0"/>
          <w:sz w:val="26"/>
          <w:szCs w:val="26"/>
          <w14:ligatures w14:val="none"/>
        </w:rPr>
      </w:pPr>
    </w:p>
    <w:p w14:paraId="572F0152" w14:textId="353E17EE" w:rsidR="000508BF" w:rsidRDefault="000508BF" w:rsidP="003C6037">
      <w:pPr>
        <w:rPr>
          <w:rFonts w:ascii="Times New Roman" w:eastAsia="Liberation Serif" w:hAnsi="Times New Roman" w:cs="Times New Roman"/>
          <w:b/>
          <w:bCs/>
          <w:color w:val="0070BF"/>
          <w:kern w:val="0"/>
          <w:sz w:val="37"/>
          <w:szCs w:val="37"/>
          <w14:ligatures w14:val="none"/>
        </w:rPr>
      </w:pPr>
    </w:p>
    <w:p w14:paraId="5B454CED" w14:textId="7BACAE6B" w:rsidR="00A656AD" w:rsidRPr="00DD2260" w:rsidRDefault="000508BF" w:rsidP="003C6037">
      <w:pPr>
        <w:rPr>
          <w:rFonts w:ascii="Times New Roman" w:eastAsia="Liberation Serif" w:hAnsi="Times New Roman" w:cs="Times New Roman"/>
          <w:b/>
          <w:bCs/>
          <w:color w:val="0070BF"/>
          <w:kern w:val="0"/>
          <w:sz w:val="37"/>
          <w:szCs w:val="37"/>
          <w14:ligatures w14:val="none"/>
        </w:rPr>
      </w:pPr>
      <w:r>
        <w:rPr>
          <w:rFonts w:ascii="Times New Roman" w:eastAsia="Liberation Serif" w:hAnsi="Times New Roman" w:cs="Times New Roman"/>
          <w:b/>
          <w:bCs/>
          <w:color w:val="0070BF"/>
          <w:kern w:val="0"/>
          <w:sz w:val="37"/>
          <w:szCs w:val="37"/>
          <w14:ligatures w14:val="none"/>
        </w:rPr>
        <w:br w:type="page"/>
      </w:r>
    </w:p>
    <w:p w14:paraId="46E80083" w14:textId="2A8B0A59" w:rsidR="00F045C3" w:rsidRPr="00DD2260" w:rsidRDefault="00FC0DED" w:rsidP="00411069">
      <w:pPr>
        <w:pStyle w:val="Chng"/>
      </w:pPr>
      <w:bookmarkStart w:id="10" w:name="_Toc168520273"/>
      <w:r w:rsidRPr="00DD2260">
        <w:lastRenderedPageBreak/>
        <w:t>XÁC ĐỊNH VÀ MÔ HÌNH HÓA YÊU CẦU PHẦN MỀM</w:t>
      </w:r>
      <w:bookmarkEnd w:id="10"/>
    </w:p>
    <w:p w14:paraId="58F2111D" w14:textId="24A73BC2" w:rsidR="00276E1A" w:rsidRPr="00DD2260" w:rsidRDefault="008649A5" w:rsidP="00E7005E">
      <w:pPr>
        <w:pStyle w:val="11"/>
        <w:rPr>
          <w:bCs/>
        </w:rPr>
      </w:pPr>
      <w:bookmarkStart w:id="11" w:name="_Toc168520274"/>
      <w:r w:rsidRPr="00DD2260">
        <w:t>Phân loại các yêu cầu phần mềm</w:t>
      </w:r>
      <w:bookmarkEnd w:id="11"/>
    </w:p>
    <w:p w14:paraId="45E88A75" w14:textId="3EAC4F54" w:rsidR="00276E1A" w:rsidRDefault="00276E1A" w:rsidP="00E7005E">
      <w:pPr>
        <w:pStyle w:val="111"/>
        <w:rPr>
          <w:bCs/>
        </w:rPr>
      </w:pPr>
      <w:bookmarkStart w:id="12" w:name="_Toc168520275"/>
      <w:r w:rsidRPr="00DD2260">
        <w:t xml:space="preserve">Yêu cầu </w:t>
      </w:r>
      <w:r w:rsidRPr="00DD2260">
        <w:rPr>
          <w:bCs/>
        </w:rPr>
        <w:t>nghiệp vụ</w:t>
      </w:r>
      <w:bookmarkEnd w:id="12"/>
    </w:p>
    <w:p w14:paraId="7069EB21" w14:textId="432A101D" w:rsidR="00460CF3" w:rsidRPr="00460CF3" w:rsidRDefault="00460CF3" w:rsidP="00460CF3">
      <w:pPr>
        <w:pStyle w:val="Caption"/>
        <w:keepNext/>
        <w:jc w:val="center"/>
        <w:rPr>
          <w:rFonts w:ascii="Times New Roman" w:hAnsi="Times New Roman" w:cs="Times New Roman"/>
          <w:sz w:val="26"/>
          <w:szCs w:val="26"/>
        </w:rPr>
      </w:pPr>
      <w:r w:rsidRPr="00460CF3">
        <w:rPr>
          <w:rFonts w:ascii="Times New Roman" w:hAnsi="Times New Roman" w:cs="Times New Roman"/>
          <w:sz w:val="26"/>
          <w:szCs w:val="26"/>
        </w:rPr>
        <w:t xml:space="preserve">Bảng 2. </w:t>
      </w:r>
      <w:r w:rsidRPr="00460CF3">
        <w:rPr>
          <w:rFonts w:ascii="Times New Roman" w:hAnsi="Times New Roman" w:cs="Times New Roman"/>
          <w:sz w:val="26"/>
          <w:szCs w:val="26"/>
        </w:rPr>
        <w:fldChar w:fldCharType="begin"/>
      </w:r>
      <w:r w:rsidRPr="00460CF3">
        <w:rPr>
          <w:rFonts w:ascii="Times New Roman" w:hAnsi="Times New Roman" w:cs="Times New Roman"/>
          <w:sz w:val="26"/>
          <w:szCs w:val="26"/>
        </w:rPr>
        <w:instrText xml:space="preserve"> SEQ Bảng_2. \* ARABIC </w:instrText>
      </w:r>
      <w:r w:rsidRPr="00460CF3">
        <w:rPr>
          <w:rFonts w:ascii="Times New Roman" w:hAnsi="Times New Roman" w:cs="Times New Roman"/>
          <w:sz w:val="26"/>
          <w:szCs w:val="26"/>
        </w:rPr>
        <w:fldChar w:fldCharType="separate"/>
      </w:r>
      <w:r w:rsidR="00D1394B">
        <w:rPr>
          <w:rFonts w:ascii="Times New Roman" w:hAnsi="Times New Roman" w:cs="Times New Roman"/>
          <w:noProof/>
          <w:sz w:val="26"/>
          <w:szCs w:val="26"/>
        </w:rPr>
        <w:t>1</w:t>
      </w:r>
      <w:r w:rsidRPr="00460CF3">
        <w:rPr>
          <w:rFonts w:ascii="Times New Roman" w:hAnsi="Times New Roman" w:cs="Times New Roman"/>
          <w:sz w:val="26"/>
          <w:szCs w:val="26"/>
        </w:rPr>
        <w:fldChar w:fldCharType="end"/>
      </w:r>
      <w:r w:rsidRPr="00460CF3">
        <w:rPr>
          <w:rFonts w:ascii="Times New Roman" w:hAnsi="Times New Roman" w:cs="Times New Roman"/>
          <w:sz w:val="26"/>
          <w:szCs w:val="26"/>
        </w:rPr>
        <w:t>. Yêu cầu nghiệp vụ</w:t>
      </w:r>
    </w:p>
    <w:tbl>
      <w:tblPr>
        <w:tblStyle w:val="ListTable3-Accent4"/>
        <w:tblW w:w="0" w:type="auto"/>
        <w:jc w:val="center"/>
        <w:tblLook w:val="00A0" w:firstRow="1" w:lastRow="0" w:firstColumn="1" w:lastColumn="0" w:noHBand="0" w:noVBand="0"/>
      </w:tblPr>
      <w:tblGrid>
        <w:gridCol w:w="935"/>
        <w:gridCol w:w="3550"/>
        <w:gridCol w:w="1626"/>
        <w:gridCol w:w="1611"/>
        <w:gridCol w:w="1339"/>
      </w:tblGrid>
      <w:tr w:rsidR="00F4124C" w:rsidRPr="00C60440" w14:paraId="6B1B1C1D" w14:textId="77777777" w:rsidTr="00A650F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59" w:type="dxa"/>
            <w:vAlign w:val="center"/>
          </w:tcPr>
          <w:p w14:paraId="6BDC917F" w14:textId="5740BD01" w:rsidR="005A309F" w:rsidRPr="00451036" w:rsidRDefault="00E90508" w:rsidP="00672468">
            <w:pPr>
              <w:pStyle w:val="Bnhthng"/>
              <w:jc w:val="center"/>
            </w:pPr>
            <w:r w:rsidRPr="00451036">
              <w:t>STT</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07C696EC" w14:textId="045AF804" w:rsidR="005A309F" w:rsidRPr="00451036" w:rsidRDefault="00E90508" w:rsidP="00672468">
            <w:pPr>
              <w:pStyle w:val="Bnhthng"/>
              <w:jc w:val="center"/>
            </w:pPr>
            <w:r w:rsidRPr="00451036">
              <w:t>Yêu cầu</w:t>
            </w:r>
          </w:p>
        </w:tc>
        <w:tc>
          <w:tcPr>
            <w:tcW w:w="1701" w:type="dxa"/>
            <w:vAlign w:val="center"/>
          </w:tcPr>
          <w:p w14:paraId="689890DB" w14:textId="17692E83" w:rsidR="005A309F" w:rsidRPr="00451036" w:rsidRDefault="00E90508" w:rsidP="00672468">
            <w:pPr>
              <w:pStyle w:val="Bnhthng"/>
              <w:jc w:val="center"/>
              <w:cnfStyle w:val="100000000000" w:firstRow="1" w:lastRow="0" w:firstColumn="0" w:lastColumn="0" w:oddVBand="0" w:evenVBand="0" w:oddHBand="0" w:evenHBand="0" w:firstRowFirstColumn="0" w:firstRowLastColumn="0" w:lastRowFirstColumn="0" w:lastRowLastColumn="0"/>
            </w:pPr>
            <w:r w:rsidRPr="00451036">
              <w:t>Biểu mẫu</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3FFA1972" w14:textId="6013DB1B" w:rsidR="005A309F" w:rsidRPr="00451036" w:rsidRDefault="00E90508" w:rsidP="00672468">
            <w:pPr>
              <w:pStyle w:val="Bnhthng"/>
              <w:jc w:val="center"/>
            </w:pPr>
            <w:r w:rsidRPr="00451036">
              <w:t>Quy định</w:t>
            </w:r>
          </w:p>
        </w:tc>
        <w:tc>
          <w:tcPr>
            <w:tcW w:w="1410" w:type="dxa"/>
            <w:vAlign w:val="center"/>
          </w:tcPr>
          <w:p w14:paraId="78AEF5DD" w14:textId="1DE6A912" w:rsidR="005A309F" w:rsidRPr="00451036" w:rsidRDefault="00E90508" w:rsidP="00672468">
            <w:pPr>
              <w:pStyle w:val="Bnhthng"/>
              <w:jc w:val="center"/>
              <w:cnfStyle w:val="100000000000" w:firstRow="1" w:lastRow="0" w:firstColumn="0" w:lastColumn="0" w:oddVBand="0" w:evenVBand="0" w:oddHBand="0" w:evenHBand="0" w:firstRowFirstColumn="0" w:firstRowLastColumn="0" w:lastRowFirstColumn="0" w:lastRowLastColumn="0"/>
            </w:pPr>
            <w:r w:rsidRPr="00451036">
              <w:t>Ghi chú</w:t>
            </w:r>
          </w:p>
        </w:tc>
      </w:tr>
      <w:tr w:rsidR="005A309F" w:rsidRPr="00C60440" w14:paraId="197F0DE6" w14:textId="77777777" w:rsidTr="00A650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A12760E" w14:textId="34F0D954" w:rsidR="005A309F" w:rsidRPr="00451036" w:rsidRDefault="00E90508" w:rsidP="00672468">
            <w:pPr>
              <w:pStyle w:val="Bnhthng"/>
              <w:jc w:val="center"/>
            </w:pPr>
            <w:r w:rsidRPr="00451036">
              <w:t>1</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0147B1C2" w14:textId="0E6DC4CE" w:rsidR="005A309F" w:rsidRPr="00451036" w:rsidRDefault="00E90508" w:rsidP="00672468">
            <w:pPr>
              <w:pStyle w:val="Bnhthng"/>
              <w:jc w:val="left"/>
            </w:pPr>
            <w:r w:rsidRPr="00451036">
              <w:t>Tạo phiếu bán hàng</w:t>
            </w:r>
          </w:p>
        </w:tc>
        <w:tc>
          <w:tcPr>
            <w:tcW w:w="1701" w:type="dxa"/>
            <w:vAlign w:val="center"/>
          </w:tcPr>
          <w:p w14:paraId="367B1B92" w14:textId="2F83729E" w:rsidR="005A309F" w:rsidRPr="00451036" w:rsidRDefault="00C155E0" w:rsidP="00672468">
            <w:pPr>
              <w:pStyle w:val="Bnhthng"/>
              <w:jc w:val="center"/>
              <w:cnfStyle w:val="000000100000" w:firstRow="0" w:lastRow="0" w:firstColumn="0" w:lastColumn="0" w:oddVBand="0" w:evenVBand="0" w:oddHBand="1" w:evenHBand="0" w:firstRowFirstColumn="0" w:firstRowLastColumn="0" w:lastRowFirstColumn="0" w:lastRowLastColumn="0"/>
            </w:pPr>
            <w:r w:rsidRPr="00451036">
              <w:t>BM1</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2BDD7D71" w14:textId="77987C85" w:rsidR="005A309F" w:rsidRPr="00451036" w:rsidRDefault="00882361" w:rsidP="00672468">
            <w:pPr>
              <w:pStyle w:val="Bnhthng"/>
              <w:jc w:val="center"/>
            </w:pPr>
            <w:r w:rsidRPr="00451036">
              <w:t>QĐ1</w:t>
            </w:r>
          </w:p>
        </w:tc>
        <w:tc>
          <w:tcPr>
            <w:tcW w:w="1410" w:type="dxa"/>
            <w:vAlign w:val="center"/>
          </w:tcPr>
          <w:p w14:paraId="6B222F57" w14:textId="77777777" w:rsidR="005A309F" w:rsidRPr="00451036" w:rsidRDefault="005A309F" w:rsidP="00672468">
            <w:pPr>
              <w:pStyle w:val="Bnhthng"/>
              <w:jc w:val="center"/>
              <w:cnfStyle w:val="000000100000" w:firstRow="0" w:lastRow="0" w:firstColumn="0" w:lastColumn="0" w:oddVBand="0" w:evenVBand="0" w:oddHBand="1" w:evenHBand="0" w:firstRowFirstColumn="0" w:firstRowLastColumn="0" w:lastRowFirstColumn="0" w:lastRowLastColumn="0"/>
            </w:pPr>
          </w:p>
        </w:tc>
      </w:tr>
      <w:tr w:rsidR="005A309F" w:rsidRPr="00C60440" w14:paraId="2F0EA9BA" w14:textId="77777777" w:rsidTr="00A650F7">
        <w:trPr>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A44FC9C" w14:textId="16CE316D" w:rsidR="005A309F" w:rsidRPr="00451036" w:rsidRDefault="00E90508" w:rsidP="00672468">
            <w:pPr>
              <w:pStyle w:val="Bnhthng"/>
              <w:jc w:val="center"/>
            </w:pPr>
            <w:r w:rsidRPr="00451036">
              <w:t>2</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039BAE2A" w14:textId="45FFA846" w:rsidR="005A309F" w:rsidRPr="00451036" w:rsidRDefault="00E90508" w:rsidP="00672468">
            <w:pPr>
              <w:pStyle w:val="Bnhthng"/>
              <w:jc w:val="left"/>
            </w:pPr>
            <w:r w:rsidRPr="00451036">
              <w:t>Tra</w:t>
            </w:r>
            <w:r w:rsidR="00DC4737" w:rsidRPr="00451036">
              <w:t xml:space="preserve"> cứu</w:t>
            </w:r>
            <w:r w:rsidR="008616B5" w:rsidRPr="00451036">
              <w:t xml:space="preserve"> phiếu bán hàng</w:t>
            </w:r>
          </w:p>
        </w:tc>
        <w:tc>
          <w:tcPr>
            <w:tcW w:w="1701" w:type="dxa"/>
            <w:vAlign w:val="center"/>
          </w:tcPr>
          <w:p w14:paraId="06752B4C" w14:textId="7CB791DF" w:rsidR="005A309F" w:rsidRPr="00451036" w:rsidRDefault="00D6124C" w:rsidP="00672468">
            <w:pPr>
              <w:pStyle w:val="Bnhthng"/>
              <w:jc w:val="center"/>
              <w:cnfStyle w:val="000000000000" w:firstRow="0" w:lastRow="0" w:firstColumn="0" w:lastColumn="0" w:oddVBand="0" w:evenVBand="0" w:oddHBand="0" w:evenHBand="0" w:firstRowFirstColumn="0" w:firstRowLastColumn="0" w:lastRowFirstColumn="0" w:lastRowLastColumn="0"/>
            </w:pPr>
            <w:r w:rsidRPr="00451036">
              <w:t>BM2</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580AB243" w14:textId="77777777" w:rsidR="005A309F" w:rsidRPr="00451036" w:rsidRDefault="005A309F" w:rsidP="00672468">
            <w:pPr>
              <w:pStyle w:val="Bnhthng"/>
              <w:jc w:val="center"/>
            </w:pPr>
          </w:p>
        </w:tc>
        <w:tc>
          <w:tcPr>
            <w:tcW w:w="1410" w:type="dxa"/>
            <w:vAlign w:val="center"/>
          </w:tcPr>
          <w:p w14:paraId="2D65A243" w14:textId="77777777" w:rsidR="005A309F" w:rsidRPr="00451036" w:rsidRDefault="005A309F" w:rsidP="00672468">
            <w:pPr>
              <w:pStyle w:val="Bnhthng"/>
              <w:jc w:val="center"/>
              <w:cnfStyle w:val="000000000000" w:firstRow="0" w:lastRow="0" w:firstColumn="0" w:lastColumn="0" w:oddVBand="0" w:evenVBand="0" w:oddHBand="0" w:evenHBand="0" w:firstRowFirstColumn="0" w:firstRowLastColumn="0" w:lastRowFirstColumn="0" w:lastRowLastColumn="0"/>
            </w:pPr>
          </w:p>
        </w:tc>
      </w:tr>
      <w:tr w:rsidR="005A309F" w:rsidRPr="00C60440" w14:paraId="738E1091" w14:textId="77777777" w:rsidTr="00A650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091FFB0" w14:textId="7F4AE821" w:rsidR="005A309F" w:rsidRPr="00451036" w:rsidRDefault="00E90508" w:rsidP="00672468">
            <w:pPr>
              <w:pStyle w:val="Bnhthng"/>
              <w:jc w:val="center"/>
            </w:pPr>
            <w:r w:rsidRPr="00451036">
              <w:t>3</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5C0AE8D7" w14:textId="5960BA42" w:rsidR="005A309F" w:rsidRPr="00451036" w:rsidRDefault="008616B5" w:rsidP="00672468">
            <w:pPr>
              <w:pStyle w:val="Bnhthng"/>
              <w:jc w:val="left"/>
            </w:pPr>
            <w:r w:rsidRPr="00451036">
              <w:t>Tạo phiếu mua hàng</w:t>
            </w:r>
          </w:p>
        </w:tc>
        <w:tc>
          <w:tcPr>
            <w:tcW w:w="1701" w:type="dxa"/>
            <w:vAlign w:val="center"/>
          </w:tcPr>
          <w:p w14:paraId="29935B25" w14:textId="1AB30E02" w:rsidR="005A309F" w:rsidRPr="00451036" w:rsidRDefault="00D6124C" w:rsidP="00672468">
            <w:pPr>
              <w:pStyle w:val="Bnhthng"/>
              <w:jc w:val="center"/>
              <w:cnfStyle w:val="000000100000" w:firstRow="0" w:lastRow="0" w:firstColumn="0" w:lastColumn="0" w:oddVBand="0" w:evenVBand="0" w:oddHBand="1" w:evenHBand="0" w:firstRowFirstColumn="0" w:firstRowLastColumn="0" w:lastRowFirstColumn="0" w:lastRowLastColumn="0"/>
            </w:pPr>
            <w:r w:rsidRPr="00451036">
              <w:t>BM3</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151C6885" w14:textId="600F83AA" w:rsidR="005A309F" w:rsidRPr="00451036" w:rsidRDefault="00882361" w:rsidP="00672468">
            <w:pPr>
              <w:pStyle w:val="Bnhthng"/>
              <w:jc w:val="center"/>
            </w:pPr>
            <w:r w:rsidRPr="00451036">
              <w:t>QĐ2</w:t>
            </w:r>
          </w:p>
        </w:tc>
        <w:tc>
          <w:tcPr>
            <w:tcW w:w="1410" w:type="dxa"/>
            <w:vAlign w:val="center"/>
          </w:tcPr>
          <w:p w14:paraId="7DE27421" w14:textId="77777777" w:rsidR="005A309F" w:rsidRPr="00451036" w:rsidRDefault="005A309F" w:rsidP="00672468">
            <w:pPr>
              <w:pStyle w:val="Bnhthng"/>
              <w:jc w:val="center"/>
              <w:cnfStyle w:val="000000100000" w:firstRow="0" w:lastRow="0" w:firstColumn="0" w:lastColumn="0" w:oddVBand="0" w:evenVBand="0" w:oddHBand="1" w:evenHBand="0" w:firstRowFirstColumn="0" w:firstRowLastColumn="0" w:lastRowFirstColumn="0" w:lastRowLastColumn="0"/>
            </w:pPr>
          </w:p>
        </w:tc>
      </w:tr>
      <w:tr w:rsidR="005A309F" w:rsidRPr="00C60440" w14:paraId="71BC8ED0" w14:textId="77777777" w:rsidTr="00A650F7">
        <w:trPr>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C1E912C" w14:textId="77B82967" w:rsidR="005A309F" w:rsidRPr="00451036" w:rsidRDefault="00E90508" w:rsidP="00672468">
            <w:pPr>
              <w:pStyle w:val="Bnhthng"/>
              <w:jc w:val="center"/>
            </w:pPr>
            <w:r w:rsidRPr="00451036">
              <w:t>4</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2BB420A0" w14:textId="018E7720" w:rsidR="005A309F" w:rsidRPr="00451036" w:rsidRDefault="008616B5" w:rsidP="00672468">
            <w:pPr>
              <w:pStyle w:val="Bnhthng"/>
              <w:jc w:val="left"/>
            </w:pPr>
            <w:r w:rsidRPr="00451036">
              <w:t xml:space="preserve">Tra </w:t>
            </w:r>
            <w:r w:rsidR="00DC4737" w:rsidRPr="00451036">
              <w:t xml:space="preserve">cứu </w:t>
            </w:r>
            <w:r w:rsidRPr="00451036">
              <w:t>phiếu mua hàng</w:t>
            </w:r>
          </w:p>
        </w:tc>
        <w:tc>
          <w:tcPr>
            <w:tcW w:w="1701" w:type="dxa"/>
            <w:vAlign w:val="center"/>
          </w:tcPr>
          <w:p w14:paraId="38545339" w14:textId="23D31535" w:rsidR="005A309F" w:rsidRPr="00451036" w:rsidRDefault="00D6124C" w:rsidP="00672468">
            <w:pPr>
              <w:pStyle w:val="Bnhthng"/>
              <w:jc w:val="center"/>
              <w:cnfStyle w:val="000000000000" w:firstRow="0" w:lastRow="0" w:firstColumn="0" w:lastColumn="0" w:oddVBand="0" w:evenVBand="0" w:oddHBand="0" w:evenHBand="0" w:firstRowFirstColumn="0" w:firstRowLastColumn="0" w:lastRowFirstColumn="0" w:lastRowLastColumn="0"/>
            </w:pPr>
            <w:r w:rsidRPr="00451036">
              <w:t>BM4</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160974EC" w14:textId="77777777" w:rsidR="005A309F" w:rsidRPr="00451036" w:rsidRDefault="005A309F" w:rsidP="00672468">
            <w:pPr>
              <w:pStyle w:val="Bnhthng"/>
              <w:jc w:val="center"/>
            </w:pPr>
          </w:p>
        </w:tc>
        <w:tc>
          <w:tcPr>
            <w:tcW w:w="1410" w:type="dxa"/>
            <w:vAlign w:val="center"/>
          </w:tcPr>
          <w:p w14:paraId="03D73297" w14:textId="77777777" w:rsidR="005A309F" w:rsidRPr="00451036" w:rsidRDefault="005A309F" w:rsidP="00672468">
            <w:pPr>
              <w:pStyle w:val="Bnhthng"/>
              <w:jc w:val="center"/>
              <w:cnfStyle w:val="000000000000" w:firstRow="0" w:lastRow="0" w:firstColumn="0" w:lastColumn="0" w:oddVBand="0" w:evenVBand="0" w:oddHBand="0" w:evenHBand="0" w:firstRowFirstColumn="0" w:firstRowLastColumn="0" w:lastRowFirstColumn="0" w:lastRowLastColumn="0"/>
            </w:pPr>
          </w:p>
        </w:tc>
      </w:tr>
      <w:tr w:rsidR="005A309F" w:rsidRPr="00C60440" w14:paraId="7BAD130B" w14:textId="77777777" w:rsidTr="00A650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9BFB819" w14:textId="6F195884" w:rsidR="005A309F" w:rsidRPr="00451036" w:rsidRDefault="00E90508" w:rsidP="00672468">
            <w:pPr>
              <w:pStyle w:val="Bnhthng"/>
              <w:jc w:val="center"/>
            </w:pPr>
            <w:r w:rsidRPr="00451036">
              <w:t>5</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7B067EB4" w14:textId="04D721A5" w:rsidR="005A309F" w:rsidRPr="00451036" w:rsidRDefault="00F0190E" w:rsidP="00672468">
            <w:pPr>
              <w:pStyle w:val="Bnhthng"/>
              <w:jc w:val="left"/>
            </w:pPr>
            <w:r w:rsidRPr="00451036">
              <w:t>Tạo phiếu dịch vụ</w:t>
            </w:r>
          </w:p>
        </w:tc>
        <w:tc>
          <w:tcPr>
            <w:tcW w:w="1701" w:type="dxa"/>
            <w:vAlign w:val="center"/>
          </w:tcPr>
          <w:p w14:paraId="4337C79C" w14:textId="3D5F340E" w:rsidR="005A309F" w:rsidRPr="00451036" w:rsidRDefault="00D6124C" w:rsidP="00672468">
            <w:pPr>
              <w:pStyle w:val="Bnhthng"/>
              <w:jc w:val="center"/>
              <w:cnfStyle w:val="000000100000" w:firstRow="0" w:lastRow="0" w:firstColumn="0" w:lastColumn="0" w:oddVBand="0" w:evenVBand="0" w:oddHBand="1" w:evenHBand="0" w:firstRowFirstColumn="0" w:firstRowLastColumn="0" w:lastRowFirstColumn="0" w:lastRowLastColumn="0"/>
            </w:pPr>
            <w:r w:rsidRPr="00451036">
              <w:t>BM5</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4DF18E34" w14:textId="1F1AA09A" w:rsidR="005A309F" w:rsidRPr="00451036" w:rsidRDefault="001A7F9E" w:rsidP="00672468">
            <w:pPr>
              <w:pStyle w:val="Bnhthng"/>
              <w:jc w:val="center"/>
            </w:pPr>
            <w:r w:rsidRPr="00451036">
              <w:t>QĐ3</w:t>
            </w:r>
          </w:p>
        </w:tc>
        <w:tc>
          <w:tcPr>
            <w:tcW w:w="1410" w:type="dxa"/>
            <w:vAlign w:val="center"/>
          </w:tcPr>
          <w:p w14:paraId="46E93543" w14:textId="77777777" w:rsidR="005A309F" w:rsidRPr="00451036" w:rsidRDefault="005A309F" w:rsidP="00672468">
            <w:pPr>
              <w:pStyle w:val="Bnhthng"/>
              <w:jc w:val="center"/>
              <w:cnfStyle w:val="000000100000" w:firstRow="0" w:lastRow="0" w:firstColumn="0" w:lastColumn="0" w:oddVBand="0" w:evenVBand="0" w:oddHBand="1" w:evenHBand="0" w:firstRowFirstColumn="0" w:firstRowLastColumn="0" w:lastRowFirstColumn="0" w:lastRowLastColumn="0"/>
            </w:pPr>
          </w:p>
        </w:tc>
      </w:tr>
      <w:tr w:rsidR="005A309F" w:rsidRPr="00C60440" w14:paraId="0D39645D" w14:textId="77777777" w:rsidTr="00A650F7">
        <w:trPr>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9C086AE" w14:textId="3A65A2C9" w:rsidR="005A309F" w:rsidRPr="00451036" w:rsidRDefault="00E90508" w:rsidP="00672468">
            <w:pPr>
              <w:pStyle w:val="Bnhthng"/>
              <w:jc w:val="center"/>
            </w:pPr>
            <w:r w:rsidRPr="00451036">
              <w:t>6</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29FB9A74" w14:textId="56CFDA7F" w:rsidR="005A309F" w:rsidRPr="00451036" w:rsidRDefault="00F0190E" w:rsidP="00672468">
            <w:pPr>
              <w:pStyle w:val="Bnhthng"/>
              <w:jc w:val="left"/>
            </w:pPr>
            <w:r w:rsidRPr="00451036">
              <w:t>Tra</w:t>
            </w:r>
            <w:r w:rsidR="00DC4737" w:rsidRPr="00451036">
              <w:t xml:space="preserve"> cứu</w:t>
            </w:r>
            <w:r w:rsidRPr="00451036">
              <w:t xml:space="preserve"> phiếu dịch vụ</w:t>
            </w:r>
          </w:p>
        </w:tc>
        <w:tc>
          <w:tcPr>
            <w:tcW w:w="1701" w:type="dxa"/>
            <w:vAlign w:val="center"/>
          </w:tcPr>
          <w:p w14:paraId="3461146E" w14:textId="26720AA1" w:rsidR="005A309F" w:rsidRPr="00451036" w:rsidRDefault="00D6124C" w:rsidP="00672468">
            <w:pPr>
              <w:pStyle w:val="Bnhthng"/>
              <w:jc w:val="center"/>
              <w:cnfStyle w:val="000000000000" w:firstRow="0" w:lastRow="0" w:firstColumn="0" w:lastColumn="0" w:oddVBand="0" w:evenVBand="0" w:oddHBand="0" w:evenHBand="0" w:firstRowFirstColumn="0" w:firstRowLastColumn="0" w:lastRowFirstColumn="0" w:lastRowLastColumn="0"/>
            </w:pPr>
            <w:r w:rsidRPr="00451036">
              <w:t>BM6</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0B5993F6" w14:textId="21796D4E" w:rsidR="005A309F" w:rsidRPr="00451036" w:rsidRDefault="003D2CE3" w:rsidP="00672468">
            <w:pPr>
              <w:pStyle w:val="Bnhthng"/>
              <w:jc w:val="center"/>
            </w:pPr>
            <w:r w:rsidRPr="00451036">
              <w:t>QĐ4</w:t>
            </w:r>
          </w:p>
        </w:tc>
        <w:tc>
          <w:tcPr>
            <w:tcW w:w="1410" w:type="dxa"/>
            <w:vAlign w:val="center"/>
          </w:tcPr>
          <w:p w14:paraId="068DE93C" w14:textId="77777777" w:rsidR="005A309F" w:rsidRPr="00451036" w:rsidRDefault="005A309F" w:rsidP="00672468">
            <w:pPr>
              <w:pStyle w:val="Bnhthng"/>
              <w:jc w:val="center"/>
              <w:cnfStyle w:val="000000000000" w:firstRow="0" w:lastRow="0" w:firstColumn="0" w:lastColumn="0" w:oddVBand="0" w:evenVBand="0" w:oddHBand="0" w:evenHBand="0" w:firstRowFirstColumn="0" w:firstRowLastColumn="0" w:lastRowFirstColumn="0" w:lastRowLastColumn="0"/>
            </w:pPr>
          </w:p>
        </w:tc>
      </w:tr>
      <w:tr w:rsidR="005A309F" w:rsidRPr="00C60440" w14:paraId="0D6CC253" w14:textId="77777777" w:rsidTr="00A650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DCBF4C9" w14:textId="6822C2F9" w:rsidR="005A309F" w:rsidRPr="00451036" w:rsidRDefault="00E90508" w:rsidP="00672468">
            <w:pPr>
              <w:pStyle w:val="Bnhthng"/>
              <w:jc w:val="center"/>
            </w:pPr>
            <w:r w:rsidRPr="00451036">
              <w:t>7</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447ABB48" w14:textId="0878F666" w:rsidR="005A309F" w:rsidRPr="00451036" w:rsidRDefault="00F0190E" w:rsidP="00672468">
            <w:pPr>
              <w:pStyle w:val="Bnhthng"/>
              <w:jc w:val="left"/>
            </w:pPr>
            <w:r w:rsidRPr="00451036">
              <w:t>Tạo báo cáo thống kê</w:t>
            </w:r>
            <w:r w:rsidR="00EE3945" w:rsidRPr="00451036">
              <w:t xml:space="preserve"> tồn kho</w:t>
            </w:r>
          </w:p>
        </w:tc>
        <w:tc>
          <w:tcPr>
            <w:tcW w:w="1701" w:type="dxa"/>
            <w:vAlign w:val="center"/>
          </w:tcPr>
          <w:p w14:paraId="336F812A" w14:textId="0BAB7C8E" w:rsidR="005A309F" w:rsidRPr="00451036" w:rsidRDefault="00EE648E" w:rsidP="00672468">
            <w:pPr>
              <w:pStyle w:val="Bnhthng"/>
              <w:jc w:val="center"/>
              <w:cnfStyle w:val="000000100000" w:firstRow="0" w:lastRow="0" w:firstColumn="0" w:lastColumn="0" w:oddVBand="0" w:evenVBand="0" w:oddHBand="1" w:evenHBand="0" w:firstRowFirstColumn="0" w:firstRowLastColumn="0" w:lastRowFirstColumn="0" w:lastRowLastColumn="0"/>
            </w:pPr>
            <w:r w:rsidRPr="00451036">
              <w:t>BM</w:t>
            </w:r>
            <w:r w:rsidR="00454220" w:rsidRPr="00451036">
              <w:t>7</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57BAF116" w14:textId="77777777" w:rsidR="005A309F" w:rsidRPr="00451036" w:rsidRDefault="005A309F" w:rsidP="00672468">
            <w:pPr>
              <w:pStyle w:val="Bnhthng"/>
              <w:jc w:val="center"/>
            </w:pPr>
          </w:p>
        </w:tc>
        <w:tc>
          <w:tcPr>
            <w:tcW w:w="1410" w:type="dxa"/>
            <w:vAlign w:val="center"/>
          </w:tcPr>
          <w:p w14:paraId="39BFC81D" w14:textId="77777777" w:rsidR="005A309F" w:rsidRPr="00451036" w:rsidRDefault="005A309F" w:rsidP="00672468">
            <w:pPr>
              <w:pStyle w:val="Bnhthng"/>
              <w:jc w:val="center"/>
              <w:cnfStyle w:val="000000100000" w:firstRow="0" w:lastRow="0" w:firstColumn="0" w:lastColumn="0" w:oddVBand="0" w:evenVBand="0" w:oddHBand="1" w:evenHBand="0" w:firstRowFirstColumn="0" w:firstRowLastColumn="0" w:lastRowFirstColumn="0" w:lastRowLastColumn="0"/>
            </w:pPr>
          </w:p>
        </w:tc>
      </w:tr>
      <w:tr w:rsidR="005A309F" w:rsidRPr="00C60440" w14:paraId="0BC329C9" w14:textId="77777777" w:rsidTr="00A650F7">
        <w:trPr>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067B010" w14:textId="189EAF03" w:rsidR="005A309F" w:rsidRPr="00451036" w:rsidRDefault="00E90508" w:rsidP="00672468">
            <w:pPr>
              <w:pStyle w:val="Bnhthng"/>
              <w:jc w:val="center"/>
            </w:pPr>
            <w:r w:rsidRPr="00451036">
              <w:t>8</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44DA1B59" w14:textId="54B0D221" w:rsidR="005A309F" w:rsidRPr="00451036" w:rsidRDefault="0029769E" w:rsidP="00672468">
            <w:pPr>
              <w:pStyle w:val="Bnhthng"/>
              <w:jc w:val="left"/>
            </w:pPr>
            <w:r w:rsidRPr="00451036">
              <w:t>Tạo phiếu thông tin nhà cung cấp</w:t>
            </w:r>
          </w:p>
        </w:tc>
        <w:tc>
          <w:tcPr>
            <w:tcW w:w="1701" w:type="dxa"/>
            <w:vAlign w:val="center"/>
          </w:tcPr>
          <w:p w14:paraId="7E57EE62" w14:textId="6F761F4F" w:rsidR="005A309F" w:rsidRPr="00451036" w:rsidRDefault="00810FBD" w:rsidP="00672468">
            <w:pPr>
              <w:pStyle w:val="Bnhthng"/>
              <w:jc w:val="center"/>
              <w:cnfStyle w:val="000000000000" w:firstRow="0" w:lastRow="0" w:firstColumn="0" w:lastColumn="0" w:oddVBand="0" w:evenVBand="0" w:oddHBand="0" w:evenHBand="0" w:firstRowFirstColumn="0" w:firstRowLastColumn="0" w:lastRowFirstColumn="0" w:lastRowLastColumn="0"/>
            </w:pPr>
            <w:r w:rsidRPr="00451036">
              <w:t>BM9</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0E6129A1" w14:textId="77777777" w:rsidR="005A309F" w:rsidRPr="00451036" w:rsidRDefault="005A309F" w:rsidP="00672468">
            <w:pPr>
              <w:pStyle w:val="Bnhthng"/>
              <w:jc w:val="center"/>
            </w:pPr>
          </w:p>
        </w:tc>
        <w:tc>
          <w:tcPr>
            <w:tcW w:w="1410" w:type="dxa"/>
            <w:vAlign w:val="center"/>
          </w:tcPr>
          <w:p w14:paraId="4086BB10" w14:textId="77777777" w:rsidR="005A309F" w:rsidRPr="00451036" w:rsidRDefault="005A309F" w:rsidP="00672468">
            <w:pPr>
              <w:pStyle w:val="Bnhthng"/>
              <w:jc w:val="center"/>
              <w:cnfStyle w:val="000000000000" w:firstRow="0" w:lastRow="0" w:firstColumn="0" w:lastColumn="0" w:oddVBand="0" w:evenVBand="0" w:oddHBand="0" w:evenHBand="0" w:firstRowFirstColumn="0" w:firstRowLastColumn="0" w:lastRowFirstColumn="0" w:lastRowLastColumn="0"/>
            </w:pPr>
          </w:p>
        </w:tc>
      </w:tr>
      <w:tr w:rsidR="005A309F" w:rsidRPr="00C60440" w14:paraId="784E3C41" w14:textId="77777777" w:rsidTr="00A650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926B6BF" w14:textId="1AACD6CA" w:rsidR="005A309F" w:rsidRPr="00451036" w:rsidRDefault="00E90508" w:rsidP="00672468">
            <w:pPr>
              <w:pStyle w:val="Bnhthng"/>
              <w:jc w:val="center"/>
            </w:pPr>
            <w:r w:rsidRPr="00451036">
              <w:t>9</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3D3D961A" w14:textId="32724270" w:rsidR="005A309F" w:rsidRPr="00451036" w:rsidRDefault="0029769E" w:rsidP="00672468">
            <w:pPr>
              <w:pStyle w:val="Bnhthng"/>
              <w:jc w:val="left"/>
            </w:pPr>
            <w:r w:rsidRPr="00451036">
              <w:t>Tra</w:t>
            </w:r>
            <w:r w:rsidR="00DC4737" w:rsidRPr="00451036">
              <w:t xml:space="preserve"> cứu</w:t>
            </w:r>
            <w:r w:rsidR="006F66E5" w:rsidRPr="00451036">
              <w:t xml:space="preserve"> thông tin nhà cung cấp</w:t>
            </w:r>
          </w:p>
        </w:tc>
        <w:tc>
          <w:tcPr>
            <w:tcW w:w="1701" w:type="dxa"/>
            <w:vAlign w:val="center"/>
          </w:tcPr>
          <w:p w14:paraId="7EB43FAE" w14:textId="2FBCC5A6" w:rsidR="005A309F" w:rsidRPr="00451036" w:rsidRDefault="00810FBD" w:rsidP="00672468">
            <w:pPr>
              <w:pStyle w:val="Bnhthng"/>
              <w:jc w:val="center"/>
              <w:cnfStyle w:val="000000100000" w:firstRow="0" w:lastRow="0" w:firstColumn="0" w:lastColumn="0" w:oddVBand="0" w:evenVBand="0" w:oddHBand="1" w:evenHBand="0" w:firstRowFirstColumn="0" w:firstRowLastColumn="0" w:lastRowFirstColumn="0" w:lastRowLastColumn="0"/>
            </w:pPr>
            <w:r w:rsidRPr="00451036">
              <w:t>BM10</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63FBE70D" w14:textId="77777777" w:rsidR="005A309F" w:rsidRPr="00451036" w:rsidRDefault="005A309F" w:rsidP="00672468">
            <w:pPr>
              <w:pStyle w:val="Bnhthng"/>
              <w:jc w:val="center"/>
            </w:pPr>
          </w:p>
        </w:tc>
        <w:tc>
          <w:tcPr>
            <w:tcW w:w="1410" w:type="dxa"/>
            <w:vAlign w:val="center"/>
          </w:tcPr>
          <w:p w14:paraId="51DBCCD7" w14:textId="77777777" w:rsidR="005A309F" w:rsidRPr="00451036" w:rsidRDefault="005A309F" w:rsidP="00672468">
            <w:pPr>
              <w:pStyle w:val="Bnhthng"/>
              <w:jc w:val="center"/>
              <w:cnfStyle w:val="000000100000" w:firstRow="0" w:lastRow="0" w:firstColumn="0" w:lastColumn="0" w:oddVBand="0" w:evenVBand="0" w:oddHBand="1" w:evenHBand="0" w:firstRowFirstColumn="0" w:firstRowLastColumn="0" w:lastRowFirstColumn="0" w:lastRowLastColumn="0"/>
            </w:pPr>
          </w:p>
        </w:tc>
      </w:tr>
      <w:tr w:rsidR="005A309F" w:rsidRPr="00C60440" w14:paraId="05ECA9F5" w14:textId="77777777" w:rsidTr="00A650F7">
        <w:trPr>
          <w:jc w:val="center"/>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C6A75E2" w14:textId="13E69E15" w:rsidR="005A309F" w:rsidRPr="00451036" w:rsidRDefault="00E90508" w:rsidP="00672468">
            <w:pPr>
              <w:pStyle w:val="Bnhthng"/>
              <w:jc w:val="center"/>
            </w:pPr>
            <w:r w:rsidRPr="00451036">
              <w:t>10</w:t>
            </w:r>
          </w:p>
        </w:tc>
        <w:tc>
          <w:tcPr>
            <w:cnfStyle w:val="000010000000" w:firstRow="0" w:lastRow="0" w:firstColumn="0" w:lastColumn="0" w:oddVBand="1" w:evenVBand="0" w:oddHBand="0" w:evenHBand="0" w:firstRowFirstColumn="0" w:firstRowLastColumn="0" w:lastRowFirstColumn="0" w:lastRowLastColumn="0"/>
            <w:tcW w:w="3827" w:type="dxa"/>
            <w:vAlign w:val="center"/>
          </w:tcPr>
          <w:p w14:paraId="4B394B13" w14:textId="028992B2" w:rsidR="005A309F" w:rsidRPr="00451036" w:rsidRDefault="006F66E5" w:rsidP="00672468">
            <w:pPr>
              <w:pStyle w:val="Bnhthng"/>
              <w:jc w:val="left"/>
            </w:pPr>
            <w:r w:rsidRPr="00451036">
              <w:t>Tra cứu chi tiết sản phẩm</w:t>
            </w:r>
          </w:p>
        </w:tc>
        <w:tc>
          <w:tcPr>
            <w:tcW w:w="1701" w:type="dxa"/>
            <w:vAlign w:val="center"/>
          </w:tcPr>
          <w:p w14:paraId="7001E800" w14:textId="5B0D62F3" w:rsidR="005A309F" w:rsidRPr="00451036" w:rsidRDefault="00000ABA" w:rsidP="00672468">
            <w:pPr>
              <w:pStyle w:val="Bnhthng"/>
              <w:jc w:val="center"/>
              <w:cnfStyle w:val="000000000000" w:firstRow="0" w:lastRow="0" w:firstColumn="0" w:lastColumn="0" w:oddVBand="0" w:evenVBand="0" w:oddHBand="0" w:evenHBand="0" w:firstRowFirstColumn="0" w:firstRowLastColumn="0" w:lastRowFirstColumn="0" w:lastRowLastColumn="0"/>
            </w:pPr>
            <w:r w:rsidRPr="00451036">
              <w:t>BM8</w:t>
            </w:r>
          </w:p>
        </w:tc>
        <w:tc>
          <w:tcPr>
            <w:cnfStyle w:val="000010000000" w:firstRow="0" w:lastRow="0" w:firstColumn="0" w:lastColumn="0" w:oddVBand="1" w:evenVBand="0" w:oddHBand="0" w:evenHBand="0" w:firstRowFirstColumn="0" w:firstRowLastColumn="0" w:lastRowFirstColumn="0" w:lastRowLastColumn="0"/>
            <w:tcW w:w="1701" w:type="dxa"/>
            <w:vAlign w:val="center"/>
          </w:tcPr>
          <w:p w14:paraId="142E2883" w14:textId="0FFEDB89" w:rsidR="005A309F" w:rsidRPr="00451036" w:rsidRDefault="009A5CA3" w:rsidP="00672468">
            <w:pPr>
              <w:pStyle w:val="Bnhthng"/>
              <w:jc w:val="center"/>
            </w:pPr>
            <w:r w:rsidRPr="00451036">
              <w:t>QĐ5</w:t>
            </w:r>
          </w:p>
        </w:tc>
        <w:tc>
          <w:tcPr>
            <w:tcW w:w="1410" w:type="dxa"/>
            <w:vAlign w:val="center"/>
          </w:tcPr>
          <w:p w14:paraId="49D4DB44" w14:textId="77777777" w:rsidR="005A309F" w:rsidRPr="00451036" w:rsidRDefault="005A309F" w:rsidP="00672468">
            <w:pPr>
              <w:pStyle w:val="Bnhthng"/>
              <w:jc w:val="center"/>
              <w:cnfStyle w:val="000000000000" w:firstRow="0" w:lastRow="0" w:firstColumn="0" w:lastColumn="0" w:oddVBand="0" w:evenVBand="0" w:oddHBand="0" w:evenHBand="0" w:firstRowFirstColumn="0" w:firstRowLastColumn="0" w:lastRowFirstColumn="0" w:lastRowLastColumn="0"/>
            </w:pPr>
          </w:p>
        </w:tc>
      </w:tr>
    </w:tbl>
    <w:p w14:paraId="26C68E6A" w14:textId="736C18C9" w:rsidR="00276E1A" w:rsidRDefault="00276E1A" w:rsidP="00E7005E">
      <w:pPr>
        <w:pStyle w:val="111"/>
        <w:spacing w:before="240"/>
      </w:pPr>
      <w:bookmarkStart w:id="13" w:name="_Toc168520276"/>
      <w:r w:rsidRPr="00DD2260">
        <w:t>Yêu cầu tiến hóa</w:t>
      </w:r>
      <w:bookmarkEnd w:id="13"/>
    </w:p>
    <w:p w14:paraId="006DE8FC" w14:textId="6AF11539"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2</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tiến hóa</w:t>
      </w:r>
    </w:p>
    <w:tbl>
      <w:tblPr>
        <w:tblStyle w:val="ListTable3-Accent4"/>
        <w:tblW w:w="9606"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ook w:val="04A0" w:firstRow="1" w:lastRow="0" w:firstColumn="1" w:lastColumn="0" w:noHBand="0" w:noVBand="1"/>
      </w:tblPr>
      <w:tblGrid>
        <w:gridCol w:w="708"/>
        <w:gridCol w:w="2802"/>
        <w:gridCol w:w="2268"/>
        <w:gridCol w:w="3828"/>
      </w:tblGrid>
      <w:tr w:rsidR="000E2C89" w14:paraId="51F206D7"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8" w:type="dxa"/>
            <w:tcBorders>
              <w:top w:val="nil"/>
              <w:left w:val="nil"/>
            </w:tcBorders>
          </w:tcPr>
          <w:p w14:paraId="39D24837" w14:textId="6B0C3C97" w:rsidR="00BD41D2" w:rsidRPr="00607F72" w:rsidRDefault="00BD41D2" w:rsidP="00411069">
            <w:pPr>
              <w:pStyle w:val="Bnhthng"/>
            </w:pPr>
            <w:r w:rsidRPr="00607F72">
              <w:t>STT</w:t>
            </w:r>
          </w:p>
        </w:tc>
        <w:tc>
          <w:tcPr>
            <w:tcW w:w="2802" w:type="dxa"/>
            <w:tcBorders>
              <w:top w:val="nil"/>
              <w:left w:val="nil"/>
              <w:bottom w:val="nil"/>
              <w:right w:val="nil"/>
            </w:tcBorders>
          </w:tcPr>
          <w:p w14:paraId="5329290A" w14:textId="538100E7" w:rsidR="00BD41D2" w:rsidRPr="00607F72" w:rsidRDefault="00BD41D2" w:rsidP="00411069">
            <w:pPr>
              <w:pStyle w:val="Bnhthng"/>
              <w:cnfStyle w:val="100000000000" w:firstRow="1" w:lastRow="0" w:firstColumn="0" w:lastColumn="0" w:oddVBand="0" w:evenVBand="0" w:oddHBand="0" w:evenHBand="0" w:firstRowFirstColumn="0" w:firstRowLastColumn="0" w:lastRowFirstColumn="0" w:lastRowLastColumn="0"/>
            </w:pPr>
            <w:r w:rsidRPr="00607F72">
              <w:t>Yêu cầu</w:t>
            </w:r>
          </w:p>
        </w:tc>
        <w:tc>
          <w:tcPr>
            <w:tcW w:w="2268" w:type="dxa"/>
            <w:tcBorders>
              <w:top w:val="nil"/>
              <w:left w:val="nil"/>
              <w:bottom w:val="nil"/>
              <w:right w:val="nil"/>
            </w:tcBorders>
          </w:tcPr>
          <w:p w14:paraId="6D185446" w14:textId="16148019" w:rsidR="00BD41D2" w:rsidRPr="00607F72" w:rsidRDefault="00BD41D2" w:rsidP="00411069">
            <w:pPr>
              <w:pStyle w:val="Bnhthng"/>
              <w:cnfStyle w:val="100000000000" w:firstRow="1" w:lastRow="0" w:firstColumn="0" w:lastColumn="0" w:oddVBand="0" w:evenVBand="0" w:oddHBand="0" w:evenHBand="0" w:firstRowFirstColumn="0" w:firstRowLastColumn="0" w:lastRowFirstColumn="0" w:lastRowLastColumn="0"/>
            </w:pPr>
            <w:r w:rsidRPr="00607F72">
              <w:t>Tham số</w:t>
            </w:r>
          </w:p>
        </w:tc>
        <w:tc>
          <w:tcPr>
            <w:tcW w:w="3828" w:type="dxa"/>
            <w:tcBorders>
              <w:top w:val="nil"/>
              <w:left w:val="nil"/>
              <w:bottom w:val="nil"/>
              <w:right w:val="nil"/>
            </w:tcBorders>
          </w:tcPr>
          <w:p w14:paraId="5965F3FE" w14:textId="7DEB858C" w:rsidR="00BD41D2" w:rsidRPr="00607F72" w:rsidRDefault="00BD41D2" w:rsidP="00411069">
            <w:pPr>
              <w:pStyle w:val="Bnhthng"/>
              <w:cnfStyle w:val="100000000000" w:firstRow="1" w:lastRow="0" w:firstColumn="0" w:lastColumn="0" w:oddVBand="0" w:evenVBand="0" w:oddHBand="0" w:evenHBand="0" w:firstRowFirstColumn="0" w:firstRowLastColumn="0" w:lastRowFirstColumn="0" w:lastRowLastColumn="0"/>
            </w:pPr>
            <w:r w:rsidRPr="00607F72">
              <w:t>Quy định</w:t>
            </w:r>
          </w:p>
        </w:tc>
      </w:tr>
      <w:tr w:rsidR="009B0AB5" w14:paraId="60E8C906"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nil"/>
            </w:tcBorders>
          </w:tcPr>
          <w:p w14:paraId="4CFD38C0" w14:textId="13192E56" w:rsidR="00BD41D2" w:rsidRPr="00607F72" w:rsidRDefault="00BD41D2" w:rsidP="00411069">
            <w:pPr>
              <w:pStyle w:val="Bnhthng"/>
            </w:pPr>
            <w:r w:rsidRPr="00607F72">
              <w:t>1</w:t>
            </w:r>
          </w:p>
        </w:tc>
        <w:tc>
          <w:tcPr>
            <w:tcW w:w="2802" w:type="dxa"/>
            <w:tcBorders>
              <w:top w:val="nil"/>
            </w:tcBorders>
          </w:tcPr>
          <w:p w14:paraId="29770501" w14:textId="31439FF2" w:rsidR="00BD41D2" w:rsidRPr="00607F72" w:rsidRDefault="00694C76" w:rsidP="00411069">
            <w:pPr>
              <w:pStyle w:val="Bnhthng"/>
              <w:cnfStyle w:val="000000100000" w:firstRow="0" w:lastRow="0" w:firstColumn="0" w:lastColumn="0" w:oddVBand="0" w:evenVBand="0" w:oddHBand="1" w:evenHBand="0" w:firstRowFirstColumn="0" w:firstRowLastColumn="0" w:lastRowFirstColumn="0" w:lastRowLastColumn="0"/>
            </w:pPr>
            <w:r>
              <w:t>Thêm/</w:t>
            </w:r>
            <w:r w:rsidR="00BD41D2" w:rsidRPr="00607F72">
              <w:t>Cập nhật loại sản p</w:t>
            </w:r>
            <w:r w:rsidR="00C675AE" w:rsidRPr="00607F72">
              <w:t>hẩm</w:t>
            </w:r>
          </w:p>
        </w:tc>
        <w:tc>
          <w:tcPr>
            <w:tcW w:w="2268" w:type="dxa"/>
            <w:tcBorders>
              <w:top w:val="nil"/>
            </w:tcBorders>
          </w:tcPr>
          <w:p w14:paraId="5607B661" w14:textId="6E1D0B31" w:rsidR="00BD41D2" w:rsidRPr="00607F72" w:rsidRDefault="00C07129" w:rsidP="00411069">
            <w:pPr>
              <w:pStyle w:val="Bnhthng"/>
              <w:cnfStyle w:val="000000100000" w:firstRow="0" w:lastRow="0" w:firstColumn="0" w:lastColumn="0" w:oddVBand="0" w:evenVBand="0" w:oddHBand="1" w:evenHBand="0" w:firstRowFirstColumn="0" w:firstRowLastColumn="0" w:lastRowFirstColumn="0" w:lastRowLastColumn="0"/>
            </w:pPr>
            <w:r w:rsidRPr="00607F72">
              <w:t>Các thông tin loại sản phẩm</w:t>
            </w:r>
          </w:p>
        </w:tc>
        <w:tc>
          <w:tcPr>
            <w:tcW w:w="3828" w:type="dxa"/>
            <w:tcBorders>
              <w:top w:val="nil"/>
            </w:tcBorders>
          </w:tcPr>
          <w:p w14:paraId="00EC77DE" w14:textId="4694B1ED" w:rsidR="00BD41D2" w:rsidRPr="00607F72" w:rsidRDefault="00607F72" w:rsidP="00411069">
            <w:pPr>
              <w:pStyle w:val="Bnhthng"/>
              <w:cnfStyle w:val="000000100000" w:firstRow="0" w:lastRow="0" w:firstColumn="0" w:lastColumn="0" w:oddVBand="0" w:evenVBand="0" w:oddHBand="1" w:evenHBand="0" w:firstRowFirstColumn="0" w:firstRowLastColumn="0" w:lastRowFirstColumn="0" w:lastRowLastColumn="0"/>
            </w:pPr>
            <w:r w:rsidRPr="00607F72">
              <w:t>Các thông tin tuân thủ ràng buộc toàn vẹn của dữ liệu</w:t>
            </w:r>
          </w:p>
        </w:tc>
      </w:tr>
      <w:tr w:rsidR="009B0AB5" w14:paraId="13A3F2B2" w14:textId="77777777" w:rsidTr="009B0AB5">
        <w:tc>
          <w:tcPr>
            <w:cnfStyle w:val="001000000000" w:firstRow="0" w:lastRow="0" w:firstColumn="1" w:lastColumn="0" w:oddVBand="0" w:evenVBand="0" w:oddHBand="0" w:evenHBand="0" w:firstRowFirstColumn="0" w:firstRowLastColumn="0" w:lastRowFirstColumn="0" w:lastRowLastColumn="0"/>
            <w:tcW w:w="708" w:type="dxa"/>
          </w:tcPr>
          <w:p w14:paraId="5D74E38D" w14:textId="4813503D" w:rsidR="00BD41D2" w:rsidRPr="00607F72" w:rsidRDefault="00BD41D2" w:rsidP="00411069">
            <w:pPr>
              <w:pStyle w:val="Bnhthng"/>
            </w:pPr>
            <w:r w:rsidRPr="00607F72">
              <w:t>2</w:t>
            </w:r>
          </w:p>
        </w:tc>
        <w:tc>
          <w:tcPr>
            <w:tcW w:w="2802" w:type="dxa"/>
          </w:tcPr>
          <w:p w14:paraId="684A7DD3" w14:textId="58111909" w:rsidR="00BD41D2" w:rsidRPr="00607F72" w:rsidRDefault="00223902" w:rsidP="00411069">
            <w:pPr>
              <w:pStyle w:val="Bnhthng"/>
              <w:cnfStyle w:val="000000000000" w:firstRow="0" w:lastRow="0" w:firstColumn="0" w:lastColumn="0" w:oddVBand="0" w:evenVBand="0" w:oddHBand="0" w:evenHBand="0" w:firstRowFirstColumn="0" w:firstRowLastColumn="0" w:lastRowFirstColumn="0" w:lastRowLastColumn="0"/>
            </w:pPr>
            <w:r>
              <w:t>Thêm/</w:t>
            </w:r>
            <w:r w:rsidR="00544515" w:rsidRPr="00607F72">
              <w:t>Cập nhật loại dịch vụ</w:t>
            </w:r>
          </w:p>
        </w:tc>
        <w:tc>
          <w:tcPr>
            <w:tcW w:w="2268" w:type="dxa"/>
          </w:tcPr>
          <w:p w14:paraId="0CC9ED2F" w14:textId="71EEB4F4" w:rsidR="00BD41D2" w:rsidRPr="00607F72" w:rsidRDefault="00C07129" w:rsidP="00411069">
            <w:pPr>
              <w:pStyle w:val="Bnhthng"/>
              <w:cnfStyle w:val="000000000000" w:firstRow="0" w:lastRow="0" w:firstColumn="0" w:lastColumn="0" w:oddVBand="0" w:evenVBand="0" w:oddHBand="0" w:evenHBand="0" w:firstRowFirstColumn="0" w:firstRowLastColumn="0" w:lastRowFirstColumn="0" w:lastRowLastColumn="0"/>
            </w:pPr>
            <w:r w:rsidRPr="00607F72">
              <w:t>Các thông tin loại dịch vụ</w:t>
            </w:r>
          </w:p>
        </w:tc>
        <w:tc>
          <w:tcPr>
            <w:tcW w:w="3828" w:type="dxa"/>
          </w:tcPr>
          <w:p w14:paraId="399CDC45" w14:textId="26AE2805" w:rsidR="00BD41D2" w:rsidRPr="00607F72" w:rsidRDefault="00607F72" w:rsidP="00411069">
            <w:pPr>
              <w:pStyle w:val="Bnhthng"/>
              <w:cnfStyle w:val="000000000000" w:firstRow="0" w:lastRow="0" w:firstColumn="0" w:lastColumn="0" w:oddVBand="0" w:evenVBand="0" w:oddHBand="0" w:evenHBand="0" w:firstRowFirstColumn="0" w:firstRowLastColumn="0" w:lastRowFirstColumn="0" w:lastRowLastColumn="0"/>
            </w:pPr>
            <w:r w:rsidRPr="00607F72">
              <w:t>Các thông tin tuân thủ ràng buộc toàn vẹn của dữ liệu</w:t>
            </w:r>
          </w:p>
        </w:tc>
      </w:tr>
      <w:tr w:rsidR="009B0AB5" w14:paraId="016EF05F"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3A25622" w14:textId="27FA1A70" w:rsidR="00BD41D2" w:rsidRPr="00607F72" w:rsidRDefault="00BD41D2" w:rsidP="00411069">
            <w:pPr>
              <w:pStyle w:val="Bnhthng"/>
            </w:pPr>
            <w:r w:rsidRPr="00607F72">
              <w:t>3</w:t>
            </w:r>
          </w:p>
        </w:tc>
        <w:tc>
          <w:tcPr>
            <w:tcW w:w="2802" w:type="dxa"/>
          </w:tcPr>
          <w:p w14:paraId="55CF040F" w14:textId="08DE11A0" w:rsidR="00BD41D2" w:rsidRPr="00607F72" w:rsidRDefault="00924462" w:rsidP="00411069">
            <w:pPr>
              <w:pStyle w:val="Bnhthng"/>
              <w:cnfStyle w:val="000000100000" w:firstRow="0" w:lastRow="0" w:firstColumn="0" w:lastColumn="0" w:oddVBand="0" w:evenVBand="0" w:oddHBand="1" w:evenHBand="0" w:firstRowFirstColumn="0" w:firstRowLastColumn="0" w:lastRowFirstColumn="0" w:lastRowLastColumn="0"/>
            </w:pPr>
            <w:r w:rsidRPr="00607F72">
              <w:t>Cập nhật thông tin nhà cung cấp</w:t>
            </w:r>
          </w:p>
        </w:tc>
        <w:tc>
          <w:tcPr>
            <w:tcW w:w="2268" w:type="dxa"/>
          </w:tcPr>
          <w:p w14:paraId="01DB85A6" w14:textId="556B59A8" w:rsidR="00BD41D2" w:rsidRPr="00607F72" w:rsidRDefault="00607F72" w:rsidP="00411069">
            <w:pPr>
              <w:pStyle w:val="Bnhthng"/>
              <w:cnfStyle w:val="000000100000" w:firstRow="0" w:lastRow="0" w:firstColumn="0" w:lastColumn="0" w:oddVBand="0" w:evenVBand="0" w:oddHBand="1" w:evenHBand="0" w:firstRowFirstColumn="0" w:firstRowLastColumn="0" w:lastRowFirstColumn="0" w:lastRowLastColumn="0"/>
            </w:pPr>
            <w:r w:rsidRPr="00607F72">
              <w:t>Các thông tin nhà cung cấp</w:t>
            </w:r>
          </w:p>
        </w:tc>
        <w:tc>
          <w:tcPr>
            <w:tcW w:w="3828" w:type="dxa"/>
          </w:tcPr>
          <w:p w14:paraId="5DA2EEBF" w14:textId="4CFDC045" w:rsidR="00BD41D2" w:rsidRPr="00607F72" w:rsidRDefault="00607F72" w:rsidP="00411069">
            <w:pPr>
              <w:pStyle w:val="Bnhthng"/>
              <w:cnfStyle w:val="000000100000" w:firstRow="0" w:lastRow="0" w:firstColumn="0" w:lastColumn="0" w:oddVBand="0" w:evenVBand="0" w:oddHBand="1" w:evenHBand="0" w:firstRowFirstColumn="0" w:firstRowLastColumn="0" w:lastRowFirstColumn="0" w:lastRowLastColumn="0"/>
            </w:pPr>
            <w:r w:rsidRPr="00607F72">
              <w:t>Các thông tin tuân thủ ràng buộc toàn vẹn của dữ liệu</w:t>
            </w:r>
          </w:p>
        </w:tc>
      </w:tr>
    </w:tbl>
    <w:p w14:paraId="7874B5B9" w14:textId="14FFDDF8" w:rsidR="00E00079" w:rsidRDefault="00E00079" w:rsidP="00E7005E">
      <w:pPr>
        <w:pStyle w:val="111"/>
        <w:spacing w:before="240"/>
      </w:pPr>
      <w:bookmarkStart w:id="14" w:name="_Toc168520277"/>
      <w:r w:rsidRPr="00DD2260">
        <w:t>Yêu cầu hiệu quả</w:t>
      </w:r>
      <w:bookmarkEnd w:id="14"/>
    </w:p>
    <w:p w14:paraId="40E0CAD2" w14:textId="469C9E18"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lastRenderedPageBreak/>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3</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hiệu quả</w:t>
      </w:r>
    </w:p>
    <w:tbl>
      <w:tblPr>
        <w:tblStyle w:val="ListTable3-Accent4"/>
        <w:tblW w:w="0" w:type="auto"/>
        <w:tblLook w:val="00A0" w:firstRow="1" w:lastRow="0" w:firstColumn="1" w:lastColumn="0" w:noHBand="0" w:noVBand="0"/>
      </w:tblPr>
      <w:tblGrid>
        <w:gridCol w:w="934"/>
        <w:gridCol w:w="3519"/>
        <w:gridCol w:w="1789"/>
        <w:gridCol w:w="1488"/>
        <w:gridCol w:w="1331"/>
      </w:tblGrid>
      <w:tr w:rsidR="00D34243" w:rsidRPr="00D34243" w14:paraId="16AE5578"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407C620A" w14:textId="77777777" w:rsidR="00EE3945" w:rsidRPr="00D34243" w:rsidRDefault="00EE3945" w:rsidP="00411069">
            <w:pPr>
              <w:pStyle w:val="Bnhthng"/>
            </w:pPr>
            <w:r w:rsidRPr="00D34243">
              <w:t>STT</w:t>
            </w:r>
          </w:p>
        </w:tc>
        <w:tc>
          <w:tcPr>
            <w:cnfStyle w:val="000010000000" w:firstRow="0" w:lastRow="0" w:firstColumn="0" w:lastColumn="0" w:oddVBand="1" w:evenVBand="0" w:oddHBand="0" w:evenHBand="0" w:firstRowFirstColumn="0" w:firstRowLastColumn="0" w:lastRowFirstColumn="0" w:lastRowLastColumn="0"/>
            <w:tcW w:w="3827" w:type="dxa"/>
          </w:tcPr>
          <w:p w14:paraId="7EC9E47C" w14:textId="77777777" w:rsidR="00EE3945" w:rsidRPr="00D34243" w:rsidRDefault="00EE3945" w:rsidP="00411069">
            <w:pPr>
              <w:pStyle w:val="Bnhthng"/>
            </w:pPr>
            <w:r w:rsidRPr="00D34243">
              <w:t>Yêu cầu</w:t>
            </w:r>
          </w:p>
        </w:tc>
        <w:tc>
          <w:tcPr>
            <w:tcW w:w="1843" w:type="dxa"/>
          </w:tcPr>
          <w:p w14:paraId="224F547F" w14:textId="2FCEB42A" w:rsidR="00EE3945" w:rsidRPr="00D34243" w:rsidRDefault="00EE3945" w:rsidP="00411069">
            <w:pPr>
              <w:pStyle w:val="Bnhthng"/>
              <w:cnfStyle w:val="100000000000" w:firstRow="1" w:lastRow="0" w:firstColumn="0" w:lastColumn="0" w:oddVBand="0" w:evenVBand="0" w:oddHBand="0" w:evenHBand="0" w:firstRowFirstColumn="0" w:firstRowLastColumn="0" w:lastRowFirstColumn="0" w:lastRowLastColumn="0"/>
            </w:pPr>
            <w:r w:rsidRPr="00D34243">
              <w:t>Tốc độ xử lý</w:t>
            </w:r>
          </w:p>
        </w:tc>
        <w:tc>
          <w:tcPr>
            <w:cnfStyle w:val="000010000000" w:firstRow="0" w:lastRow="0" w:firstColumn="0" w:lastColumn="0" w:oddVBand="1" w:evenVBand="0" w:oddHBand="0" w:evenHBand="0" w:firstRowFirstColumn="0" w:firstRowLastColumn="0" w:lastRowFirstColumn="0" w:lastRowLastColumn="0"/>
            <w:tcW w:w="1559" w:type="dxa"/>
          </w:tcPr>
          <w:p w14:paraId="586951E5" w14:textId="647B2BE9" w:rsidR="00EE3945" w:rsidRPr="00D34243" w:rsidRDefault="00EE3945" w:rsidP="00411069">
            <w:pPr>
              <w:pStyle w:val="Bnhthng"/>
            </w:pPr>
            <w:r w:rsidRPr="00D34243">
              <w:t>Dung lượng</w:t>
            </w:r>
          </w:p>
        </w:tc>
        <w:tc>
          <w:tcPr>
            <w:tcW w:w="1410" w:type="dxa"/>
          </w:tcPr>
          <w:p w14:paraId="5B779C26" w14:textId="77777777" w:rsidR="00EE3945" w:rsidRPr="00D34243" w:rsidRDefault="00EE3945" w:rsidP="00411069">
            <w:pPr>
              <w:pStyle w:val="Bnhthng"/>
              <w:cnfStyle w:val="100000000000" w:firstRow="1" w:lastRow="0" w:firstColumn="0" w:lastColumn="0" w:oddVBand="0" w:evenVBand="0" w:oddHBand="0" w:evenHBand="0" w:firstRowFirstColumn="0" w:firstRowLastColumn="0" w:lastRowFirstColumn="0" w:lastRowLastColumn="0"/>
            </w:pPr>
            <w:r w:rsidRPr="00D34243">
              <w:t>Ghi chú</w:t>
            </w:r>
          </w:p>
        </w:tc>
      </w:tr>
      <w:tr w:rsidR="00D34243" w:rsidRPr="00D34243" w14:paraId="0B95189E"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39119324" w14:textId="77777777" w:rsidR="00EE3945" w:rsidRPr="00D34243" w:rsidRDefault="00EE3945" w:rsidP="00411069">
            <w:pPr>
              <w:pStyle w:val="Bnhthng"/>
            </w:pPr>
            <w:r w:rsidRPr="00D34243">
              <w:t>1</w:t>
            </w:r>
          </w:p>
        </w:tc>
        <w:tc>
          <w:tcPr>
            <w:cnfStyle w:val="000010000000" w:firstRow="0" w:lastRow="0" w:firstColumn="0" w:lastColumn="0" w:oddVBand="1" w:evenVBand="0" w:oddHBand="0" w:evenHBand="0" w:firstRowFirstColumn="0" w:firstRowLastColumn="0" w:lastRowFirstColumn="0" w:lastRowLastColumn="0"/>
            <w:tcW w:w="3827" w:type="dxa"/>
          </w:tcPr>
          <w:p w14:paraId="7246AEE8" w14:textId="77777777" w:rsidR="00EE3945" w:rsidRPr="00D34243" w:rsidRDefault="00EE3945" w:rsidP="00411069">
            <w:pPr>
              <w:pStyle w:val="Bnhthng"/>
            </w:pPr>
            <w:r w:rsidRPr="00D34243">
              <w:t>Tạo phiếu bán hàng</w:t>
            </w:r>
          </w:p>
        </w:tc>
        <w:tc>
          <w:tcPr>
            <w:tcW w:w="1843" w:type="dxa"/>
          </w:tcPr>
          <w:p w14:paraId="1CB0EA87" w14:textId="11C91FC8" w:rsidR="00EE3945" w:rsidRPr="00D34243" w:rsidRDefault="008733E4" w:rsidP="00411069">
            <w:pPr>
              <w:pStyle w:val="Bnhthng"/>
              <w:cnfStyle w:val="000000100000" w:firstRow="0" w:lastRow="0" w:firstColumn="0" w:lastColumn="0" w:oddVBand="0" w:evenVBand="0" w:oddHBand="1" w:evenHBand="0" w:firstRowFirstColumn="0" w:firstRowLastColumn="0" w:lastRowFirstColumn="0" w:lastRowLastColumn="0"/>
            </w:pPr>
            <w:r w:rsidRPr="00D34243">
              <w:t>1 phiếu</w:t>
            </w:r>
            <w:r w:rsidR="00417ACF" w:rsidRPr="00D34243">
              <w:t>/giây</w:t>
            </w:r>
          </w:p>
        </w:tc>
        <w:tc>
          <w:tcPr>
            <w:cnfStyle w:val="000010000000" w:firstRow="0" w:lastRow="0" w:firstColumn="0" w:lastColumn="0" w:oddVBand="1" w:evenVBand="0" w:oddHBand="0" w:evenHBand="0" w:firstRowFirstColumn="0" w:firstRowLastColumn="0" w:lastRowFirstColumn="0" w:lastRowLastColumn="0"/>
            <w:tcW w:w="1559" w:type="dxa"/>
          </w:tcPr>
          <w:p w14:paraId="4A21F46A" w14:textId="26469309" w:rsidR="00EE3945" w:rsidRPr="00D34243" w:rsidRDefault="00EC1218" w:rsidP="00411069">
            <w:pPr>
              <w:pStyle w:val="Bnhthng"/>
            </w:pPr>
            <w:r>
              <w:t>Ít</w:t>
            </w:r>
          </w:p>
        </w:tc>
        <w:tc>
          <w:tcPr>
            <w:tcW w:w="1410" w:type="dxa"/>
          </w:tcPr>
          <w:p w14:paraId="13AA6944" w14:textId="77777777" w:rsidR="00EE3945" w:rsidRPr="00D34243" w:rsidRDefault="00EE3945" w:rsidP="00411069">
            <w:pPr>
              <w:pStyle w:val="Bnhthng"/>
              <w:cnfStyle w:val="000000100000" w:firstRow="0" w:lastRow="0" w:firstColumn="0" w:lastColumn="0" w:oddVBand="0" w:evenVBand="0" w:oddHBand="1" w:evenHBand="0" w:firstRowFirstColumn="0" w:firstRowLastColumn="0" w:lastRowFirstColumn="0" w:lastRowLastColumn="0"/>
            </w:pPr>
          </w:p>
        </w:tc>
      </w:tr>
      <w:tr w:rsidR="00D34243" w:rsidRPr="00D34243" w14:paraId="4E01A7CC"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71DE20BD" w14:textId="77777777" w:rsidR="00EE3945" w:rsidRPr="00D34243" w:rsidRDefault="00EE3945" w:rsidP="00411069">
            <w:pPr>
              <w:pStyle w:val="Bnhthng"/>
            </w:pPr>
            <w:r w:rsidRPr="00D34243">
              <w:t>2</w:t>
            </w:r>
          </w:p>
        </w:tc>
        <w:tc>
          <w:tcPr>
            <w:cnfStyle w:val="000010000000" w:firstRow="0" w:lastRow="0" w:firstColumn="0" w:lastColumn="0" w:oddVBand="1" w:evenVBand="0" w:oddHBand="0" w:evenHBand="0" w:firstRowFirstColumn="0" w:firstRowLastColumn="0" w:lastRowFirstColumn="0" w:lastRowLastColumn="0"/>
            <w:tcW w:w="3827" w:type="dxa"/>
          </w:tcPr>
          <w:p w14:paraId="719AED77" w14:textId="5F30F7B0" w:rsidR="00EE3945" w:rsidRPr="00D34243" w:rsidRDefault="00EE3945" w:rsidP="00411069">
            <w:pPr>
              <w:pStyle w:val="Bnhthng"/>
            </w:pPr>
            <w:r w:rsidRPr="00D34243">
              <w:t>Tra</w:t>
            </w:r>
            <w:r w:rsidR="00DC4737">
              <w:t xml:space="preserve"> cứu</w:t>
            </w:r>
            <w:r w:rsidRPr="00D34243">
              <w:t xml:space="preserve"> phiếu bán hàng</w:t>
            </w:r>
          </w:p>
        </w:tc>
        <w:tc>
          <w:tcPr>
            <w:tcW w:w="1843" w:type="dxa"/>
          </w:tcPr>
          <w:p w14:paraId="5F94E357" w14:textId="7E7F7FAC" w:rsidR="00EE3945" w:rsidRPr="00D34243" w:rsidRDefault="002E0335" w:rsidP="00411069">
            <w:pPr>
              <w:pStyle w:val="Bnhthng"/>
              <w:cnfStyle w:val="000000000000" w:firstRow="0" w:lastRow="0" w:firstColumn="0" w:lastColumn="0" w:oddVBand="0" w:evenVBand="0" w:oddHBand="0" w:evenHBand="0" w:firstRowFirstColumn="0" w:firstRowLastColumn="0" w:lastRowFirstColumn="0" w:lastRowLastColumn="0"/>
            </w:pPr>
            <w:r w:rsidRPr="00D34243">
              <w:t>Ngay t</w:t>
            </w:r>
            <w:r w:rsidR="009E236F" w:rsidRPr="00D34243">
              <w:t>ức thì</w:t>
            </w:r>
          </w:p>
        </w:tc>
        <w:tc>
          <w:tcPr>
            <w:cnfStyle w:val="000010000000" w:firstRow="0" w:lastRow="0" w:firstColumn="0" w:lastColumn="0" w:oddVBand="1" w:evenVBand="0" w:oddHBand="0" w:evenHBand="0" w:firstRowFirstColumn="0" w:firstRowLastColumn="0" w:lastRowFirstColumn="0" w:lastRowLastColumn="0"/>
            <w:tcW w:w="1559" w:type="dxa"/>
          </w:tcPr>
          <w:p w14:paraId="6DE27D35" w14:textId="27037C1C" w:rsidR="00EE3945" w:rsidRPr="00D34243" w:rsidRDefault="00EC1218" w:rsidP="00411069">
            <w:pPr>
              <w:pStyle w:val="Bnhthng"/>
            </w:pPr>
            <w:r>
              <w:t>Vừa</w:t>
            </w:r>
          </w:p>
        </w:tc>
        <w:tc>
          <w:tcPr>
            <w:tcW w:w="1410" w:type="dxa"/>
          </w:tcPr>
          <w:p w14:paraId="24EA5D15" w14:textId="77777777" w:rsidR="00EE3945" w:rsidRPr="00D34243" w:rsidRDefault="00EE3945" w:rsidP="00411069">
            <w:pPr>
              <w:pStyle w:val="Bnhthng"/>
              <w:cnfStyle w:val="000000000000" w:firstRow="0" w:lastRow="0" w:firstColumn="0" w:lastColumn="0" w:oddVBand="0" w:evenVBand="0" w:oddHBand="0" w:evenHBand="0" w:firstRowFirstColumn="0" w:firstRowLastColumn="0" w:lastRowFirstColumn="0" w:lastRowLastColumn="0"/>
            </w:pPr>
          </w:p>
        </w:tc>
      </w:tr>
      <w:tr w:rsidR="00D34243" w:rsidRPr="00D34243" w14:paraId="63E4B87D"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308F2DA7" w14:textId="77777777" w:rsidR="00EE3945" w:rsidRPr="00D34243" w:rsidRDefault="00EE3945" w:rsidP="00411069">
            <w:pPr>
              <w:pStyle w:val="Bnhthng"/>
            </w:pPr>
            <w:r w:rsidRPr="00D34243">
              <w:t>3</w:t>
            </w:r>
          </w:p>
        </w:tc>
        <w:tc>
          <w:tcPr>
            <w:cnfStyle w:val="000010000000" w:firstRow="0" w:lastRow="0" w:firstColumn="0" w:lastColumn="0" w:oddVBand="1" w:evenVBand="0" w:oddHBand="0" w:evenHBand="0" w:firstRowFirstColumn="0" w:firstRowLastColumn="0" w:lastRowFirstColumn="0" w:lastRowLastColumn="0"/>
            <w:tcW w:w="3827" w:type="dxa"/>
          </w:tcPr>
          <w:p w14:paraId="7FD732C3" w14:textId="77777777" w:rsidR="00EE3945" w:rsidRPr="00D34243" w:rsidRDefault="00EE3945" w:rsidP="00411069">
            <w:pPr>
              <w:pStyle w:val="Bnhthng"/>
            </w:pPr>
            <w:r w:rsidRPr="00D34243">
              <w:t>Tạo phiếu mua hàng</w:t>
            </w:r>
          </w:p>
        </w:tc>
        <w:tc>
          <w:tcPr>
            <w:tcW w:w="1843" w:type="dxa"/>
          </w:tcPr>
          <w:p w14:paraId="7DC34D89" w14:textId="2A548D7A" w:rsidR="00EE3945" w:rsidRPr="00D34243" w:rsidRDefault="009E236F" w:rsidP="00411069">
            <w:pPr>
              <w:pStyle w:val="Bnhthng"/>
              <w:cnfStyle w:val="000000100000" w:firstRow="0" w:lastRow="0" w:firstColumn="0" w:lastColumn="0" w:oddVBand="0" w:evenVBand="0" w:oddHBand="1" w:evenHBand="0" w:firstRowFirstColumn="0" w:firstRowLastColumn="0" w:lastRowFirstColumn="0" w:lastRowLastColumn="0"/>
            </w:pPr>
            <w:r w:rsidRPr="00D34243">
              <w:t>1 phiếu/giây</w:t>
            </w:r>
          </w:p>
        </w:tc>
        <w:tc>
          <w:tcPr>
            <w:cnfStyle w:val="000010000000" w:firstRow="0" w:lastRow="0" w:firstColumn="0" w:lastColumn="0" w:oddVBand="1" w:evenVBand="0" w:oddHBand="0" w:evenHBand="0" w:firstRowFirstColumn="0" w:firstRowLastColumn="0" w:lastRowFirstColumn="0" w:lastRowLastColumn="0"/>
            <w:tcW w:w="1559" w:type="dxa"/>
          </w:tcPr>
          <w:p w14:paraId="488273C9" w14:textId="063058A0" w:rsidR="00EE3945" w:rsidRPr="00D34243" w:rsidRDefault="00EC1218" w:rsidP="00411069">
            <w:pPr>
              <w:pStyle w:val="Bnhthng"/>
            </w:pPr>
            <w:r>
              <w:t>Ít</w:t>
            </w:r>
          </w:p>
        </w:tc>
        <w:tc>
          <w:tcPr>
            <w:tcW w:w="1410" w:type="dxa"/>
          </w:tcPr>
          <w:p w14:paraId="4FA0B8F7" w14:textId="77777777" w:rsidR="00EE3945" w:rsidRPr="00D34243" w:rsidRDefault="00EE3945" w:rsidP="00411069">
            <w:pPr>
              <w:pStyle w:val="Bnhthng"/>
              <w:cnfStyle w:val="000000100000" w:firstRow="0" w:lastRow="0" w:firstColumn="0" w:lastColumn="0" w:oddVBand="0" w:evenVBand="0" w:oddHBand="1" w:evenHBand="0" w:firstRowFirstColumn="0" w:firstRowLastColumn="0" w:lastRowFirstColumn="0" w:lastRowLastColumn="0"/>
            </w:pPr>
          </w:p>
        </w:tc>
      </w:tr>
      <w:tr w:rsidR="00D34243" w:rsidRPr="00D34243" w14:paraId="2DB86945"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8868EAB" w14:textId="77777777" w:rsidR="00EE3945" w:rsidRPr="00D34243" w:rsidRDefault="00EE3945" w:rsidP="00411069">
            <w:pPr>
              <w:pStyle w:val="Bnhthng"/>
            </w:pPr>
            <w:r w:rsidRPr="00D34243">
              <w:t>4</w:t>
            </w:r>
          </w:p>
        </w:tc>
        <w:tc>
          <w:tcPr>
            <w:cnfStyle w:val="000010000000" w:firstRow="0" w:lastRow="0" w:firstColumn="0" w:lastColumn="0" w:oddVBand="1" w:evenVBand="0" w:oddHBand="0" w:evenHBand="0" w:firstRowFirstColumn="0" w:firstRowLastColumn="0" w:lastRowFirstColumn="0" w:lastRowLastColumn="0"/>
            <w:tcW w:w="3827" w:type="dxa"/>
          </w:tcPr>
          <w:p w14:paraId="3D1C083E" w14:textId="2D4422C8" w:rsidR="00EE3945" w:rsidRPr="00D34243" w:rsidRDefault="00EE3945" w:rsidP="00411069">
            <w:pPr>
              <w:pStyle w:val="Bnhthng"/>
            </w:pPr>
            <w:r w:rsidRPr="00D34243">
              <w:t>Tra</w:t>
            </w:r>
            <w:r w:rsidR="00DC4737">
              <w:t xml:space="preserve"> cứu</w:t>
            </w:r>
            <w:r w:rsidRPr="00D34243">
              <w:t xml:space="preserve"> phiếu mua hàng</w:t>
            </w:r>
          </w:p>
        </w:tc>
        <w:tc>
          <w:tcPr>
            <w:tcW w:w="1843" w:type="dxa"/>
          </w:tcPr>
          <w:p w14:paraId="77750F5B" w14:textId="1A2214C4" w:rsidR="00EE3945" w:rsidRPr="00D34243" w:rsidRDefault="002E0335" w:rsidP="00411069">
            <w:pPr>
              <w:pStyle w:val="Bnhthng"/>
              <w:cnfStyle w:val="000000000000" w:firstRow="0" w:lastRow="0" w:firstColumn="0" w:lastColumn="0" w:oddVBand="0" w:evenVBand="0" w:oddHBand="0" w:evenHBand="0" w:firstRowFirstColumn="0" w:firstRowLastColumn="0" w:lastRowFirstColumn="0" w:lastRowLastColumn="0"/>
            </w:pPr>
            <w:r w:rsidRPr="00D34243">
              <w:t>Ngay tức thì</w:t>
            </w:r>
          </w:p>
        </w:tc>
        <w:tc>
          <w:tcPr>
            <w:cnfStyle w:val="000010000000" w:firstRow="0" w:lastRow="0" w:firstColumn="0" w:lastColumn="0" w:oddVBand="1" w:evenVBand="0" w:oddHBand="0" w:evenHBand="0" w:firstRowFirstColumn="0" w:firstRowLastColumn="0" w:lastRowFirstColumn="0" w:lastRowLastColumn="0"/>
            <w:tcW w:w="1559" w:type="dxa"/>
          </w:tcPr>
          <w:p w14:paraId="60DB1848" w14:textId="31947DA4" w:rsidR="00EE3945" w:rsidRPr="00D34243" w:rsidRDefault="00EC1218" w:rsidP="00411069">
            <w:pPr>
              <w:pStyle w:val="Bnhthng"/>
            </w:pPr>
            <w:r>
              <w:t>Vừa</w:t>
            </w:r>
          </w:p>
        </w:tc>
        <w:tc>
          <w:tcPr>
            <w:tcW w:w="1410" w:type="dxa"/>
          </w:tcPr>
          <w:p w14:paraId="503F76AB" w14:textId="77777777" w:rsidR="00EE3945" w:rsidRPr="00D34243" w:rsidRDefault="00EE3945" w:rsidP="00411069">
            <w:pPr>
              <w:pStyle w:val="Bnhthng"/>
              <w:cnfStyle w:val="000000000000" w:firstRow="0" w:lastRow="0" w:firstColumn="0" w:lastColumn="0" w:oddVBand="0" w:evenVBand="0" w:oddHBand="0" w:evenHBand="0" w:firstRowFirstColumn="0" w:firstRowLastColumn="0" w:lastRowFirstColumn="0" w:lastRowLastColumn="0"/>
            </w:pPr>
          </w:p>
        </w:tc>
      </w:tr>
      <w:tr w:rsidR="00D34243" w:rsidRPr="00D34243" w14:paraId="34D2E2F3"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6AB4C2B" w14:textId="77777777" w:rsidR="00EE3945" w:rsidRPr="00D34243" w:rsidRDefault="00EE3945" w:rsidP="00411069">
            <w:pPr>
              <w:pStyle w:val="Bnhthng"/>
            </w:pPr>
            <w:r w:rsidRPr="00D34243">
              <w:t>5</w:t>
            </w:r>
          </w:p>
        </w:tc>
        <w:tc>
          <w:tcPr>
            <w:cnfStyle w:val="000010000000" w:firstRow="0" w:lastRow="0" w:firstColumn="0" w:lastColumn="0" w:oddVBand="1" w:evenVBand="0" w:oddHBand="0" w:evenHBand="0" w:firstRowFirstColumn="0" w:firstRowLastColumn="0" w:lastRowFirstColumn="0" w:lastRowLastColumn="0"/>
            <w:tcW w:w="3827" w:type="dxa"/>
          </w:tcPr>
          <w:p w14:paraId="4495C7C4" w14:textId="77777777" w:rsidR="00EE3945" w:rsidRPr="00D34243" w:rsidRDefault="00EE3945" w:rsidP="00411069">
            <w:pPr>
              <w:pStyle w:val="Bnhthng"/>
            </w:pPr>
            <w:r w:rsidRPr="00D34243">
              <w:t>Tạo phiếu dịch vụ</w:t>
            </w:r>
          </w:p>
        </w:tc>
        <w:tc>
          <w:tcPr>
            <w:tcW w:w="1843" w:type="dxa"/>
          </w:tcPr>
          <w:p w14:paraId="411D823E" w14:textId="02AFE5A7" w:rsidR="00EE3945" w:rsidRPr="00D34243" w:rsidRDefault="00F97B7B" w:rsidP="00411069">
            <w:pPr>
              <w:pStyle w:val="Bnhthng"/>
              <w:cnfStyle w:val="000000100000" w:firstRow="0" w:lastRow="0" w:firstColumn="0" w:lastColumn="0" w:oddVBand="0" w:evenVBand="0" w:oddHBand="1" w:evenHBand="0" w:firstRowFirstColumn="0" w:firstRowLastColumn="0" w:lastRowFirstColumn="0" w:lastRowLastColumn="0"/>
            </w:pPr>
            <w:r w:rsidRPr="00D34243">
              <w:t>1</w:t>
            </w:r>
            <w:r w:rsidR="001335EB" w:rsidRPr="00D34243">
              <w:t xml:space="preserve"> phiếu/giây</w:t>
            </w:r>
          </w:p>
        </w:tc>
        <w:tc>
          <w:tcPr>
            <w:cnfStyle w:val="000010000000" w:firstRow="0" w:lastRow="0" w:firstColumn="0" w:lastColumn="0" w:oddVBand="1" w:evenVBand="0" w:oddHBand="0" w:evenHBand="0" w:firstRowFirstColumn="0" w:firstRowLastColumn="0" w:lastRowFirstColumn="0" w:lastRowLastColumn="0"/>
            <w:tcW w:w="1559" w:type="dxa"/>
          </w:tcPr>
          <w:p w14:paraId="241A6EC6" w14:textId="57B629DE" w:rsidR="00EE3945" w:rsidRPr="00D34243" w:rsidRDefault="00477BAB" w:rsidP="00411069">
            <w:pPr>
              <w:pStyle w:val="Bnhthng"/>
            </w:pPr>
            <w:r>
              <w:t>Ít</w:t>
            </w:r>
          </w:p>
        </w:tc>
        <w:tc>
          <w:tcPr>
            <w:tcW w:w="1410" w:type="dxa"/>
          </w:tcPr>
          <w:p w14:paraId="25186B23" w14:textId="77777777" w:rsidR="00EE3945" w:rsidRPr="00D34243" w:rsidRDefault="00EE3945" w:rsidP="00411069">
            <w:pPr>
              <w:pStyle w:val="Bnhthng"/>
              <w:cnfStyle w:val="000000100000" w:firstRow="0" w:lastRow="0" w:firstColumn="0" w:lastColumn="0" w:oddVBand="0" w:evenVBand="0" w:oddHBand="1" w:evenHBand="0" w:firstRowFirstColumn="0" w:firstRowLastColumn="0" w:lastRowFirstColumn="0" w:lastRowLastColumn="0"/>
            </w:pPr>
          </w:p>
        </w:tc>
      </w:tr>
      <w:tr w:rsidR="00D34243" w:rsidRPr="00D34243" w14:paraId="4B0C2AA3"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195957D3" w14:textId="77777777" w:rsidR="00EE3945" w:rsidRPr="00D34243" w:rsidRDefault="00EE3945" w:rsidP="00411069">
            <w:pPr>
              <w:pStyle w:val="Bnhthng"/>
            </w:pPr>
            <w:r w:rsidRPr="00D34243">
              <w:t>6</w:t>
            </w:r>
          </w:p>
        </w:tc>
        <w:tc>
          <w:tcPr>
            <w:cnfStyle w:val="000010000000" w:firstRow="0" w:lastRow="0" w:firstColumn="0" w:lastColumn="0" w:oddVBand="1" w:evenVBand="0" w:oddHBand="0" w:evenHBand="0" w:firstRowFirstColumn="0" w:firstRowLastColumn="0" w:lastRowFirstColumn="0" w:lastRowLastColumn="0"/>
            <w:tcW w:w="3827" w:type="dxa"/>
          </w:tcPr>
          <w:p w14:paraId="138B0170" w14:textId="0B82C90E" w:rsidR="00EE3945" w:rsidRPr="00D34243" w:rsidRDefault="00EE3945" w:rsidP="00411069">
            <w:pPr>
              <w:pStyle w:val="Bnhthng"/>
            </w:pPr>
            <w:r w:rsidRPr="00D34243">
              <w:t>Tra</w:t>
            </w:r>
            <w:r w:rsidR="00DC4737">
              <w:t xml:space="preserve"> cứu</w:t>
            </w:r>
            <w:r w:rsidRPr="00D34243">
              <w:t xml:space="preserve"> phiếu dịch vụ</w:t>
            </w:r>
          </w:p>
        </w:tc>
        <w:tc>
          <w:tcPr>
            <w:tcW w:w="1843" w:type="dxa"/>
          </w:tcPr>
          <w:p w14:paraId="56C2D99D" w14:textId="509B73F5" w:rsidR="00EE3945" w:rsidRPr="00D34243" w:rsidRDefault="006E424C" w:rsidP="00411069">
            <w:pPr>
              <w:pStyle w:val="Bnhthng"/>
              <w:cnfStyle w:val="000000000000" w:firstRow="0" w:lastRow="0" w:firstColumn="0" w:lastColumn="0" w:oddVBand="0" w:evenVBand="0" w:oddHBand="0" w:evenHBand="0" w:firstRowFirstColumn="0" w:firstRowLastColumn="0" w:lastRowFirstColumn="0" w:lastRowLastColumn="0"/>
            </w:pPr>
            <w:r w:rsidRPr="00D34243">
              <w:t>Ngay tức thì</w:t>
            </w:r>
          </w:p>
        </w:tc>
        <w:tc>
          <w:tcPr>
            <w:cnfStyle w:val="000010000000" w:firstRow="0" w:lastRow="0" w:firstColumn="0" w:lastColumn="0" w:oddVBand="1" w:evenVBand="0" w:oddHBand="0" w:evenHBand="0" w:firstRowFirstColumn="0" w:firstRowLastColumn="0" w:lastRowFirstColumn="0" w:lastRowLastColumn="0"/>
            <w:tcW w:w="1559" w:type="dxa"/>
          </w:tcPr>
          <w:p w14:paraId="0C233128" w14:textId="78E09F17" w:rsidR="00EE3945" w:rsidRPr="00D34243" w:rsidRDefault="00477BAB" w:rsidP="00411069">
            <w:pPr>
              <w:pStyle w:val="Bnhthng"/>
            </w:pPr>
            <w:r>
              <w:t>Vừa</w:t>
            </w:r>
          </w:p>
        </w:tc>
        <w:tc>
          <w:tcPr>
            <w:tcW w:w="1410" w:type="dxa"/>
          </w:tcPr>
          <w:p w14:paraId="3D218C32" w14:textId="77777777" w:rsidR="00EE3945" w:rsidRPr="00D34243" w:rsidRDefault="00EE3945" w:rsidP="00411069">
            <w:pPr>
              <w:pStyle w:val="Bnhthng"/>
              <w:cnfStyle w:val="000000000000" w:firstRow="0" w:lastRow="0" w:firstColumn="0" w:lastColumn="0" w:oddVBand="0" w:evenVBand="0" w:oddHBand="0" w:evenHBand="0" w:firstRowFirstColumn="0" w:firstRowLastColumn="0" w:lastRowFirstColumn="0" w:lastRowLastColumn="0"/>
            </w:pPr>
          </w:p>
        </w:tc>
      </w:tr>
      <w:tr w:rsidR="00D34243" w:rsidRPr="00D34243" w14:paraId="21A8190A"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CCC8C34" w14:textId="77777777" w:rsidR="00EE3945" w:rsidRPr="00D34243" w:rsidRDefault="00EE3945" w:rsidP="00411069">
            <w:pPr>
              <w:pStyle w:val="Bnhthng"/>
            </w:pPr>
            <w:r w:rsidRPr="00D34243">
              <w:t>7</w:t>
            </w:r>
          </w:p>
        </w:tc>
        <w:tc>
          <w:tcPr>
            <w:cnfStyle w:val="000010000000" w:firstRow="0" w:lastRow="0" w:firstColumn="0" w:lastColumn="0" w:oddVBand="1" w:evenVBand="0" w:oddHBand="0" w:evenHBand="0" w:firstRowFirstColumn="0" w:firstRowLastColumn="0" w:lastRowFirstColumn="0" w:lastRowLastColumn="0"/>
            <w:tcW w:w="3827" w:type="dxa"/>
          </w:tcPr>
          <w:p w14:paraId="3E2B6A54" w14:textId="03CBD5D8" w:rsidR="00EE3945" w:rsidRPr="00D34243" w:rsidRDefault="00EE3945" w:rsidP="00411069">
            <w:pPr>
              <w:pStyle w:val="Bnhthng"/>
            </w:pPr>
            <w:r w:rsidRPr="00D34243">
              <w:t>Tạo báo cáo thống kê tồn kho</w:t>
            </w:r>
          </w:p>
        </w:tc>
        <w:tc>
          <w:tcPr>
            <w:tcW w:w="1843" w:type="dxa"/>
          </w:tcPr>
          <w:p w14:paraId="229ADE47" w14:textId="38561A3E" w:rsidR="00EE3945" w:rsidRPr="00D34243" w:rsidRDefault="006E424C" w:rsidP="00411069">
            <w:pPr>
              <w:pStyle w:val="Bnhthng"/>
              <w:cnfStyle w:val="000000100000" w:firstRow="0" w:lastRow="0" w:firstColumn="0" w:lastColumn="0" w:oddVBand="0" w:evenVBand="0" w:oddHBand="1" w:evenHBand="0" w:firstRowFirstColumn="0" w:firstRowLastColumn="0" w:lastRowFirstColumn="0" w:lastRowLastColumn="0"/>
            </w:pPr>
            <w:r w:rsidRPr="00D34243">
              <w:t>Ngay tức thì</w:t>
            </w:r>
          </w:p>
        </w:tc>
        <w:tc>
          <w:tcPr>
            <w:cnfStyle w:val="000010000000" w:firstRow="0" w:lastRow="0" w:firstColumn="0" w:lastColumn="0" w:oddVBand="1" w:evenVBand="0" w:oddHBand="0" w:evenHBand="0" w:firstRowFirstColumn="0" w:firstRowLastColumn="0" w:lastRowFirstColumn="0" w:lastRowLastColumn="0"/>
            <w:tcW w:w="1559" w:type="dxa"/>
          </w:tcPr>
          <w:p w14:paraId="2A4E0164" w14:textId="5EC87C39" w:rsidR="00EE3945" w:rsidRPr="00D34243" w:rsidRDefault="0070565F" w:rsidP="00411069">
            <w:pPr>
              <w:pStyle w:val="Bnhthng"/>
            </w:pPr>
            <w:r>
              <w:t>Vừa</w:t>
            </w:r>
          </w:p>
        </w:tc>
        <w:tc>
          <w:tcPr>
            <w:tcW w:w="1410" w:type="dxa"/>
          </w:tcPr>
          <w:p w14:paraId="0D982AA1" w14:textId="77777777" w:rsidR="00EE3945" w:rsidRPr="00D34243" w:rsidRDefault="00EE3945" w:rsidP="00411069">
            <w:pPr>
              <w:pStyle w:val="Bnhthng"/>
              <w:cnfStyle w:val="000000100000" w:firstRow="0" w:lastRow="0" w:firstColumn="0" w:lastColumn="0" w:oddVBand="0" w:evenVBand="0" w:oddHBand="1" w:evenHBand="0" w:firstRowFirstColumn="0" w:firstRowLastColumn="0" w:lastRowFirstColumn="0" w:lastRowLastColumn="0"/>
            </w:pPr>
          </w:p>
        </w:tc>
      </w:tr>
      <w:tr w:rsidR="00D34243" w:rsidRPr="00D34243" w14:paraId="7ABBA3B2"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48D5511A" w14:textId="77777777" w:rsidR="00EE3945" w:rsidRPr="00D34243" w:rsidRDefault="00EE3945" w:rsidP="00411069">
            <w:pPr>
              <w:pStyle w:val="Bnhthng"/>
            </w:pPr>
            <w:r w:rsidRPr="00D34243">
              <w:t>8</w:t>
            </w:r>
          </w:p>
        </w:tc>
        <w:tc>
          <w:tcPr>
            <w:cnfStyle w:val="000010000000" w:firstRow="0" w:lastRow="0" w:firstColumn="0" w:lastColumn="0" w:oddVBand="1" w:evenVBand="0" w:oddHBand="0" w:evenHBand="0" w:firstRowFirstColumn="0" w:firstRowLastColumn="0" w:lastRowFirstColumn="0" w:lastRowLastColumn="0"/>
            <w:tcW w:w="3827" w:type="dxa"/>
          </w:tcPr>
          <w:p w14:paraId="3A951C53" w14:textId="77777777" w:rsidR="00EE3945" w:rsidRPr="00D34243" w:rsidRDefault="00EE3945" w:rsidP="00411069">
            <w:pPr>
              <w:pStyle w:val="Bnhthng"/>
            </w:pPr>
            <w:r w:rsidRPr="00D34243">
              <w:t>Tạo phiếu thông tin nhà cung cấp</w:t>
            </w:r>
          </w:p>
        </w:tc>
        <w:tc>
          <w:tcPr>
            <w:tcW w:w="1843" w:type="dxa"/>
          </w:tcPr>
          <w:p w14:paraId="056C79BE" w14:textId="1D655897" w:rsidR="00EE3945" w:rsidRPr="00D34243" w:rsidRDefault="00D34243" w:rsidP="00411069">
            <w:pPr>
              <w:pStyle w:val="Bnhthng"/>
              <w:cnfStyle w:val="000000000000" w:firstRow="0" w:lastRow="0" w:firstColumn="0" w:lastColumn="0" w:oddVBand="0" w:evenVBand="0" w:oddHBand="0" w:evenHBand="0" w:firstRowFirstColumn="0" w:firstRowLastColumn="0" w:lastRowFirstColumn="0" w:lastRowLastColumn="0"/>
            </w:pPr>
            <w:r w:rsidRPr="00D34243">
              <w:t>1 phiếu/giây</w:t>
            </w:r>
          </w:p>
        </w:tc>
        <w:tc>
          <w:tcPr>
            <w:cnfStyle w:val="000010000000" w:firstRow="0" w:lastRow="0" w:firstColumn="0" w:lastColumn="0" w:oddVBand="1" w:evenVBand="0" w:oddHBand="0" w:evenHBand="0" w:firstRowFirstColumn="0" w:firstRowLastColumn="0" w:lastRowFirstColumn="0" w:lastRowLastColumn="0"/>
            <w:tcW w:w="1559" w:type="dxa"/>
          </w:tcPr>
          <w:p w14:paraId="2D871C7B" w14:textId="7108FA8A" w:rsidR="00EE3945" w:rsidRPr="00D34243" w:rsidRDefault="00AA5F86" w:rsidP="00411069">
            <w:pPr>
              <w:pStyle w:val="Bnhthng"/>
            </w:pPr>
            <w:r>
              <w:t>Ít</w:t>
            </w:r>
          </w:p>
        </w:tc>
        <w:tc>
          <w:tcPr>
            <w:tcW w:w="1410" w:type="dxa"/>
          </w:tcPr>
          <w:p w14:paraId="335C65D6" w14:textId="77777777" w:rsidR="00EE3945" w:rsidRPr="00D34243" w:rsidRDefault="00EE3945" w:rsidP="00411069">
            <w:pPr>
              <w:pStyle w:val="Bnhthng"/>
              <w:cnfStyle w:val="000000000000" w:firstRow="0" w:lastRow="0" w:firstColumn="0" w:lastColumn="0" w:oddVBand="0" w:evenVBand="0" w:oddHBand="0" w:evenHBand="0" w:firstRowFirstColumn="0" w:firstRowLastColumn="0" w:lastRowFirstColumn="0" w:lastRowLastColumn="0"/>
            </w:pPr>
          </w:p>
        </w:tc>
      </w:tr>
      <w:tr w:rsidR="00D34243" w:rsidRPr="00D34243" w14:paraId="601B88D6"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B83E585" w14:textId="77777777" w:rsidR="00EE3945" w:rsidRPr="00D34243" w:rsidRDefault="00EE3945" w:rsidP="00411069">
            <w:pPr>
              <w:pStyle w:val="Bnhthng"/>
            </w:pPr>
            <w:r w:rsidRPr="00D34243">
              <w:t>9</w:t>
            </w:r>
          </w:p>
        </w:tc>
        <w:tc>
          <w:tcPr>
            <w:cnfStyle w:val="000010000000" w:firstRow="0" w:lastRow="0" w:firstColumn="0" w:lastColumn="0" w:oddVBand="1" w:evenVBand="0" w:oddHBand="0" w:evenHBand="0" w:firstRowFirstColumn="0" w:firstRowLastColumn="0" w:lastRowFirstColumn="0" w:lastRowLastColumn="0"/>
            <w:tcW w:w="3827" w:type="dxa"/>
          </w:tcPr>
          <w:p w14:paraId="5E08CA8C" w14:textId="6BEDD231" w:rsidR="00EE3945" w:rsidRPr="00D34243" w:rsidRDefault="00EE3945" w:rsidP="00411069">
            <w:pPr>
              <w:pStyle w:val="Bnhthng"/>
            </w:pPr>
            <w:r w:rsidRPr="00D34243">
              <w:t>Tra</w:t>
            </w:r>
            <w:r w:rsidR="00DC4737">
              <w:t xml:space="preserve"> cứu</w:t>
            </w:r>
            <w:r w:rsidRPr="00D34243">
              <w:t xml:space="preserve"> thông tin nhà cung cấp</w:t>
            </w:r>
          </w:p>
        </w:tc>
        <w:tc>
          <w:tcPr>
            <w:tcW w:w="1843" w:type="dxa"/>
          </w:tcPr>
          <w:p w14:paraId="124F55A6" w14:textId="670901B9" w:rsidR="00EE3945" w:rsidRPr="00D34243" w:rsidRDefault="00A90F0A" w:rsidP="00411069">
            <w:pPr>
              <w:pStyle w:val="Bnhthng"/>
              <w:cnfStyle w:val="000000100000" w:firstRow="0" w:lastRow="0" w:firstColumn="0" w:lastColumn="0" w:oddVBand="0" w:evenVBand="0" w:oddHBand="1" w:evenHBand="0" w:firstRowFirstColumn="0" w:firstRowLastColumn="0" w:lastRowFirstColumn="0" w:lastRowLastColumn="0"/>
            </w:pPr>
            <w:r w:rsidRPr="00D34243">
              <w:t>Ngay tức thì</w:t>
            </w:r>
          </w:p>
        </w:tc>
        <w:tc>
          <w:tcPr>
            <w:cnfStyle w:val="000010000000" w:firstRow="0" w:lastRow="0" w:firstColumn="0" w:lastColumn="0" w:oddVBand="1" w:evenVBand="0" w:oddHBand="0" w:evenHBand="0" w:firstRowFirstColumn="0" w:firstRowLastColumn="0" w:lastRowFirstColumn="0" w:lastRowLastColumn="0"/>
            <w:tcW w:w="1559" w:type="dxa"/>
          </w:tcPr>
          <w:p w14:paraId="08956D4B" w14:textId="3C2B1BD1" w:rsidR="00EE3945" w:rsidRPr="00D34243" w:rsidRDefault="003A72D8" w:rsidP="00411069">
            <w:pPr>
              <w:pStyle w:val="Bnhthng"/>
            </w:pPr>
            <w:r>
              <w:t>Vừa</w:t>
            </w:r>
          </w:p>
        </w:tc>
        <w:tc>
          <w:tcPr>
            <w:tcW w:w="1410" w:type="dxa"/>
          </w:tcPr>
          <w:p w14:paraId="678E7B42" w14:textId="77777777" w:rsidR="00EE3945" w:rsidRPr="00D34243" w:rsidRDefault="00EE3945" w:rsidP="00411069">
            <w:pPr>
              <w:pStyle w:val="Bnhthng"/>
              <w:cnfStyle w:val="000000100000" w:firstRow="0" w:lastRow="0" w:firstColumn="0" w:lastColumn="0" w:oddVBand="0" w:evenVBand="0" w:oddHBand="1" w:evenHBand="0" w:firstRowFirstColumn="0" w:firstRowLastColumn="0" w:lastRowFirstColumn="0" w:lastRowLastColumn="0"/>
            </w:pPr>
          </w:p>
        </w:tc>
      </w:tr>
      <w:tr w:rsidR="00D34243" w:rsidRPr="00D34243" w14:paraId="3BD3124B"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1B5D6F3B" w14:textId="77777777" w:rsidR="00EE3945" w:rsidRPr="00D34243" w:rsidRDefault="00EE3945" w:rsidP="00411069">
            <w:pPr>
              <w:pStyle w:val="Bnhthng"/>
            </w:pPr>
            <w:r w:rsidRPr="00D34243">
              <w:t>10</w:t>
            </w:r>
          </w:p>
        </w:tc>
        <w:tc>
          <w:tcPr>
            <w:cnfStyle w:val="000010000000" w:firstRow="0" w:lastRow="0" w:firstColumn="0" w:lastColumn="0" w:oddVBand="1" w:evenVBand="0" w:oddHBand="0" w:evenHBand="0" w:firstRowFirstColumn="0" w:firstRowLastColumn="0" w:lastRowFirstColumn="0" w:lastRowLastColumn="0"/>
            <w:tcW w:w="3827" w:type="dxa"/>
          </w:tcPr>
          <w:p w14:paraId="6A80FD14" w14:textId="77777777" w:rsidR="00EE3945" w:rsidRPr="00D34243" w:rsidRDefault="00EE3945" w:rsidP="00411069">
            <w:pPr>
              <w:pStyle w:val="Bnhthng"/>
            </w:pPr>
            <w:r w:rsidRPr="00D34243">
              <w:t>Tra cứu chi tiết sản phẩm</w:t>
            </w:r>
          </w:p>
        </w:tc>
        <w:tc>
          <w:tcPr>
            <w:tcW w:w="1843" w:type="dxa"/>
          </w:tcPr>
          <w:p w14:paraId="7179CF84" w14:textId="776EFAA7" w:rsidR="00EE3945" w:rsidRPr="00D34243" w:rsidRDefault="00D34243" w:rsidP="00411069">
            <w:pPr>
              <w:pStyle w:val="Bnhthng"/>
              <w:cnfStyle w:val="000000000000" w:firstRow="0" w:lastRow="0" w:firstColumn="0" w:lastColumn="0" w:oddVBand="0" w:evenVBand="0" w:oddHBand="0" w:evenHBand="0" w:firstRowFirstColumn="0" w:firstRowLastColumn="0" w:lastRowFirstColumn="0" w:lastRowLastColumn="0"/>
            </w:pPr>
            <w:r w:rsidRPr="00D34243">
              <w:t>Ngay tức thì</w:t>
            </w:r>
          </w:p>
        </w:tc>
        <w:tc>
          <w:tcPr>
            <w:cnfStyle w:val="000010000000" w:firstRow="0" w:lastRow="0" w:firstColumn="0" w:lastColumn="0" w:oddVBand="1" w:evenVBand="0" w:oddHBand="0" w:evenHBand="0" w:firstRowFirstColumn="0" w:firstRowLastColumn="0" w:lastRowFirstColumn="0" w:lastRowLastColumn="0"/>
            <w:tcW w:w="1559" w:type="dxa"/>
          </w:tcPr>
          <w:p w14:paraId="691AE054" w14:textId="6B34DC21" w:rsidR="00EE3945" w:rsidRPr="00D34243" w:rsidRDefault="003A72D8" w:rsidP="00411069">
            <w:pPr>
              <w:pStyle w:val="Bnhthng"/>
            </w:pPr>
            <w:r>
              <w:t>Vừa</w:t>
            </w:r>
          </w:p>
        </w:tc>
        <w:tc>
          <w:tcPr>
            <w:tcW w:w="1410" w:type="dxa"/>
          </w:tcPr>
          <w:p w14:paraId="471CED94" w14:textId="77777777" w:rsidR="00EE3945" w:rsidRPr="00D34243" w:rsidRDefault="00EE3945" w:rsidP="00411069">
            <w:pPr>
              <w:pStyle w:val="Bnhthng"/>
              <w:cnfStyle w:val="000000000000" w:firstRow="0" w:lastRow="0" w:firstColumn="0" w:lastColumn="0" w:oddVBand="0" w:evenVBand="0" w:oddHBand="0" w:evenHBand="0" w:firstRowFirstColumn="0" w:firstRowLastColumn="0" w:lastRowFirstColumn="0" w:lastRowLastColumn="0"/>
            </w:pPr>
          </w:p>
        </w:tc>
      </w:tr>
    </w:tbl>
    <w:p w14:paraId="6735932B" w14:textId="36F32BD1" w:rsidR="00F901B8" w:rsidRDefault="00E00079" w:rsidP="00E7005E">
      <w:pPr>
        <w:pStyle w:val="111"/>
        <w:spacing w:before="240"/>
      </w:pPr>
      <w:bookmarkStart w:id="15" w:name="_Toc168520278"/>
      <w:r w:rsidRPr="00DD2260">
        <w:t>Yêu cầu tiện dụng</w:t>
      </w:r>
      <w:bookmarkEnd w:id="15"/>
    </w:p>
    <w:p w14:paraId="01069365" w14:textId="1C2F004B"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4</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tiện dụng</w:t>
      </w:r>
    </w:p>
    <w:tbl>
      <w:tblPr>
        <w:tblStyle w:val="ListTable3-Accent4"/>
        <w:tblW w:w="9606" w:type="dxa"/>
        <w:tblLook w:val="00A0" w:firstRow="1" w:lastRow="0" w:firstColumn="1" w:lastColumn="0" w:noHBand="0" w:noVBand="0"/>
      </w:tblPr>
      <w:tblGrid>
        <w:gridCol w:w="959"/>
        <w:gridCol w:w="1843"/>
        <w:gridCol w:w="1134"/>
        <w:gridCol w:w="5670"/>
      </w:tblGrid>
      <w:tr w:rsidR="00787E55" w:rsidRPr="00C60440" w14:paraId="77CB30DF" w14:textId="77777777" w:rsidTr="000649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4D22517C" w14:textId="77777777" w:rsidR="00787E55" w:rsidRPr="00C60440" w:rsidRDefault="00787E55"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1843" w:type="dxa"/>
          </w:tcPr>
          <w:p w14:paraId="389CD9DD" w14:textId="4A3A75AA" w:rsidR="00787E55" w:rsidRPr="00C60440" w:rsidRDefault="00787E55" w:rsidP="00411069">
            <w:pPr>
              <w:pStyle w:val="Bnhthng"/>
            </w:pPr>
            <w:r>
              <w:t>Nghiệp vụ</w:t>
            </w:r>
          </w:p>
        </w:tc>
        <w:tc>
          <w:tcPr>
            <w:tcW w:w="1134" w:type="dxa"/>
          </w:tcPr>
          <w:p w14:paraId="745EC8A0" w14:textId="7F3A28A8" w:rsidR="00787E55" w:rsidRPr="00C60440" w:rsidRDefault="00787E55" w:rsidP="00411069">
            <w:pPr>
              <w:pStyle w:val="Bnhthng"/>
              <w:cnfStyle w:val="100000000000" w:firstRow="1" w:lastRow="0" w:firstColumn="0" w:lastColumn="0" w:oddVBand="0" w:evenVBand="0" w:oddHBand="0" w:evenHBand="0" w:firstRowFirstColumn="0" w:firstRowLastColumn="0" w:lastRowFirstColumn="0" w:lastRowLastColumn="0"/>
            </w:pPr>
            <w:r>
              <w:t>Độ khó</w:t>
            </w:r>
          </w:p>
        </w:tc>
        <w:tc>
          <w:tcPr>
            <w:cnfStyle w:val="000010000000" w:firstRow="0" w:lastRow="0" w:firstColumn="0" w:lastColumn="0" w:oddVBand="1" w:evenVBand="0" w:oddHBand="0" w:evenHBand="0" w:firstRowFirstColumn="0" w:firstRowLastColumn="0" w:lastRowFirstColumn="0" w:lastRowLastColumn="0"/>
            <w:tcW w:w="5670" w:type="dxa"/>
          </w:tcPr>
          <w:p w14:paraId="73439E0E" w14:textId="14AC3977" w:rsidR="00787E55" w:rsidRPr="00C60440" w:rsidRDefault="005A3F16" w:rsidP="00411069">
            <w:pPr>
              <w:pStyle w:val="Bnhthng"/>
            </w:pPr>
            <w:r>
              <w:t>Hướng dẫn</w:t>
            </w:r>
          </w:p>
        </w:tc>
      </w:tr>
      <w:tr w:rsidR="00787E55" w:rsidRPr="00C60440" w14:paraId="49855984" w14:textId="77777777" w:rsidTr="00064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91EDF56" w14:textId="77777777" w:rsidR="00787E55" w:rsidRPr="00C60440" w:rsidRDefault="00787E55"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1843" w:type="dxa"/>
          </w:tcPr>
          <w:p w14:paraId="406AB7B1" w14:textId="23E43EAC" w:rsidR="00787E55" w:rsidRPr="00C60440" w:rsidRDefault="00787E55" w:rsidP="00411069">
            <w:pPr>
              <w:pStyle w:val="Bnhthng"/>
            </w:pPr>
            <w:r w:rsidRPr="00C60440">
              <w:t>Tạo</w:t>
            </w:r>
            <w:r w:rsidR="0006498A">
              <w:t xml:space="preserve"> </w:t>
            </w:r>
            <w:r w:rsidRPr="00C60440">
              <w:t>phiếu bán hàng</w:t>
            </w:r>
          </w:p>
        </w:tc>
        <w:tc>
          <w:tcPr>
            <w:tcW w:w="1134" w:type="dxa"/>
          </w:tcPr>
          <w:p w14:paraId="5915C5C9" w14:textId="4C17D6FE" w:rsidR="00787E55" w:rsidRPr="00C60440" w:rsidRDefault="00A70032" w:rsidP="00411069">
            <w:pPr>
              <w:pStyle w:val="Bnhthng"/>
              <w:cnfStyle w:val="000000100000" w:firstRow="0" w:lastRow="0" w:firstColumn="0" w:lastColumn="0" w:oddVBand="0" w:evenVBand="0" w:oddHBand="1"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33518A9C" w14:textId="078F8B82" w:rsidR="00787E55" w:rsidRPr="00C60440" w:rsidRDefault="0034070A" w:rsidP="00411069">
            <w:pPr>
              <w:pStyle w:val="Bnhthng"/>
            </w:pPr>
            <w:r>
              <w:t>Phần mềm sẽ</w:t>
            </w:r>
            <w:r w:rsidR="00893EDA">
              <w:t xml:space="preserve"> tự tính</w:t>
            </w:r>
            <w:r w:rsidR="006B73F2">
              <w:t xml:space="preserve">, </w:t>
            </w:r>
            <w:r w:rsidR="00893EDA">
              <w:t xml:space="preserve">người dùng chỉ cần </w:t>
            </w:r>
            <w:r w:rsidR="007C1E11">
              <w:t>chọn sản phẩm, số lượng</w:t>
            </w:r>
            <w:r w:rsidR="003062F8">
              <w:t>.</w:t>
            </w:r>
          </w:p>
        </w:tc>
      </w:tr>
      <w:tr w:rsidR="00787E55" w:rsidRPr="00C60440" w14:paraId="05C111C4" w14:textId="77777777" w:rsidTr="0006498A">
        <w:tc>
          <w:tcPr>
            <w:cnfStyle w:val="001000000000" w:firstRow="0" w:lastRow="0" w:firstColumn="1" w:lastColumn="0" w:oddVBand="0" w:evenVBand="0" w:oddHBand="0" w:evenHBand="0" w:firstRowFirstColumn="0" w:firstRowLastColumn="0" w:lastRowFirstColumn="0" w:lastRowLastColumn="0"/>
            <w:tcW w:w="959" w:type="dxa"/>
          </w:tcPr>
          <w:p w14:paraId="1BC7EEED" w14:textId="77777777" w:rsidR="00787E55" w:rsidRPr="00C60440" w:rsidRDefault="00787E55"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1843" w:type="dxa"/>
          </w:tcPr>
          <w:p w14:paraId="6025C8FF" w14:textId="566CC036" w:rsidR="00787E55" w:rsidRPr="00C60440" w:rsidRDefault="00787E55" w:rsidP="00411069">
            <w:pPr>
              <w:pStyle w:val="Bnhthng"/>
            </w:pPr>
            <w:r w:rsidRPr="00C60440">
              <w:t>Tra</w:t>
            </w:r>
            <w:r w:rsidR="00DC4737">
              <w:t xml:space="preserve"> cứu</w:t>
            </w:r>
            <w:r w:rsidRPr="00C60440">
              <w:t xml:space="preserve"> phiếu bán hàng</w:t>
            </w:r>
          </w:p>
        </w:tc>
        <w:tc>
          <w:tcPr>
            <w:tcW w:w="1134" w:type="dxa"/>
          </w:tcPr>
          <w:p w14:paraId="249CC2BE" w14:textId="499F9D8C" w:rsidR="00787E55" w:rsidRPr="00C60440" w:rsidRDefault="00A70032" w:rsidP="00411069">
            <w:pPr>
              <w:pStyle w:val="Bnhthng"/>
              <w:cnfStyle w:val="000000000000" w:firstRow="0" w:lastRow="0" w:firstColumn="0" w:lastColumn="0" w:oddVBand="0" w:evenVBand="0" w:oddHBand="0"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2CE7C047" w14:textId="02F18BDF" w:rsidR="00787E55" w:rsidRPr="00C60440" w:rsidRDefault="006D53C2" w:rsidP="00411069">
            <w:pPr>
              <w:pStyle w:val="Bnhthng"/>
            </w:pPr>
            <w:r>
              <w:t>Nhập mã phiếu</w:t>
            </w:r>
            <w:r w:rsidR="00C56957">
              <w:t xml:space="preserve"> </w:t>
            </w:r>
            <w:r w:rsidR="004426A3">
              <w:t xml:space="preserve">cần tra, </w:t>
            </w:r>
            <w:r w:rsidR="00C56957">
              <w:t>phần mềm sẽ trả về thông tin của phiếu có mã tương ứng</w:t>
            </w:r>
            <w:r w:rsidR="003062F8">
              <w:t>.</w:t>
            </w:r>
          </w:p>
        </w:tc>
      </w:tr>
      <w:tr w:rsidR="00787E55" w:rsidRPr="00C60440" w14:paraId="1C18302A" w14:textId="77777777" w:rsidTr="00064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5AD341DA" w14:textId="77777777" w:rsidR="00787E55" w:rsidRPr="00C60440" w:rsidRDefault="00787E55"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1843" w:type="dxa"/>
          </w:tcPr>
          <w:p w14:paraId="75922421" w14:textId="77777777" w:rsidR="00787E55" w:rsidRPr="00C60440" w:rsidRDefault="00787E55" w:rsidP="00411069">
            <w:pPr>
              <w:pStyle w:val="Bnhthng"/>
            </w:pPr>
            <w:r w:rsidRPr="00C60440">
              <w:t>Tạo phiếu mua hàng</w:t>
            </w:r>
          </w:p>
        </w:tc>
        <w:tc>
          <w:tcPr>
            <w:tcW w:w="1134" w:type="dxa"/>
          </w:tcPr>
          <w:p w14:paraId="02810153" w14:textId="30DD4807" w:rsidR="00787E55" w:rsidRPr="00C60440" w:rsidRDefault="00A70032" w:rsidP="00411069">
            <w:pPr>
              <w:pStyle w:val="Bnhthng"/>
              <w:cnfStyle w:val="000000100000" w:firstRow="0" w:lastRow="0" w:firstColumn="0" w:lastColumn="0" w:oddVBand="0" w:evenVBand="0" w:oddHBand="1"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2A1C8008" w14:textId="005198E8" w:rsidR="00787E55" w:rsidRPr="00C60440" w:rsidRDefault="007B291B" w:rsidP="00411069">
            <w:pPr>
              <w:pStyle w:val="Bnhthng"/>
            </w:pPr>
            <w:r>
              <w:t xml:space="preserve">Phần mềm sẽ tự tính, người dùng chỉ cần </w:t>
            </w:r>
            <w:r w:rsidR="00DA63BE">
              <w:t>chọn sản phẩm, số lượng</w:t>
            </w:r>
            <w:r w:rsidR="003062F8">
              <w:t>.</w:t>
            </w:r>
          </w:p>
        </w:tc>
      </w:tr>
      <w:tr w:rsidR="00787E55" w:rsidRPr="00C60440" w14:paraId="72BA2C9A" w14:textId="77777777" w:rsidTr="0006498A">
        <w:tc>
          <w:tcPr>
            <w:cnfStyle w:val="001000000000" w:firstRow="0" w:lastRow="0" w:firstColumn="1" w:lastColumn="0" w:oddVBand="0" w:evenVBand="0" w:oddHBand="0" w:evenHBand="0" w:firstRowFirstColumn="0" w:firstRowLastColumn="0" w:lastRowFirstColumn="0" w:lastRowLastColumn="0"/>
            <w:tcW w:w="959" w:type="dxa"/>
          </w:tcPr>
          <w:p w14:paraId="66FC7D6B" w14:textId="77777777" w:rsidR="00787E55" w:rsidRPr="00C60440" w:rsidRDefault="00787E55" w:rsidP="00411069">
            <w:pPr>
              <w:pStyle w:val="Bnhthng"/>
            </w:pPr>
            <w:r w:rsidRPr="00C60440">
              <w:t>4</w:t>
            </w:r>
          </w:p>
        </w:tc>
        <w:tc>
          <w:tcPr>
            <w:cnfStyle w:val="000010000000" w:firstRow="0" w:lastRow="0" w:firstColumn="0" w:lastColumn="0" w:oddVBand="1" w:evenVBand="0" w:oddHBand="0" w:evenHBand="0" w:firstRowFirstColumn="0" w:firstRowLastColumn="0" w:lastRowFirstColumn="0" w:lastRowLastColumn="0"/>
            <w:tcW w:w="1843" w:type="dxa"/>
          </w:tcPr>
          <w:p w14:paraId="7F645A9E" w14:textId="383B570F" w:rsidR="00787E55" w:rsidRPr="00C60440" w:rsidRDefault="00787E55" w:rsidP="00411069">
            <w:pPr>
              <w:pStyle w:val="Bnhthng"/>
            </w:pPr>
            <w:r w:rsidRPr="00C60440">
              <w:t xml:space="preserve">Tra </w:t>
            </w:r>
            <w:r w:rsidR="00DC4737">
              <w:t xml:space="preserve">cứu </w:t>
            </w:r>
            <w:r w:rsidRPr="00C60440">
              <w:t>phiếu mua hàng</w:t>
            </w:r>
          </w:p>
        </w:tc>
        <w:tc>
          <w:tcPr>
            <w:tcW w:w="1134" w:type="dxa"/>
          </w:tcPr>
          <w:p w14:paraId="47F55D0E" w14:textId="5193A2A0" w:rsidR="00787E55" w:rsidRPr="00C60440" w:rsidRDefault="00A70032" w:rsidP="00411069">
            <w:pPr>
              <w:pStyle w:val="Bnhthng"/>
              <w:cnfStyle w:val="000000000000" w:firstRow="0" w:lastRow="0" w:firstColumn="0" w:lastColumn="0" w:oddVBand="0" w:evenVBand="0" w:oddHBand="0"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2AFFAD17" w14:textId="11C9A87E" w:rsidR="00787E55" w:rsidRPr="00C60440" w:rsidRDefault="004426A3" w:rsidP="00411069">
            <w:pPr>
              <w:pStyle w:val="Bnhthng"/>
            </w:pPr>
            <w:r>
              <w:t>Nhập mã phiếu cần tra, phần mền sẽ trả về thông tin của phiếu có mã tương ứng</w:t>
            </w:r>
            <w:r w:rsidR="003062F8">
              <w:t>.</w:t>
            </w:r>
          </w:p>
        </w:tc>
      </w:tr>
      <w:tr w:rsidR="00787E55" w:rsidRPr="00C60440" w14:paraId="00892F73" w14:textId="77777777" w:rsidTr="00064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B4E0714" w14:textId="77777777" w:rsidR="00787E55" w:rsidRPr="00C60440" w:rsidRDefault="00787E55"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1843" w:type="dxa"/>
          </w:tcPr>
          <w:p w14:paraId="2B728347" w14:textId="77777777" w:rsidR="00787E55" w:rsidRPr="00C60440" w:rsidRDefault="00787E55" w:rsidP="00411069">
            <w:pPr>
              <w:pStyle w:val="Bnhthng"/>
            </w:pPr>
            <w:r w:rsidRPr="00C60440">
              <w:t>Tạo phiếu dịch vụ</w:t>
            </w:r>
          </w:p>
        </w:tc>
        <w:tc>
          <w:tcPr>
            <w:tcW w:w="1134" w:type="dxa"/>
          </w:tcPr>
          <w:p w14:paraId="6322FBC1" w14:textId="495B83BD" w:rsidR="00787E55" w:rsidRPr="00C60440" w:rsidRDefault="00E70A88" w:rsidP="00411069">
            <w:pPr>
              <w:pStyle w:val="Bnhthng"/>
              <w:cnfStyle w:val="000000100000" w:firstRow="0" w:lastRow="0" w:firstColumn="0" w:lastColumn="0" w:oddVBand="0" w:evenVBand="0" w:oddHBand="1"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50210775" w14:textId="68A9A29B" w:rsidR="00787E55" w:rsidRPr="00C60440" w:rsidRDefault="00E70A88" w:rsidP="00411069">
            <w:pPr>
              <w:pStyle w:val="Bnhthng"/>
            </w:pPr>
            <w:r>
              <w:t>Nhập các thông tin dịch vụ</w:t>
            </w:r>
            <w:r w:rsidR="004032CD">
              <w:t>.</w:t>
            </w:r>
          </w:p>
        </w:tc>
      </w:tr>
      <w:tr w:rsidR="00787E55" w:rsidRPr="00C60440" w14:paraId="122A811B" w14:textId="77777777" w:rsidTr="0006498A">
        <w:tc>
          <w:tcPr>
            <w:cnfStyle w:val="001000000000" w:firstRow="0" w:lastRow="0" w:firstColumn="1" w:lastColumn="0" w:oddVBand="0" w:evenVBand="0" w:oddHBand="0" w:evenHBand="0" w:firstRowFirstColumn="0" w:firstRowLastColumn="0" w:lastRowFirstColumn="0" w:lastRowLastColumn="0"/>
            <w:tcW w:w="959" w:type="dxa"/>
          </w:tcPr>
          <w:p w14:paraId="29EE0673" w14:textId="77777777" w:rsidR="00787E55" w:rsidRPr="00C60440" w:rsidRDefault="00787E55"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1843" w:type="dxa"/>
          </w:tcPr>
          <w:p w14:paraId="2B7A420C" w14:textId="26F87FF0" w:rsidR="00787E55" w:rsidRPr="00C60440" w:rsidRDefault="00787E55" w:rsidP="00411069">
            <w:pPr>
              <w:pStyle w:val="Bnhthng"/>
            </w:pPr>
            <w:r w:rsidRPr="00C60440">
              <w:t xml:space="preserve">Tra </w:t>
            </w:r>
            <w:r w:rsidR="00DC4737">
              <w:t xml:space="preserve">cứu </w:t>
            </w:r>
            <w:r w:rsidRPr="00C60440">
              <w:t>phiếu dịch vụ</w:t>
            </w:r>
          </w:p>
        </w:tc>
        <w:tc>
          <w:tcPr>
            <w:tcW w:w="1134" w:type="dxa"/>
          </w:tcPr>
          <w:p w14:paraId="0C44844B" w14:textId="2D2E4270" w:rsidR="00787E55" w:rsidRPr="00C60440" w:rsidRDefault="00A70032" w:rsidP="00411069">
            <w:pPr>
              <w:pStyle w:val="Bnhthng"/>
              <w:cnfStyle w:val="000000000000" w:firstRow="0" w:lastRow="0" w:firstColumn="0" w:lastColumn="0" w:oddVBand="0" w:evenVBand="0" w:oddHBand="0"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3B93D660" w14:textId="4071CBF1" w:rsidR="00787E55" w:rsidRPr="00C60440" w:rsidRDefault="006F24AE" w:rsidP="00411069">
            <w:pPr>
              <w:pStyle w:val="Bnhthng"/>
            </w:pPr>
            <w:r>
              <w:t>Có chức năng lọc theo khách hàng hoặc ngày, tháng, năm</w:t>
            </w:r>
            <w:r w:rsidR="004032CD">
              <w:t>.</w:t>
            </w:r>
          </w:p>
        </w:tc>
      </w:tr>
      <w:tr w:rsidR="00787E55" w:rsidRPr="00C60440" w14:paraId="1E672E91" w14:textId="77777777" w:rsidTr="00064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3A7AC53" w14:textId="77777777" w:rsidR="00787E55" w:rsidRPr="00C60440" w:rsidRDefault="00787E55" w:rsidP="00411069">
            <w:pPr>
              <w:pStyle w:val="Bnhthng"/>
            </w:pPr>
            <w:r w:rsidRPr="00C60440">
              <w:lastRenderedPageBreak/>
              <w:t>7</w:t>
            </w:r>
          </w:p>
        </w:tc>
        <w:tc>
          <w:tcPr>
            <w:cnfStyle w:val="000010000000" w:firstRow="0" w:lastRow="0" w:firstColumn="0" w:lastColumn="0" w:oddVBand="1" w:evenVBand="0" w:oddHBand="0" w:evenHBand="0" w:firstRowFirstColumn="0" w:firstRowLastColumn="0" w:lastRowFirstColumn="0" w:lastRowLastColumn="0"/>
            <w:tcW w:w="1843" w:type="dxa"/>
          </w:tcPr>
          <w:p w14:paraId="528A9284" w14:textId="11438159" w:rsidR="00787E55" w:rsidRPr="00C60440" w:rsidRDefault="00787E55" w:rsidP="00411069">
            <w:pPr>
              <w:pStyle w:val="Bnhthng"/>
            </w:pPr>
            <w:r w:rsidRPr="00C60440">
              <w:t>Tạo báo cáo thống kê</w:t>
            </w:r>
            <w:r w:rsidR="004A3BCC">
              <w:t xml:space="preserve"> tồn kho</w:t>
            </w:r>
          </w:p>
        </w:tc>
        <w:tc>
          <w:tcPr>
            <w:tcW w:w="1134" w:type="dxa"/>
          </w:tcPr>
          <w:p w14:paraId="2923ABCB" w14:textId="79685E4C" w:rsidR="00787E55" w:rsidRPr="00C60440" w:rsidRDefault="00A70032" w:rsidP="00411069">
            <w:pPr>
              <w:pStyle w:val="Bnhthng"/>
              <w:cnfStyle w:val="000000100000" w:firstRow="0" w:lastRow="0" w:firstColumn="0" w:lastColumn="0" w:oddVBand="0" w:evenVBand="0" w:oddHBand="1"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58825C6B" w14:textId="1458127B" w:rsidR="00787E55" w:rsidRPr="00C60440" w:rsidRDefault="00A450CA" w:rsidP="00411069">
            <w:pPr>
              <w:pStyle w:val="Bnhthng"/>
            </w:pPr>
            <w:r>
              <w:t>Nhập lượng mua và lượng bán của tháng trước</w:t>
            </w:r>
            <w:r w:rsidR="00E977BD">
              <w:t xml:space="preserve">, </w:t>
            </w:r>
            <w:r w:rsidR="0085442A">
              <w:t xml:space="preserve">tồn cuối tháng trước sẽ là </w:t>
            </w:r>
            <w:r w:rsidR="00E977BD">
              <w:t>tồn đầu tháng này</w:t>
            </w:r>
            <w:r w:rsidR="003062F8">
              <w:t>.</w:t>
            </w:r>
          </w:p>
        </w:tc>
      </w:tr>
      <w:tr w:rsidR="00787E55" w:rsidRPr="00C60440" w14:paraId="5461C918" w14:textId="77777777" w:rsidTr="0006498A">
        <w:tc>
          <w:tcPr>
            <w:cnfStyle w:val="001000000000" w:firstRow="0" w:lastRow="0" w:firstColumn="1" w:lastColumn="0" w:oddVBand="0" w:evenVBand="0" w:oddHBand="0" w:evenHBand="0" w:firstRowFirstColumn="0" w:firstRowLastColumn="0" w:lastRowFirstColumn="0" w:lastRowLastColumn="0"/>
            <w:tcW w:w="959" w:type="dxa"/>
          </w:tcPr>
          <w:p w14:paraId="77723C6D" w14:textId="77777777" w:rsidR="00787E55" w:rsidRPr="00C60440" w:rsidRDefault="00787E55"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1843" w:type="dxa"/>
          </w:tcPr>
          <w:p w14:paraId="748513EF" w14:textId="77777777" w:rsidR="00787E55" w:rsidRPr="00C60440" w:rsidRDefault="00787E55" w:rsidP="00411069">
            <w:pPr>
              <w:pStyle w:val="Bnhthng"/>
            </w:pPr>
            <w:r w:rsidRPr="00C60440">
              <w:t>Tạo phiếu thông tin nhà cung cấp</w:t>
            </w:r>
          </w:p>
        </w:tc>
        <w:tc>
          <w:tcPr>
            <w:tcW w:w="1134" w:type="dxa"/>
          </w:tcPr>
          <w:p w14:paraId="305ABF39" w14:textId="772EFA0F" w:rsidR="00787E55" w:rsidRPr="00C60440" w:rsidRDefault="00A70032" w:rsidP="00411069">
            <w:pPr>
              <w:pStyle w:val="Bnhthng"/>
              <w:cnfStyle w:val="000000000000" w:firstRow="0" w:lastRow="0" w:firstColumn="0" w:lastColumn="0" w:oddVBand="0" w:evenVBand="0" w:oddHBand="0"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2466A9E0" w14:textId="0800E8AC" w:rsidR="00787E55" w:rsidRPr="00C60440" w:rsidRDefault="00781D02" w:rsidP="00411069">
            <w:pPr>
              <w:pStyle w:val="Bnhthng"/>
            </w:pPr>
            <w:r>
              <w:t>N</w:t>
            </w:r>
            <w:r w:rsidR="0083684F">
              <w:t>hập các thông tin của nhà cung cấp như</w:t>
            </w:r>
            <w:r w:rsidR="00C366BA">
              <w:t xml:space="preserve"> tên, địa chỉ, số điện </w:t>
            </w:r>
            <w:r w:rsidR="0006498A">
              <w:t>thoại…</w:t>
            </w:r>
          </w:p>
        </w:tc>
      </w:tr>
      <w:tr w:rsidR="00787E55" w:rsidRPr="00C60440" w14:paraId="2F04EB88" w14:textId="77777777" w:rsidTr="00064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66C710A" w14:textId="77777777" w:rsidR="00787E55" w:rsidRPr="00C60440" w:rsidRDefault="00787E55"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1843" w:type="dxa"/>
          </w:tcPr>
          <w:p w14:paraId="493965DF" w14:textId="5FBC71A3" w:rsidR="00787E55" w:rsidRPr="00C60440" w:rsidRDefault="00787E55" w:rsidP="00411069">
            <w:pPr>
              <w:pStyle w:val="Bnhthng"/>
            </w:pPr>
            <w:r w:rsidRPr="00C60440">
              <w:t>Tra</w:t>
            </w:r>
            <w:r w:rsidR="00DC4737">
              <w:t xml:space="preserve"> cứu</w:t>
            </w:r>
            <w:r w:rsidRPr="00C60440">
              <w:t xml:space="preserve"> thông tin nhà cung cấp</w:t>
            </w:r>
          </w:p>
        </w:tc>
        <w:tc>
          <w:tcPr>
            <w:tcW w:w="1134" w:type="dxa"/>
          </w:tcPr>
          <w:p w14:paraId="3A0602AA" w14:textId="4D69930A" w:rsidR="00787E55" w:rsidRPr="00C60440" w:rsidRDefault="00A70032" w:rsidP="00411069">
            <w:pPr>
              <w:pStyle w:val="Bnhthng"/>
              <w:cnfStyle w:val="000000100000" w:firstRow="0" w:lastRow="0" w:firstColumn="0" w:lastColumn="0" w:oddVBand="0" w:evenVBand="0" w:oddHBand="1"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13A107C1" w14:textId="5B114430" w:rsidR="00787E55" w:rsidRPr="00C60440" w:rsidRDefault="004032CD" w:rsidP="00411069">
            <w:pPr>
              <w:pStyle w:val="Bnhthng"/>
            </w:pPr>
            <w:r>
              <w:t>Nhập mã nhà cung cấp cần tra cứu, phần mềm sẽ trả về thông tin chi tiết của nhà cung cấp có mã tương ứng.</w:t>
            </w:r>
          </w:p>
        </w:tc>
      </w:tr>
      <w:tr w:rsidR="00787E55" w:rsidRPr="00C60440" w14:paraId="01FCB5B3" w14:textId="77777777" w:rsidTr="0006498A">
        <w:tc>
          <w:tcPr>
            <w:cnfStyle w:val="001000000000" w:firstRow="0" w:lastRow="0" w:firstColumn="1" w:lastColumn="0" w:oddVBand="0" w:evenVBand="0" w:oddHBand="0" w:evenHBand="0" w:firstRowFirstColumn="0" w:firstRowLastColumn="0" w:lastRowFirstColumn="0" w:lastRowLastColumn="0"/>
            <w:tcW w:w="959" w:type="dxa"/>
          </w:tcPr>
          <w:p w14:paraId="6ACC97C5" w14:textId="77777777" w:rsidR="00787E55" w:rsidRPr="00C60440" w:rsidRDefault="00787E55"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1843" w:type="dxa"/>
          </w:tcPr>
          <w:p w14:paraId="45E758D4" w14:textId="77777777" w:rsidR="00787E55" w:rsidRPr="00C60440" w:rsidRDefault="00787E55" w:rsidP="00411069">
            <w:pPr>
              <w:pStyle w:val="Bnhthng"/>
            </w:pPr>
            <w:r w:rsidRPr="00C60440">
              <w:t>Tra cứu chi tiết sản phẩm</w:t>
            </w:r>
          </w:p>
        </w:tc>
        <w:tc>
          <w:tcPr>
            <w:tcW w:w="1134" w:type="dxa"/>
          </w:tcPr>
          <w:p w14:paraId="57478505" w14:textId="5401D17D" w:rsidR="00787E55" w:rsidRPr="00C60440" w:rsidRDefault="00A70032" w:rsidP="00411069">
            <w:pPr>
              <w:pStyle w:val="Bnhthng"/>
              <w:cnfStyle w:val="000000000000" w:firstRow="0" w:lastRow="0" w:firstColumn="0" w:lastColumn="0" w:oddVBand="0" w:evenVBand="0" w:oddHBand="0" w:evenHBand="0" w:firstRowFirstColumn="0" w:firstRowLastColumn="0" w:lastRowFirstColumn="0" w:lastRowLastColumn="0"/>
            </w:pPr>
            <w:r>
              <w:t>Dễ</w:t>
            </w:r>
          </w:p>
        </w:tc>
        <w:tc>
          <w:tcPr>
            <w:cnfStyle w:val="000010000000" w:firstRow="0" w:lastRow="0" w:firstColumn="0" w:lastColumn="0" w:oddVBand="1" w:evenVBand="0" w:oddHBand="0" w:evenHBand="0" w:firstRowFirstColumn="0" w:firstRowLastColumn="0" w:lastRowFirstColumn="0" w:lastRowLastColumn="0"/>
            <w:tcW w:w="5670" w:type="dxa"/>
          </w:tcPr>
          <w:p w14:paraId="6DC70002" w14:textId="4ED00E24" w:rsidR="00787E55" w:rsidRPr="00C60440" w:rsidRDefault="00E44E94" w:rsidP="00411069">
            <w:pPr>
              <w:pStyle w:val="Bnhthng"/>
            </w:pPr>
            <w:r>
              <w:t>Nhập tên sản phẩm</w:t>
            </w:r>
            <w:r w:rsidR="00047FBD">
              <w:t xml:space="preserve"> cần tra cứu</w:t>
            </w:r>
            <w:r w:rsidR="001C3B7C">
              <w:t xml:space="preserve">, phần mềm sẽ trả về </w:t>
            </w:r>
            <w:r w:rsidR="009A5E26">
              <w:t>thông tin chi tiết của sản phẩm có tên tương ứng</w:t>
            </w:r>
            <w:r w:rsidR="004032CD">
              <w:t>.</w:t>
            </w:r>
          </w:p>
        </w:tc>
      </w:tr>
    </w:tbl>
    <w:p w14:paraId="6AB899C9" w14:textId="29E4B7A9" w:rsidR="00F901B8" w:rsidRDefault="00F901B8" w:rsidP="00E7005E">
      <w:pPr>
        <w:pStyle w:val="111"/>
        <w:spacing w:before="240"/>
      </w:pPr>
      <w:bookmarkStart w:id="16" w:name="_Toc168520279"/>
      <w:r w:rsidRPr="00DD2260">
        <w:t>Yêu cầu tương thích</w:t>
      </w:r>
      <w:bookmarkEnd w:id="16"/>
    </w:p>
    <w:p w14:paraId="57608325" w14:textId="2A86505C"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5</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tương thích</w:t>
      </w:r>
    </w:p>
    <w:tbl>
      <w:tblPr>
        <w:tblStyle w:val="ListTable3-Accent4"/>
        <w:tblW w:w="9606" w:type="dxa"/>
        <w:tblLook w:val="00A0" w:firstRow="1" w:lastRow="0" w:firstColumn="1" w:lastColumn="0" w:noHBand="0" w:noVBand="0"/>
      </w:tblPr>
      <w:tblGrid>
        <w:gridCol w:w="959"/>
        <w:gridCol w:w="3827"/>
        <w:gridCol w:w="2552"/>
        <w:gridCol w:w="2268"/>
      </w:tblGrid>
      <w:tr w:rsidR="004A3BCC" w:rsidRPr="00C60440" w14:paraId="07EE8EE1"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73892601" w14:textId="77777777" w:rsidR="004A3BCC" w:rsidRPr="00C60440" w:rsidRDefault="004A3BCC"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3827" w:type="dxa"/>
          </w:tcPr>
          <w:p w14:paraId="6F83EB7F" w14:textId="5A08EBEA" w:rsidR="004A3BCC" w:rsidRPr="00C60440" w:rsidRDefault="004A3BCC" w:rsidP="00411069">
            <w:pPr>
              <w:pStyle w:val="Bnhthng"/>
            </w:pPr>
            <w:r>
              <w:t>Nghiệp vụ</w:t>
            </w:r>
          </w:p>
        </w:tc>
        <w:tc>
          <w:tcPr>
            <w:tcW w:w="2552" w:type="dxa"/>
          </w:tcPr>
          <w:p w14:paraId="7DEB52C4" w14:textId="2D2EB0F0" w:rsidR="004A3BCC" w:rsidRPr="00C60440" w:rsidRDefault="004A3BCC" w:rsidP="00411069">
            <w:pPr>
              <w:pStyle w:val="Bnhthng"/>
              <w:cnfStyle w:val="100000000000" w:firstRow="1" w:lastRow="0" w:firstColumn="0" w:lastColumn="0" w:oddVBand="0" w:evenVBand="0" w:oddHBand="0" w:evenHBand="0" w:firstRowFirstColumn="0" w:firstRowLastColumn="0" w:lastRowFirstColumn="0" w:lastRowLastColumn="0"/>
            </w:pPr>
            <w:r>
              <w:t>Đối tượng liên quan</w:t>
            </w:r>
          </w:p>
        </w:tc>
        <w:tc>
          <w:tcPr>
            <w:cnfStyle w:val="000010000000" w:firstRow="0" w:lastRow="0" w:firstColumn="0" w:lastColumn="0" w:oddVBand="1" w:evenVBand="0" w:oddHBand="0" w:evenHBand="0" w:firstRowFirstColumn="0" w:firstRowLastColumn="0" w:lastRowFirstColumn="0" w:lastRowLastColumn="0"/>
            <w:tcW w:w="2268" w:type="dxa"/>
          </w:tcPr>
          <w:p w14:paraId="47D3158D" w14:textId="77777777" w:rsidR="004A3BCC" w:rsidRPr="00C60440" w:rsidRDefault="004A3BCC" w:rsidP="00411069">
            <w:pPr>
              <w:pStyle w:val="Bnhthng"/>
            </w:pPr>
            <w:r w:rsidRPr="00C60440">
              <w:t>Ghi chú</w:t>
            </w:r>
          </w:p>
        </w:tc>
      </w:tr>
      <w:tr w:rsidR="004A3BCC" w:rsidRPr="00C60440" w14:paraId="06F92AA1"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EBFA3E" w14:textId="77777777" w:rsidR="004A3BCC" w:rsidRPr="00C60440" w:rsidRDefault="004A3BCC"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3827" w:type="dxa"/>
          </w:tcPr>
          <w:p w14:paraId="28EC18AE" w14:textId="77777777" w:rsidR="004A3BCC" w:rsidRPr="00C60440" w:rsidRDefault="004A3BCC" w:rsidP="00411069">
            <w:pPr>
              <w:pStyle w:val="Bnhthng"/>
            </w:pPr>
            <w:r w:rsidRPr="00C60440">
              <w:t>Tạo phiếu bán hàng</w:t>
            </w:r>
          </w:p>
        </w:tc>
        <w:tc>
          <w:tcPr>
            <w:tcW w:w="2552" w:type="dxa"/>
          </w:tcPr>
          <w:p w14:paraId="165816D2" w14:textId="77777777" w:rsidR="004A3BCC" w:rsidRPr="00C60440" w:rsidRDefault="004A3BCC"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4C703048" w14:textId="69F8D1E9" w:rsidR="004A3BCC" w:rsidRPr="00C60440" w:rsidRDefault="005B26FB" w:rsidP="00411069">
            <w:pPr>
              <w:pStyle w:val="Bnhthng"/>
            </w:pPr>
            <w:r>
              <w:t>Độc lập phiên bản</w:t>
            </w:r>
          </w:p>
        </w:tc>
      </w:tr>
      <w:tr w:rsidR="005B26FB" w:rsidRPr="00C60440" w14:paraId="045ADACC"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1FE50841" w14:textId="77777777" w:rsidR="005B26FB" w:rsidRPr="00C60440" w:rsidRDefault="005B26FB"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3827" w:type="dxa"/>
          </w:tcPr>
          <w:p w14:paraId="307A6E12" w14:textId="28030ACB" w:rsidR="005B26FB" w:rsidRPr="00C60440" w:rsidRDefault="005B26FB" w:rsidP="00411069">
            <w:pPr>
              <w:pStyle w:val="Bnhthng"/>
            </w:pPr>
            <w:r w:rsidRPr="00C60440">
              <w:t>Tra</w:t>
            </w:r>
            <w:r w:rsidR="00DC4737">
              <w:t xml:space="preserve"> cứu</w:t>
            </w:r>
            <w:r w:rsidRPr="00C60440">
              <w:t xml:space="preserve"> phiếu bán hàng</w:t>
            </w:r>
          </w:p>
        </w:tc>
        <w:tc>
          <w:tcPr>
            <w:tcW w:w="2552" w:type="dxa"/>
          </w:tcPr>
          <w:p w14:paraId="41D74C51" w14:textId="77777777" w:rsidR="005B26FB" w:rsidRPr="00C60440" w:rsidRDefault="005B26FB"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7B97A9D2" w14:textId="00A70B18" w:rsidR="005B26FB" w:rsidRPr="00C60440" w:rsidRDefault="005B26FB" w:rsidP="00411069">
            <w:pPr>
              <w:pStyle w:val="Bnhthng"/>
            </w:pPr>
            <w:r>
              <w:t>Độc lập phiên bản</w:t>
            </w:r>
          </w:p>
        </w:tc>
      </w:tr>
      <w:tr w:rsidR="005B26FB" w:rsidRPr="00C60440" w14:paraId="609A46E5"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C88812D" w14:textId="77777777" w:rsidR="005B26FB" w:rsidRPr="00C60440" w:rsidRDefault="005B26FB"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3827" w:type="dxa"/>
          </w:tcPr>
          <w:p w14:paraId="0BD0769D" w14:textId="77777777" w:rsidR="005B26FB" w:rsidRPr="00C60440" w:rsidRDefault="005B26FB" w:rsidP="00411069">
            <w:pPr>
              <w:pStyle w:val="Bnhthng"/>
            </w:pPr>
            <w:r w:rsidRPr="00C60440">
              <w:t>Tạo phiếu mua hàng</w:t>
            </w:r>
          </w:p>
        </w:tc>
        <w:tc>
          <w:tcPr>
            <w:tcW w:w="2552" w:type="dxa"/>
          </w:tcPr>
          <w:p w14:paraId="110EDB7D" w14:textId="77777777" w:rsidR="005B26FB" w:rsidRPr="00C60440" w:rsidRDefault="005B26FB"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0206F965" w14:textId="6FB7BE2C" w:rsidR="005B26FB" w:rsidRPr="00C60440" w:rsidRDefault="005B26FB" w:rsidP="00411069">
            <w:pPr>
              <w:pStyle w:val="Bnhthng"/>
            </w:pPr>
            <w:r>
              <w:t>Độc lập phiên bản</w:t>
            </w:r>
          </w:p>
        </w:tc>
      </w:tr>
      <w:tr w:rsidR="005B26FB" w:rsidRPr="00C60440" w14:paraId="311EA0B4"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199EA9AB" w14:textId="77777777" w:rsidR="005B26FB" w:rsidRPr="00C60440" w:rsidRDefault="005B26FB" w:rsidP="00411069">
            <w:pPr>
              <w:pStyle w:val="Bnhthng"/>
            </w:pPr>
            <w:r w:rsidRPr="00C60440">
              <w:t>4</w:t>
            </w:r>
          </w:p>
        </w:tc>
        <w:tc>
          <w:tcPr>
            <w:cnfStyle w:val="000010000000" w:firstRow="0" w:lastRow="0" w:firstColumn="0" w:lastColumn="0" w:oddVBand="1" w:evenVBand="0" w:oddHBand="0" w:evenHBand="0" w:firstRowFirstColumn="0" w:firstRowLastColumn="0" w:lastRowFirstColumn="0" w:lastRowLastColumn="0"/>
            <w:tcW w:w="3827" w:type="dxa"/>
          </w:tcPr>
          <w:p w14:paraId="76DFD3DE" w14:textId="2D55766D" w:rsidR="005B26FB" w:rsidRPr="00C60440" w:rsidRDefault="005B26FB" w:rsidP="00411069">
            <w:pPr>
              <w:pStyle w:val="Bnhthng"/>
            </w:pPr>
            <w:r w:rsidRPr="00C60440">
              <w:t xml:space="preserve">Tra </w:t>
            </w:r>
            <w:r w:rsidR="00DC4737">
              <w:t xml:space="preserve">cứu </w:t>
            </w:r>
            <w:r w:rsidRPr="00C60440">
              <w:t>phiếu mua hàng</w:t>
            </w:r>
          </w:p>
        </w:tc>
        <w:tc>
          <w:tcPr>
            <w:tcW w:w="2552" w:type="dxa"/>
          </w:tcPr>
          <w:p w14:paraId="5A0B025A" w14:textId="77777777" w:rsidR="005B26FB" w:rsidRPr="00C60440" w:rsidRDefault="005B26FB"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73662822" w14:textId="7433294E" w:rsidR="005B26FB" w:rsidRPr="00C60440" w:rsidRDefault="005B26FB" w:rsidP="00411069">
            <w:pPr>
              <w:pStyle w:val="Bnhthng"/>
            </w:pPr>
            <w:r>
              <w:t>Độc lập phiên bản</w:t>
            </w:r>
          </w:p>
        </w:tc>
      </w:tr>
      <w:tr w:rsidR="005B26FB" w:rsidRPr="00C60440" w14:paraId="18E04339"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F07F912" w14:textId="77777777" w:rsidR="005B26FB" w:rsidRPr="00C60440" w:rsidRDefault="005B26FB"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3827" w:type="dxa"/>
          </w:tcPr>
          <w:p w14:paraId="6FEB2604" w14:textId="77777777" w:rsidR="005B26FB" w:rsidRPr="00C60440" w:rsidRDefault="005B26FB" w:rsidP="00411069">
            <w:pPr>
              <w:pStyle w:val="Bnhthng"/>
            </w:pPr>
            <w:r w:rsidRPr="00C60440">
              <w:t>Tạo phiếu dịch vụ</w:t>
            </w:r>
          </w:p>
        </w:tc>
        <w:tc>
          <w:tcPr>
            <w:tcW w:w="2552" w:type="dxa"/>
          </w:tcPr>
          <w:p w14:paraId="463C83A5" w14:textId="77777777" w:rsidR="005B26FB" w:rsidRPr="00C60440" w:rsidRDefault="005B26FB"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1A931D85" w14:textId="4E9D1FDD" w:rsidR="005B26FB" w:rsidRPr="00C60440" w:rsidRDefault="005B26FB" w:rsidP="00411069">
            <w:pPr>
              <w:pStyle w:val="Bnhthng"/>
            </w:pPr>
            <w:r>
              <w:t>Độc lập phiên bản</w:t>
            </w:r>
          </w:p>
        </w:tc>
      </w:tr>
      <w:tr w:rsidR="005B26FB" w:rsidRPr="00C60440" w14:paraId="7BB1E85D"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6E7F9541" w14:textId="77777777" w:rsidR="005B26FB" w:rsidRPr="00C60440" w:rsidRDefault="005B26FB"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3827" w:type="dxa"/>
          </w:tcPr>
          <w:p w14:paraId="2F8DDD9E" w14:textId="4E54847A" w:rsidR="005B26FB" w:rsidRPr="00C60440" w:rsidRDefault="005B26FB" w:rsidP="00411069">
            <w:pPr>
              <w:pStyle w:val="Bnhthng"/>
            </w:pPr>
            <w:r w:rsidRPr="00C60440">
              <w:t>Tra</w:t>
            </w:r>
            <w:r w:rsidR="00DC4737">
              <w:t xml:space="preserve"> cứu</w:t>
            </w:r>
            <w:r w:rsidRPr="00C60440">
              <w:t xml:space="preserve"> phiếu dịch vụ</w:t>
            </w:r>
          </w:p>
        </w:tc>
        <w:tc>
          <w:tcPr>
            <w:tcW w:w="2552" w:type="dxa"/>
          </w:tcPr>
          <w:p w14:paraId="58440D97" w14:textId="77777777" w:rsidR="005B26FB" w:rsidRPr="00C60440" w:rsidRDefault="005B26FB"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45CA447A" w14:textId="09C93713" w:rsidR="005B26FB" w:rsidRPr="00C60440" w:rsidRDefault="005B26FB" w:rsidP="00411069">
            <w:pPr>
              <w:pStyle w:val="Bnhthng"/>
            </w:pPr>
            <w:r>
              <w:t>Độc lập phiên bản</w:t>
            </w:r>
          </w:p>
        </w:tc>
      </w:tr>
      <w:tr w:rsidR="005B26FB" w:rsidRPr="00C60440" w14:paraId="0F9147A8"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32C3523" w14:textId="77777777" w:rsidR="005B26FB" w:rsidRPr="00C60440" w:rsidRDefault="005B26FB"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3827" w:type="dxa"/>
          </w:tcPr>
          <w:p w14:paraId="01FF7B93" w14:textId="4940F68B" w:rsidR="005B26FB" w:rsidRPr="00C60440" w:rsidRDefault="005B26FB" w:rsidP="00411069">
            <w:pPr>
              <w:pStyle w:val="Bnhthng"/>
            </w:pPr>
            <w:r w:rsidRPr="00C60440">
              <w:t>Tạo báo cáo thống kê</w:t>
            </w:r>
            <w:r>
              <w:t xml:space="preserve"> tồn kho</w:t>
            </w:r>
          </w:p>
        </w:tc>
        <w:tc>
          <w:tcPr>
            <w:tcW w:w="2552" w:type="dxa"/>
          </w:tcPr>
          <w:p w14:paraId="14445D9A" w14:textId="34E72CC7" w:rsidR="005B26FB" w:rsidRPr="00C60440" w:rsidRDefault="005B26FB" w:rsidP="00411069">
            <w:pPr>
              <w:pStyle w:val="Bnhthng"/>
              <w:cnfStyle w:val="000000100000" w:firstRow="0" w:lastRow="0" w:firstColumn="0" w:lastColumn="0" w:oddVBand="0" w:evenVBand="0" w:oddHBand="1" w:evenHBand="0" w:firstRowFirstColumn="0" w:firstRowLastColumn="0" w:lastRowFirstColumn="0" w:lastRowLastColumn="0"/>
            </w:pPr>
            <w:r>
              <w:t>Excel</w:t>
            </w:r>
          </w:p>
        </w:tc>
        <w:tc>
          <w:tcPr>
            <w:cnfStyle w:val="000010000000" w:firstRow="0" w:lastRow="0" w:firstColumn="0" w:lastColumn="0" w:oddVBand="1" w:evenVBand="0" w:oddHBand="0" w:evenHBand="0" w:firstRowFirstColumn="0" w:firstRowLastColumn="0" w:lastRowFirstColumn="0" w:lastRowLastColumn="0"/>
            <w:tcW w:w="2268" w:type="dxa"/>
          </w:tcPr>
          <w:p w14:paraId="1DC7A853" w14:textId="44F0B205" w:rsidR="005B26FB" w:rsidRPr="00C60440" w:rsidRDefault="005B26FB" w:rsidP="00411069">
            <w:pPr>
              <w:pStyle w:val="Bnhthng"/>
            </w:pPr>
            <w:r>
              <w:t>Độc lập phiên bản</w:t>
            </w:r>
          </w:p>
        </w:tc>
      </w:tr>
      <w:tr w:rsidR="005B26FB" w:rsidRPr="00C60440" w14:paraId="6B68D4BC"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376A0CB" w14:textId="77777777" w:rsidR="005B26FB" w:rsidRPr="00C60440" w:rsidRDefault="005B26FB"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3827" w:type="dxa"/>
          </w:tcPr>
          <w:p w14:paraId="09035E65" w14:textId="77777777" w:rsidR="005B26FB" w:rsidRPr="00C60440" w:rsidRDefault="005B26FB" w:rsidP="00411069">
            <w:pPr>
              <w:pStyle w:val="Bnhthng"/>
            </w:pPr>
            <w:r w:rsidRPr="00C60440">
              <w:t>Tạo phiếu thông tin nhà cung cấp</w:t>
            </w:r>
          </w:p>
        </w:tc>
        <w:tc>
          <w:tcPr>
            <w:tcW w:w="2552" w:type="dxa"/>
          </w:tcPr>
          <w:p w14:paraId="4A015825" w14:textId="77777777" w:rsidR="005B26FB" w:rsidRPr="00C60440" w:rsidRDefault="005B26FB"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309F5411" w14:textId="02B6F317" w:rsidR="005B26FB" w:rsidRPr="00C60440" w:rsidRDefault="005B26FB" w:rsidP="00411069">
            <w:pPr>
              <w:pStyle w:val="Bnhthng"/>
            </w:pPr>
            <w:r>
              <w:t>Độc lập phiên bản</w:t>
            </w:r>
          </w:p>
        </w:tc>
      </w:tr>
      <w:tr w:rsidR="005B26FB" w:rsidRPr="00C60440" w14:paraId="0A12794B"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FB611DB" w14:textId="77777777" w:rsidR="005B26FB" w:rsidRPr="00C60440" w:rsidRDefault="005B26FB"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3827" w:type="dxa"/>
          </w:tcPr>
          <w:p w14:paraId="76D7C537" w14:textId="0CBBBCA7" w:rsidR="005B26FB" w:rsidRPr="00C60440" w:rsidRDefault="005B26FB" w:rsidP="00411069">
            <w:pPr>
              <w:pStyle w:val="Bnhthng"/>
            </w:pPr>
            <w:r w:rsidRPr="00C60440">
              <w:t xml:space="preserve">Tra </w:t>
            </w:r>
            <w:r w:rsidR="00DC4737">
              <w:t xml:space="preserve">cứu </w:t>
            </w:r>
            <w:r w:rsidRPr="00C60440">
              <w:t>thông tin nhà cung cấp</w:t>
            </w:r>
          </w:p>
        </w:tc>
        <w:tc>
          <w:tcPr>
            <w:tcW w:w="2552" w:type="dxa"/>
          </w:tcPr>
          <w:p w14:paraId="2BC0DF1A" w14:textId="77777777" w:rsidR="005B26FB" w:rsidRPr="00C60440" w:rsidRDefault="005B26FB"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213BB16D" w14:textId="418394A9" w:rsidR="005B26FB" w:rsidRPr="00C60440" w:rsidRDefault="005B26FB" w:rsidP="00411069">
            <w:pPr>
              <w:pStyle w:val="Bnhthng"/>
            </w:pPr>
            <w:r>
              <w:t>Độc lập phiên bản</w:t>
            </w:r>
          </w:p>
        </w:tc>
      </w:tr>
      <w:tr w:rsidR="005B26FB" w:rsidRPr="00C60440" w14:paraId="1FF5A535"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01C3EBCC" w14:textId="77777777" w:rsidR="005B26FB" w:rsidRPr="00C60440" w:rsidRDefault="005B26FB"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3827" w:type="dxa"/>
          </w:tcPr>
          <w:p w14:paraId="54399167" w14:textId="77777777" w:rsidR="005B26FB" w:rsidRPr="00C60440" w:rsidRDefault="005B26FB" w:rsidP="00411069">
            <w:pPr>
              <w:pStyle w:val="Bnhthng"/>
            </w:pPr>
            <w:r w:rsidRPr="00C60440">
              <w:t>Tra cứu chi tiết sản phẩm</w:t>
            </w:r>
          </w:p>
        </w:tc>
        <w:tc>
          <w:tcPr>
            <w:tcW w:w="2552" w:type="dxa"/>
          </w:tcPr>
          <w:p w14:paraId="7919B7A3" w14:textId="77777777" w:rsidR="005B26FB" w:rsidRPr="00C60440" w:rsidRDefault="005B26FB"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268" w:type="dxa"/>
          </w:tcPr>
          <w:p w14:paraId="6AA6E6EB" w14:textId="41CEFA78" w:rsidR="005B26FB" w:rsidRPr="00C60440" w:rsidRDefault="005B26FB" w:rsidP="00411069">
            <w:pPr>
              <w:pStyle w:val="Bnhthng"/>
            </w:pPr>
            <w:r>
              <w:t>Độc lập phiên bản</w:t>
            </w:r>
          </w:p>
        </w:tc>
      </w:tr>
    </w:tbl>
    <w:p w14:paraId="4A407404" w14:textId="466693DA" w:rsidR="00F901B8" w:rsidRDefault="00F901B8" w:rsidP="00E7005E">
      <w:pPr>
        <w:pStyle w:val="111"/>
        <w:spacing w:before="240"/>
      </w:pPr>
      <w:bookmarkStart w:id="17" w:name="_Toc168520280"/>
      <w:r w:rsidRPr="00DD2260">
        <w:t>Yêu cầu an toàn</w:t>
      </w:r>
      <w:bookmarkEnd w:id="17"/>
      <w:r w:rsidRPr="00DD2260">
        <w:t xml:space="preserve"> </w:t>
      </w:r>
    </w:p>
    <w:p w14:paraId="6046FFD8" w14:textId="30DC85CA"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6</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an toàn</w:t>
      </w:r>
    </w:p>
    <w:tbl>
      <w:tblPr>
        <w:tblStyle w:val="ListTable3-Accent4"/>
        <w:tblW w:w="0" w:type="auto"/>
        <w:tblLook w:val="04A0" w:firstRow="1" w:lastRow="0" w:firstColumn="1" w:lastColumn="0" w:noHBand="0" w:noVBand="1"/>
      </w:tblPr>
      <w:tblGrid>
        <w:gridCol w:w="808"/>
        <w:gridCol w:w="3730"/>
        <w:gridCol w:w="2272"/>
        <w:gridCol w:w="2251"/>
      </w:tblGrid>
      <w:tr w:rsidR="00D106B8" w:rsidRPr="00771C44" w14:paraId="29B1CEA3"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Pr>
          <w:p w14:paraId="62C73792" w14:textId="795BA850" w:rsidR="00D106B8" w:rsidRPr="00771C44" w:rsidRDefault="00D106B8" w:rsidP="00411069">
            <w:pPr>
              <w:pStyle w:val="Bnhthng"/>
            </w:pPr>
            <w:r w:rsidRPr="00771C44">
              <w:t>STT</w:t>
            </w:r>
          </w:p>
        </w:tc>
        <w:tc>
          <w:tcPr>
            <w:tcW w:w="3981" w:type="dxa"/>
          </w:tcPr>
          <w:p w14:paraId="0FABCCA9" w14:textId="51767BBC" w:rsidR="00D106B8" w:rsidRPr="00771C44" w:rsidRDefault="00D106B8" w:rsidP="00411069">
            <w:pPr>
              <w:pStyle w:val="Bnhthng"/>
              <w:cnfStyle w:val="100000000000" w:firstRow="1" w:lastRow="0" w:firstColumn="0" w:lastColumn="0" w:oddVBand="0" w:evenVBand="0" w:oddHBand="0" w:evenHBand="0" w:firstRowFirstColumn="0" w:firstRowLastColumn="0" w:lastRowFirstColumn="0" w:lastRowLastColumn="0"/>
            </w:pPr>
            <w:r w:rsidRPr="00771C44">
              <w:t>Nghiệp vụ</w:t>
            </w:r>
          </w:p>
        </w:tc>
        <w:tc>
          <w:tcPr>
            <w:tcW w:w="2400" w:type="dxa"/>
          </w:tcPr>
          <w:p w14:paraId="4CD72318" w14:textId="1D6907A0" w:rsidR="00D106B8" w:rsidRPr="00771C44" w:rsidRDefault="00D106B8" w:rsidP="00411069">
            <w:pPr>
              <w:pStyle w:val="Bnhthng"/>
              <w:cnfStyle w:val="100000000000" w:firstRow="1" w:lastRow="0" w:firstColumn="0" w:lastColumn="0" w:oddVBand="0" w:evenVBand="0" w:oddHBand="0" w:evenHBand="0" w:firstRowFirstColumn="0" w:firstRowLastColumn="0" w:lastRowFirstColumn="0" w:lastRowLastColumn="0"/>
            </w:pPr>
            <w:r w:rsidRPr="00771C44">
              <w:t>Đối tượng</w:t>
            </w:r>
          </w:p>
        </w:tc>
        <w:tc>
          <w:tcPr>
            <w:tcW w:w="2400" w:type="dxa"/>
          </w:tcPr>
          <w:p w14:paraId="746A364B" w14:textId="7770827D" w:rsidR="00D106B8" w:rsidRPr="00771C44" w:rsidRDefault="00D106B8" w:rsidP="00411069">
            <w:pPr>
              <w:pStyle w:val="Bnhthng"/>
              <w:cnfStyle w:val="100000000000" w:firstRow="1" w:lastRow="0" w:firstColumn="0" w:lastColumn="0" w:oddVBand="0" w:evenVBand="0" w:oddHBand="0" w:evenHBand="0" w:firstRowFirstColumn="0" w:firstRowLastColumn="0" w:lastRowFirstColumn="0" w:lastRowLastColumn="0"/>
            </w:pPr>
            <w:r w:rsidRPr="00771C44">
              <w:t>Ghi chú</w:t>
            </w:r>
          </w:p>
        </w:tc>
      </w:tr>
      <w:tr w:rsidR="00D106B8" w:rsidRPr="00771C44" w14:paraId="1307E179"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5511291" w14:textId="324AE953" w:rsidR="00D106B8" w:rsidRPr="00771C44" w:rsidRDefault="00D106B8" w:rsidP="00411069">
            <w:pPr>
              <w:pStyle w:val="Bnhthng"/>
            </w:pPr>
            <w:r w:rsidRPr="00771C44">
              <w:t>1</w:t>
            </w:r>
          </w:p>
        </w:tc>
        <w:tc>
          <w:tcPr>
            <w:tcW w:w="3981" w:type="dxa"/>
          </w:tcPr>
          <w:p w14:paraId="324205DD" w14:textId="06A3F5E9" w:rsidR="00D106B8" w:rsidRPr="00771C44" w:rsidRDefault="00D106B8" w:rsidP="00411069">
            <w:pPr>
              <w:pStyle w:val="Bnhthng"/>
              <w:cnfStyle w:val="000000100000" w:firstRow="0" w:lastRow="0" w:firstColumn="0" w:lastColumn="0" w:oddVBand="0" w:evenVBand="0" w:oddHBand="1" w:evenHBand="0" w:firstRowFirstColumn="0" w:firstRowLastColumn="0" w:lastRowFirstColumn="0" w:lastRowLastColumn="0"/>
            </w:pPr>
            <w:r w:rsidRPr="00771C44">
              <w:t>Không được phép xóa</w:t>
            </w:r>
            <w:r w:rsidR="00771C44" w:rsidRPr="00771C44">
              <w:t>, sửa</w:t>
            </w:r>
          </w:p>
        </w:tc>
        <w:tc>
          <w:tcPr>
            <w:tcW w:w="2400" w:type="dxa"/>
          </w:tcPr>
          <w:p w14:paraId="29E7CA2D" w14:textId="3D1BA8A6" w:rsidR="00D106B8" w:rsidRPr="00771C44" w:rsidRDefault="00771C44" w:rsidP="00411069">
            <w:pPr>
              <w:pStyle w:val="Bnhthng"/>
              <w:cnfStyle w:val="000000100000" w:firstRow="0" w:lastRow="0" w:firstColumn="0" w:lastColumn="0" w:oddVBand="0" w:evenVBand="0" w:oddHBand="1" w:evenHBand="0" w:firstRowFirstColumn="0" w:firstRowLastColumn="0" w:lastRowFirstColumn="0" w:lastRowLastColumn="0"/>
            </w:pPr>
            <w:r w:rsidRPr="00771C44">
              <w:t>Các hóa đơn đã xuât</w:t>
            </w:r>
          </w:p>
        </w:tc>
        <w:tc>
          <w:tcPr>
            <w:tcW w:w="2400" w:type="dxa"/>
          </w:tcPr>
          <w:p w14:paraId="3C43E07D" w14:textId="77777777" w:rsidR="00D106B8" w:rsidRPr="00771C44" w:rsidRDefault="00D106B8" w:rsidP="00411069">
            <w:pPr>
              <w:pStyle w:val="Bnhthng"/>
              <w:cnfStyle w:val="000000100000" w:firstRow="0" w:lastRow="0" w:firstColumn="0" w:lastColumn="0" w:oddVBand="0" w:evenVBand="0" w:oddHBand="1" w:evenHBand="0" w:firstRowFirstColumn="0" w:firstRowLastColumn="0" w:lastRowFirstColumn="0" w:lastRowLastColumn="0"/>
            </w:pPr>
          </w:p>
        </w:tc>
      </w:tr>
    </w:tbl>
    <w:p w14:paraId="2652DD48" w14:textId="77777777" w:rsidR="009A5CA3" w:rsidRPr="009A5CA3" w:rsidRDefault="009A5CA3" w:rsidP="009A5CA3"/>
    <w:p w14:paraId="45B4D366" w14:textId="6842FAA5" w:rsidR="003A293B" w:rsidRDefault="00F901B8" w:rsidP="00E7005E">
      <w:pPr>
        <w:pStyle w:val="111"/>
        <w:spacing w:before="240"/>
      </w:pPr>
      <w:bookmarkStart w:id="18" w:name="_Toc168520281"/>
      <w:r w:rsidRPr="00DD2260">
        <w:lastRenderedPageBreak/>
        <w:t>Yêu cầu bảo mật</w:t>
      </w:r>
      <w:bookmarkEnd w:id="18"/>
    </w:p>
    <w:p w14:paraId="79BF4C2A" w14:textId="0342B23F"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7</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Yêu cầu bảo mật</w:t>
      </w:r>
    </w:p>
    <w:tbl>
      <w:tblPr>
        <w:tblStyle w:val="ListTable3-Accent4"/>
        <w:tblW w:w="9606" w:type="dxa"/>
        <w:tblLook w:val="00A0" w:firstRow="1" w:lastRow="0" w:firstColumn="1" w:lastColumn="0" w:noHBand="0" w:noVBand="0"/>
      </w:tblPr>
      <w:tblGrid>
        <w:gridCol w:w="959"/>
        <w:gridCol w:w="3827"/>
        <w:gridCol w:w="1418"/>
        <w:gridCol w:w="3402"/>
      </w:tblGrid>
      <w:tr w:rsidR="00C478C6" w:rsidRPr="00C60440" w14:paraId="26D3F3DF"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1D48A4D4" w14:textId="77777777" w:rsidR="00C478C6" w:rsidRPr="00C60440" w:rsidRDefault="00C478C6"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3827" w:type="dxa"/>
          </w:tcPr>
          <w:p w14:paraId="06E827C5" w14:textId="77777777" w:rsidR="00C478C6" w:rsidRPr="00C60440" w:rsidRDefault="00C478C6" w:rsidP="00411069">
            <w:pPr>
              <w:pStyle w:val="Bnhthng"/>
            </w:pPr>
            <w:r>
              <w:t>Nghiệp vụ</w:t>
            </w:r>
          </w:p>
        </w:tc>
        <w:tc>
          <w:tcPr>
            <w:tcW w:w="1418" w:type="dxa"/>
          </w:tcPr>
          <w:p w14:paraId="134A6060" w14:textId="36A1ACD0" w:rsidR="00C478C6" w:rsidRPr="00C60440" w:rsidRDefault="00D14C61" w:rsidP="00411069">
            <w:pPr>
              <w:pStyle w:val="Bnhthng"/>
              <w:cnfStyle w:val="100000000000" w:firstRow="1" w:lastRow="0" w:firstColumn="0" w:lastColumn="0" w:oddVBand="0" w:evenVBand="0" w:oddHBand="0" w:evenHBand="0" w:firstRowFirstColumn="0" w:firstRowLastColumn="0" w:lastRowFirstColumn="0" w:lastRowLastColumn="0"/>
            </w:pPr>
            <w:r>
              <w:t>Quản lý</w:t>
            </w:r>
          </w:p>
        </w:tc>
        <w:tc>
          <w:tcPr>
            <w:cnfStyle w:val="000010000000" w:firstRow="0" w:lastRow="0" w:firstColumn="0" w:lastColumn="0" w:oddVBand="1" w:evenVBand="0" w:oddHBand="0" w:evenHBand="0" w:firstRowFirstColumn="0" w:firstRowLastColumn="0" w:lastRowFirstColumn="0" w:lastRowLastColumn="0"/>
            <w:tcW w:w="3402" w:type="dxa"/>
          </w:tcPr>
          <w:p w14:paraId="275FF202" w14:textId="2E2945DB" w:rsidR="00C478C6" w:rsidRPr="00C60440" w:rsidRDefault="00D14C61" w:rsidP="00411069">
            <w:pPr>
              <w:pStyle w:val="Bnhthng"/>
            </w:pPr>
            <w:r>
              <w:t>Nhân viên</w:t>
            </w:r>
          </w:p>
        </w:tc>
      </w:tr>
      <w:tr w:rsidR="00C478C6" w:rsidRPr="00C60440" w14:paraId="4E69AE13"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C3F6DE2" w14:textId="77777777" w:rsidR="00C478C6" w:rsidRPr="00C60440" w:rsidRDefault="00C478C6"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3827" w:type="dxa"/>
          </w:tcPr>
          <w:p w14:paraId="18672F9A" w14:textId="77777777" w:rsidR="00C478C6" w:rsidRPr="00C60440" w:rsidRDefault="00C478C6" w:rsidP="00411069">
            <w:pPr>
              <w:pStyle w:val="Bnhthng"/>
            </w:pPr>
            <w:r w:rsidRPr="00C60440">
              <w:t>Tạo phiếu bán hàng</w:t>
            </w:r>
          </w:p>
        </w:tc>
        <w:tc>
          <w:tcPr>
            <w:tcW w:w="1418" w:type="dxa"/>
          </w:tcPr>
          <w:p w14:paraId="4999D8C6" w14:textId="64962717" w:rsidR="00C478C6" w:rsidRPr="00C60440" w:rsidRDefault="008B6C9C" w:rsidP="00411069">
            <w:pPr>
              <w:pStyle w:val="Bnhthng"/>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2E1DF5C1" w14:textId="2FFCEFA5" w:rsidR="00C478C6" w:rsidRPr="00C60440" w:rsidRDefault="008B6C9C" w:rsidP="00411069">
            <w:pPr>
              <w:pStyle w:val="Bnhthng"/>
            </w:pPr>
            <w:r>
              <w:t>X</w:t>
            </w:r>
          </w:p>
        </w:tc>
      </w:tr>
      <w:tr w:rsidR="00C478C6" w:rsidRPr="00C60440" w14:paraId="6C9D8FF4"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4747FB40" w14:textId="77777777" w:rsidR="00C478C6" w:rsidRPr="00C60440" w:rsidRDefault="00C478C6"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3827" w:type="dxa"/>
          </w:tcPr>
          <w:p w14:paraId="2F7E92C1" w14:textId="58E9BB1D" w:rsidR="00C478C6" w:rsidRPr="00C60440" w:rsidRDefault="00C478C6" w:rsidP="00411069">
            <w:pPr>
              <w:pStyle w:val="Bnhthng"/>
            </w:pPr>
            <w:r w:rsidRPr="00C60440">
              <w:t>Tra</w:t>
            </w:r>
            <w:r w:rsidR="00DC4737">
              <w:t xml:space="preserve"> cứu</w:t>
            </w:r>
            <w:r w:rsidRPr="00C60440">
              <w:t xml:space="preserve"> phiếu bán hàng</w:t>
            </w:r>
          </w:p>
        </w:tc>
        <w:tc>
          <w:tcPr>
            <w:tcW w:w="1418" w:type="dxa"/>
          </w:tcPr>
          <w:p w14:paraId="25D0BB0D" w14:textId="6F669CA8" w:rsidR="00C478C6" w:rsidRPr="00C60440" w:rsidRDefault="008B6C9C" w:rsidP="00411069">
            <w:pPr>
              <w:pStyle w:val="Bnhthng"/>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53A49965" w14:textId="15824704" w:rsidR="00C478C6" w:rsidRPr="00C60440" w:rsidRDefault="008B6C9C" w:rsidP="00411069">
            <w:pPr>
              <w:pStyle w:val="Bnhthng"/>
            </w:pPr>
            <w:r>
              <w:t>X</w:t>
            </w:r>
          </w:p>
        </w:tc>
      </w:tr>
      <w:tr w:rsidR="00C478C6" w:rsidRPr="00C60440" w14:paraId="15BACCF9"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3A882CB" w14:textId="77777777" w:rsidR="00C478C6" w:rsidRPr="00C60440" w:rsidRDefault="00C478C6"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3827" w:type="dxa"/>
          </w:tcPr>
          <w:p w14:paraId="22AE8907" w14:textId="77777777" w:rsidR="00C478C6" w:rsidRPr="00C60440" w:rsidRDefault="00C478C6" w:rsidP="00411069">
            <w:pPr>
              <w:pStyle w:val="Bnhthng"/>
            </w:pPr>
            <w:r w:rsidRPr="00C60440">
              <w:t>Tạo phiếu mua hàng</w:t>
            </w:r>
          </w:p>
        </w:tc>
        <w:tc>
          <w:tcPr>
            <w:tcW w:w="1418" w:type="dxa"/>
          </w:tcPr>
          <w:p w14:paraId="1CCB9EF2" w14:textId="4E94CA2C" w:rsidR="00C478C6" w:rsidRPr="00C60440" w:rsidRDefault="008B6C9C" w:rsidP="00411069">
            <w:pPr>
              <w:pStyle w:val="Bnhthng"/>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4A9D75BE" w14:textId="41EB0F2A" w:rsidR="00C478C6" w:rsidRPr="00C60440" w:rsidRDefault="008B6C9C" w:rsidP="00411069">
            <w:pPr>
              <w:pStyle w:val="Bnhthng"/>
            </w:pPr>
            <w:r>
              <w:t>X</w:t>
            </w:r>
          </w:p>
        </w:tc>
      </w:tr>
      <w:tr w:rsidR="00C478C6" w:rsidRPr="00C60440" w14:paraId="475E5936"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3A5622DB" w14:textId="77777777" w:rsidR="00C478C6" w:rsidRPr="00C60440" w:rsidRDefault="00C478C6" w:rsidP="00411069">
            <w:pPr>
              <w:pStyle w:val="Bnhthng"/>
            </w:pPr>
            <w:r w:rsidRPr="00C60440">
              <w:t>4</w:t>
            </w:r>
          </w:p>
        </w:tc>
        <w:tc>
          <w:tcPr>
            <w:cnfStyle w:val="000010000000" w:firstRow="0" w:lastRow="0" w:firstColumn="0" w:lastColumn="0" w:oddVBand="1" w:evenVBand="0" w:oddHBand="0" w:evenHBand="0" w:firstRowFirstColumn="0" w:firstRowLastColumn="0" w:lastRowFirstColumn="0" w:lastRowLastColumn="0"/>
            <w:tcW w:w="3827" w:type="dxa"/>
          </w:tcPr>
          <w:p w14:paraId="15840075" w14:textId="6557E824" w:rsidR="00C478C6" w:rsidRPr="00C60440" w:rsidRDefault="00C478C6" w:rsidP="00411069">
            <w:pPr>
              <w:pStyle w:val="Bnhthng"/>
            </w:pPr>
            <w:r w:rsidRPr="00C60440">
              <w:t>Tra</w:t>
            </w:r>
            <w:r w:rsidR="00DC4737">
              <w:t xml:space="preserve"> cứu</w:t>
            </w:r>
            <w:r w:rsidRPr="00C60440">
              <w:t xml:space="preserve"> phiếu mua hàng</w:t>
            </w:r>
          </w:p>
        </w:tc>
        <w:tc>
          <w:tcPr>
            <w:tcW w:w="1418" w:type="dxa"/>
          </w:tcPr>
          <w:p w14:paraId="04123444" w14:textId="3D1CDE9D" w:rsidR="00C478C6" w:rsidRPr="00C60440" w:rsidRDefault="008B6C9C" w:rsidP="00411069">
            <w:pPr>
              <w:pStyle w:val="Bnhthng"/>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496BCB2D" w14:textId="4278A789" w:rsidR="00C478C6" w:rsidRPr="00C60440" w:rsidRDefault="008B6C9C" w:rsidP="00411069">
            <w:pPr>
              <w:pStyle w:val="Bnhthng"/>
            </w:pPr>
            <w:r>
              <w:t>X</w:t>
            </w:r>
          </w:p>
        </w:tc>
      </w:tr>
      <w:tr w:rsidR="00C478C6" w:rsidRPr="00C60440" w14:paraId="4D22FAEA"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9913A9F" w14:textId="77777777" w:rsidR="00C478C6" w:rsidRPr="00C60440" w:rsidRDefault="00C478C6"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3827" w:type="dxa"/>
          </w:tcPr>
          <w:p w14:paraId="23829C9C" w14:textId="77777777" w:rsidR="00C478C6" w:rsidRPr="00C60440" w:rsidRDefault="00C478C6" w:rsidP="00411069">
            <w:pPr>
              <w:pStyle w:val="Bnhthng"/>
            </w:pPr>
            <w:r w:rsidRPr="00C60440">
              <w:t>Tạo phiếu dịch vụ</w:t>
            </w:r>
          </w:p>
        </w:tc>
        <w:tc>
          <w:tcPr>
            <w:tcW w:w="1418" w:type="dxa"/>
          </w:tcPr>
          <w:p w14:paraId="64BEE503" w14:textId="179504B4" w:rsidR="00C478C6" w:rsidRPr="00C60440" w:rsidRDefault="008B6C9C" w:rsidP="00411069">
            <w:pPr>
              <w:pStyle w:val="Bnhthng"/>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0A6483DA" w14:textId="71B18643" w:rsidR="00C478C6" w:rsidRPr="00C60440" w:rsidRDefault="008B6C9C" w:rsidP="00411069">
            <w:pPr>
              <w:pStyle w:val="Bnhthng"/>
            </w:pPr>
            <w:r>
              <w:t>X</w:t>
            </w:r>
          </w:p>
        </w:tc>
      </w:tr>
      <w:tr w:rsidR="00C478C6" w:rsidRPr="00C60440" w14:paraId="660200B0"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200D01A" w14:textId="77777777" w:rsidR="00C478C6" w:rsidRPr="00C60440" w:rsidRDefault="00C478C6"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3827" w:type="dxa"/>
          </w:tcPr>
          <w:p w14:paraId="043C6145" w14:textId="7A8B2127" w:rsidR="00C478C6" w:rsidRPr="00C60440" w:rsidRDefault="00C478C6" w:rsidP="00411069">
            <w:pPr>
              <w:pStyle w:val="Bnhthng"/>
            </w:pPr>
            <w:r w:rsidRPr="00C60440">
              <w:t>Tra</w:t>
            </w:r>
            <w:r w:rsidR="00DC4737">
              <w:t xml:space="preserve"> cứu</w:t>
            </w:r>
            <w:r w:rsidRPr="00C60440">
              <w:t xml:space="preserve"> phiếu dịch vụ</w:t>
            </w:r>
          </w:p>
        </w:tc>
        <w:tc>
          <w:tcPr>
            <w:tcW w:w="1418" w:type="dxa"/>
          </w:tcPr>
          <w:p w14:paraId="1B6C5628" w14:textId="4AE234CC" w:rsidR="00C478C6" w:rsidRPr="00C60440" w:rsidRDefault="008B6C9C" w:rsidP="00411069">
            <w:pPr>
              <w:pStyle w:val="Bnhthng"/>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2631F7F4" w14:textId="29BFFB87" w:rsidR="00C478C6" w:rsidRPr="00C60440" w:rsidRDefault="008B6C9C" w:rsidP="00411069">
            <w:pPr>
              <w:pStyle w:val="Bnhthng"/>
            </w:pPr>
            <w:r>
              <w:t>X</w:t>
            </w:r>
          </w:p>
        </w:tc>
      </w:tr>
      <w:tr w:rsidR="00C478C6" w:rsidRPr="00C60440" w14:paraId="15E37C99"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5E150DA" w14:textId="77777777" w:rsidR="00C478C6" w:rsidRPr="00C60440" w:rsidRDefault="00C478C6"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3827" w:type="dxa"/>
          </w:tcPr>
          <w:p w14:paraId="5FE7B121" w14:textId="77777777" w:rsidR="00C478C6" w:rsidRPr="00C60440" w:rsidRDefault="00C478C6" w:rsidP="00411069">
            <w:pPr>
              <w:pStyle w:val="Bnhthng"/>
            </w:pPr>
            <w:r w:rsidRPr="00C60440">
              <w:t>Tạo báo cáo thống kê</w:t>
            </w:r>
            <w:r>
              <w:t xml:space="preserve"> tồn kho</w:t>
            </w:r>
          </w:p>
        </w:tc>
        <w:tc>
          <w:tcPr>
            <w:tcW w:w="1418" w:type="dxa"/>
          </w:tcPr>
          <w:p w14:paraId="56833B98" w14:textId="631053EB" w:rsidR="00C478C6" w:rsidRPr="00C60440" w:rsidRDefault="008B6C9C" w:rsidP="00411069">
            <w:pPr>
              <w:pStyle w:val="Bnhthng"/>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039212AF" w14:textId="7FD728F9" w:rsidR="00C478C6" w:rsidRPr="00C60440" w:rsidRDefault="001C2765" w:rsidP="00411069">
            <w:pPr>
              <w:pStyle w:val="Bnhthng"/>
            </w:pPr>
            <w:r>
              <w:t>X</w:t>
            </w:r>
          </w:p>
        </w:tc>
      </w:tr>
      <w:tr w:rsidR="00C478C6" w:rsidRPr="00C60440" w14:paraId="51C40F1E"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32FB5D3" w14:textId="77777777" w:rsidR="00C478C6" w:rsidRPr="00C60440" w:rsidRDefault="00C478C6"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3827" w:type="dxa"/>
          </w:tcPr>
          <w:p w14:paraId="685F3AFD" w14:textId="77777777" w:rsidR="00C478C6" w:rsidRPr="00C60440" w:rsidRDefault="00C478C6" w:rsidP="00411069">
            <w:pPr>
              <w:pStyle w:val="Bnhthng"/>
            </w:pPr>
            <w:r w:rsidRPr="00C60440">
              <w:t>Tạo phiếu thông tin nhà cung cấp</w:t>
            </w:r>
          </w:p>
        </w:tc>
        <w:tc>
          <w:tcPr>
            <w:tcW w:w="1418" w:type="dxa"/>
          </w:tcPr>
          <w:p w14:paraId="2866E5DC" w14:textId="04704819" w:rsidR="00C478C6" w:rsidRPr="00C60440" w:rsidRDefault="008B6C9C" w:rsidP="00411069">
            <w:pPr>
              <w:pStyle w:val="Bnhthng"/>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0E8CFC9F" w14:textId="45212BD4" w:rsidR="00C478C6" w:rsidRPr="00C60440" w:rsidRDefault="008B6C9C" w:rsidP="00411069">
            <w:pPr>
              <w:pStyle w:val="Bnhthng"/>
            </w:pPr>
            <w:r>
              <w:t>X</w:t>
            </w:r>
          </w:p>
        </w:tc>
      </w:tr>
      <w:tr w:rsidR="00C478C6" w:rsidRPr="00C60440" w14:paraId="108030A0"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984C3F1" w14:textId="77777777" w:rsidR="00C478C6" w:rsidRPr="00C60440" w:rsidRDefault="00C478C6"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3827" w:type="dxa"/>
          </w:tcPr>
          <w:p w14:paraId="255DF0C9" w14:textId="16191895" w:rsidR="00C478C6" w:rsidRPr="00C60440" w:rsidRDefault="00C478C6" w:rsidP="00411069">
            <w:pPr>
              <w:pStyle w:val="Bnhthng"/>
            </w:pPr>
            <w:r w:rsidRPr="00C60440">
              <w:t xml:space="preserve">Tra </w:t>
            </w:r>
            <w:r w:rsidR="00DC4737">
              <w:t xml:space="preserve">cứu </w:t>
            </w:r>
            <w:r w:rsidRPr="00C60440">
              <w:t>thông tin nhà cung cấp</w:t>
            </w:r>
          </w:p>
        </w:tc>
        <w:tc>
          <w:tcPr>
            <w:tcW w:w="1418" w:type="dxa"/>
          </w:tcPr>
          <w:p w14:paraId="1FEB08A4" w14:textId="628AA5DF" w:rsidR="00C478C6" w:rsidRPr="00C60440" w:rsidRDefault="008B6C9C" w:rsidP="00411069">
            <w:pPr>
              <w:pStyle w:val="Bnhthng"/>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16B74935" w14:textId="249B504A" w:rsidR="00C478C6" w:rsidRPr="00C60440" w:rsidRDefault="008B6C9C" w:rsidP="00411069">
            <w:pPr>
              <w:pStyle w:val="Bnhthng"/>
            </w:pPr>
            <w:r>
              <w:t>X</w:t>
            </w:r>
          </w:p>
        </w:tc>
      </w:tr>
      <w:tr w:rsidR="00C478C6" w:rsidRPr="00C60440" w14:paraId="1F81F685"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20D630B6" w14:textId="77777777" w:rsidR="00C478C6" w:rsidRPr="00C60440" w:rsidRDefault="00C478C6"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3827" w:type="dxa"/>
          </w:tcPr>
          <w:p w14:paraId="54176DA3" w14:textId="77777777" w:rsidR="00C478C6" w:rsidRPr="00C60440" w:rsidRDefault="00C478C6" w:rsidP="00411069">
            <w:pPr>
              <w:pStyle w:val="Bnhthng"/>
            </w:pPr>
            <w:r w:rsidRPr="00C60440">
              <w:t>Tra cứu chi tiết sản phẩm</w:t>
            </w:r>
          </w:p>
        </w:tc>
        <w:tc>
          <w:tcPr>
            <w:tcW w:w="1418" w:type="dxa"/>
          </w:tcPr>
          <w:p w14:paraId="21D5F6E9" w14:textId="7C0A3E17" w:rsidR="00C478C6" w:rsidRPr="00C60440" w:rsidRDefault="008B6C9C" w:rsidP="00411069">
            <w:pPr>
              <w:pStyle w:val="Bnhthng"/>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3402" w:type="dxa"/>
          </w:tcPr>
          <w:p w14:paraId="286E0351" w14:textId="7563EC6A" w:rsidR="00C478C6" w:rsidRPr="00C60440" w:rsidRDefault="008B6C9C" w:rsidP="00411069">
            <w:pPr>
              <w:pStyle w:val="Bnhthng"/>
            </w:pPr>
            <w:r>
              <w:t>X</w:t>
            </w:r>
          </w:p>
        </w:tc>
      </w:tr>
    </w:tbl>
    <w:p w14:paraId="6308EC0C" w14:textId="6C966DB8" w:rsidR="00063D8F" w:rsidRPr="00886745" w:rsidRDefault="004C470F" w:rsidP="00E7005E">
      <w:pPr>
        <w:pStyle w:val="11"/>
        <w:spacing w:before="240"/>
      </w:pPr>
      <w:bookmarkStart w:id="19" w:name="_Toc168520282"/>
      <w:r w:rsidRPr="00DD2260">
        <w:t>Bảng trách nhiệm cho từng loại yêu cầu</w:t>
      </w:r>
      <w:bookmarkEnd w:id="19"/>
    </w:p>
    <w:p w14:paraId="0AF4155A" w14:textId="61FC2D9E" w:rsidR="004C470F" w:rsidRDefault="004C470F" w:rsidP="00E7005E">
      <w:pPr>
        <w:pStyle w:val="111"/>
      </w:pPr>
      <w:bookmarkStart w:id="20" w:name="_Toc168520283"/>
      <w:r w:rsidRPr="00DD2260">
        <w:t>Bảng trách nhiệm yêu cầu nghiệp vụ</w:t>
      </w:r>
      <w:bookmarkEnd w:id="20"/>
    </w:p>
    <w:p w14:paraId="3721D88A" w14:textId="538D9C73"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8</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nghiệp vụ</w:t>
      </w:r>
    </w:p>
    <w:tbl>
      <w:tblPr>
        <w:tblStyle w:val="ListTable3-Accent4"/>
        <w:tblW w:w="9606" w:type="dxa"/>
        <w:tblLook w:val="00A0" w:firstRow="1" w:lastRow="0" w:firstColumn="1" w:lastColumn="0" w:noHBand="0" w:noVBand="0"/>
      </w:tblPr>
      <w:tblGrid>
        <w:gridCol w:w="959"/>
        <w:gridCol w:w="1417"/>
        <w:gridCol w:w="2694"/>
        <w:gridCol w:w="2835"/>
        <w:gridCol w:w="1701"/>
      </w:tblGrid>
      <w:tr w:rsidR="009B0AB5" w:rsidRPr="00C60440" w14:paraId="48966B49"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0A50EA11" w14:textId="77777777" w:rsidR="00886745" w:rsidRPr="00C60440" w:rsidRDefault="00886745"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1417" w:type="dxa"/>
          </w:tcPr>
          <w:p w14:paraId="5D305462" w14:textId="77777777" w:rsidR="00886745" w:rsidRPr="00C60440" w:rsidRDefault="00886745" w:rsidP="00411069">
            <w:pPr>
              <w:pStyle w:val="Bnhthng"/>
            </w:pPr>
            <w:r>
              <w:t>Yêu cầu</w:t>
            </w:r>
          </w:p>
        </w:tc>
        <w:tc>
          <w:tcPr>
            <w:tcW w:w="2694" w:type="dxa"/>
          </w:tcPr>
          <w:p w14:paraId="22221503" w14:textId="77777777" w:rsidR="00886745" w:rsidRPr="00C60440" w:rsidRDefault="00886745"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cnfStyle w:val="000010000000" w:firstRow="0" w:lastRow="0" w:firstColumn="0" w:lastColumn="0" w:oddVBand="1" w:evenVBand="0" w:oddHBand="0" w:evenHBand="0" w:firstRowFirstColumn="0" w:firstRowLastColumn="0" w:lastRowFirstColumn="0" w:lastRowLastColumn="0"/>
            <w:tcW w:w="2835" w:type="dxa"/>
          </w:tcPr>
          <w:p w14:paraId="108CCCAA" w14:textId="77777777" w:rsidR="00886745" w:rsidRPr="00C60440" w:rsidRDefault="00886745" w:rsidP="00411069">
            <w:pPr>
              <w:pStyle w:val="Bnhthng"/>
            </w:pPr>
            <w:r>
              <w:t>Phần mềm</w:t>
            </w:r>
          </w:p>
        </w:tc>
        <w:tc>
          <w:tcPr>
            <w:tcW w:w="1701" w:type="dxa"/>
          </w:tcPr>
          <w:p w14:paraId="04944E8F" w14:textId="77777777" w:rsidR="00886745" w:rsidRDefault="00886745" w:rsidP="00411069">
            <w:pPr>
              <w:pStyle w:val="Bnhthng"/>
              <w:cnfStyle w:val="100000000000" w:firstRow="1" w:lastRow="0" w:firstColumn="0" w:lastColumn="0" w:oddVBand="0" w:evenVBand="0" w:oddHBand="0" w:evenHBand="0" w:firstRowFirstColumn="0" w:firstRowLastColumn="0" w:lastRowFirstColumn="0" w:lastRowLastColumn="0"/>
            </w:pPr>
            <w:r>
              <w:t>Ghi chú</w:t>
            </w:r>
          </w:p>
        </w:tc>
      </w:tr>
      <w:tr w:rsidR="00886745" w:rsidRPr="00C60440" w14:paraId="080CA8DF"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D9EB738" w14:textId="77777777" w:rsidR="00886745" w:rsidRPr="00C60440" w:rsidRDefault="00886745"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1417" w:type="dxa"/>
          </w:tcPr>
          <w:p w14:paraId="5CE7C82B" w14:textId="77777777" w:rsidR="00886745" w:rsidRPr="00C60440" w:rsidRDefault="00886745" w:rsidP="00411069">
            <w:pPr>
              <w:pStyle w:val="Bnhthng"/>
            </w:pPr>
            <w:r w:rsidRPr="00C60440">
              <w:t>Tạo phiếu bán hàng</w:t>
            </w:r>
          </w:p>
        </w:tc>
        <w:tc>
          <w:tcPr>
            <w:tcW w:w="2694" w:type="dxa"/>
          </w:tcPr>
          <w:p w14:paraId="42F6F7E2" w14:textId="77777777" w:rsidR="00886745" w:rsidRPr="00C60440" w:rsidRDefault="00886745" w:rsidP="00411069">
            <w:pPr>
              <w:pStyle w:val="Bnhthng"/>
              <w:cnfStyle w:val="000000100000" w:firstRow="0" w:lastRow="0" w:firstColumn="0" w:lastColumn="0" w:oddVBand="0" w:evenVBand="0" w:oddHBand="1" w:evenHBand="0" w:firstRowFirstColumn="0" w:firstRowLastColumn="0" w:lastRowFirstColumn="0" w:lastRowLastColumn="0"/>
            </w:pPr>
            <w:r w:rsidRPr="00D47387">
              <w:t>Nhập</w:t>
            </w:r>
            <w:r>
              <w:t xml:space="preserve"> các thông tin như:</w:t>
            </w:r>
            <w:r w:rsidRPr="00D47387">
              <w:t xml:space="preserve"> Mã phiếu, ngày lập, thông tin khách hàng, thông tin sản phẩm bán</w:t>
            </w:r>
          </w:p>
        </w:tc>
        <w:tc>
          <w:tcPr>
            <w:cnfStyle w:val="000010000000" w:firstRow="0" w:lastRow="0" w:firstColumn="0" w:lastColumn="0" w:oddVBand="1" w:evenVBand="0" w:oddHBand="0" w:evenHBand="0" w:firstRowFirstColumn="0" w:firstRowLastColumn="0" w:lastRowFirstColumn="0" w:lastRowLastColumn="0"/>
            <w:tcW w:w="2835" w:type="dxa"/>
          </w:tcPr>
          <w:p w14:paraId="17905FE9" w14:textId="77777777" w:rsidR="00886745" w:rsidRPr="00C60440" w:rsidRDefault="00886745" w:rsidP="00411069">
            <w:pPr>
              <w:pStyle w:val="Bnhthng"/>
            </w:pPr>
            <w:r w:rsidRPr="00FF5DF8">
              <w:t xml:space="preserve">Kiểm tra số lượng </w:t>
            </w:r>
            <w:r>
              <w:t xml:space="preserve">hàng </w:t>
            </w:r>
            <w:r w:rsidRPr="00FF5DF8">
              <w:t>tồn kho. Dựa vào loại sản phẩm</w:t>
            </w:r>
            <w:r>
              <w:t xml:space="preserve"> để </w:t>
            </w:r>
            <w:r w:rsidRPr="00FF5DF8">
              <w:t>chọn đơn vị tính, tính toán đơn giá</w:t>
            </w:r>
          </w:p>
        </w:tc>
        <w:tc>
          <w:tcPr>
            <w:tcW w:w="1701" w:type="dxa"/>
          </w:tcPr>
          <w:p w14:paraId="18BC3A13" w14:textId="77777777" w:rsidR="00886745" w:rsidRDefault="00886745" w:rsidP="00411069">
            <w:pPr>
              <w:pStyle w:val="Bnhthng"/>
              <w:cnfStyle w:val="000000100000" w:firstRow="0" w:lastRow="0" w:firstColumn="0" w:lastColumn="0" w:oddVBand="0" w:evenVBand="0" w:oddHBand="1" w:evenHBand="0" w:firstRowFirstColumn="0" w:firstRowLastColumn="0" w:lastRowFirstColumn="0" w:lastRowLastColumn="0"/>
            </w:pPr>
            <w:r>
              <w:t>Giảm số lượng hàng tồn kho</w:t>
            </w:r>
          </w:p>
        </w:tc>
      </w:tr>
      <w:tr w:rsidR="00886745" w:rsidRPr="00C60440" w14:paraId="197B657F"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68B72ECD" w14:textId="77777777" w:rsidR="00886745" w:rsidRPr="00C60440" w:rsidRDefault="00886745"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1417" w:type="dxa"/>
          </w:tcPr>
          <w:p w14:paraId="568B6CBA" w14:textId="5372B70D" w:rsidR="00886745" w:rsidRPr="00C60440" w:rsidRDefault="00886745" w:rsidP="00411069">
            <w:pPr>
              <w:pStyle w:val="Bnhthng"/>
            </w:pPr>
            <w:r w:rsidRPr="00C60440">
              <w:t>Tra</w:t>
            </w:r>
            <w:r w:rsidR="00DC4737">
              <w:t xml:space="preserve"> cứu</w:t>
            </w:r>
            <w:r w:rsidRPr="00C60440">
              <w:t xml:space="preserve"> phiếu bán hàng</w:t>
            </w:r>
          </w:p>
        </w:tc>
        <w:tc>
          <w:tcPr>
            <w:tcW w:w="2694" w:type="dxa"/>
          </w:tcPr>
          <w:p w14:paraId="3DD6F7E2" w14:textId="77777777" w:rsidR="00886745" w:rsidRPr="00C60440" w:rsidRDefault="00886745" w:rsidP="00411069">
            <w:pPr>
              <w:pStyle w:val="Bnhthng"/>
              <w:cnfStyle w:val="000000000000" w:firstRow="0" w:lastRow="0" w:firstColumn="0" w:lastColumn="0" w:oddVBand="0" w:evenVBand="0" w:oddHBand="0" w:evenHBand="0" w:firstRowFirstColumn="0" w:firstRowLastColumn="0" w:lastRowFirstColumn="0" w:lastRowLastColumn="0"/>
            </w:pPr>
            <w:r>
              <w:t>Nhập mã phiếu</w:t>
            </w:r>
          </w:p>
        </w:tc>
        <w:tc>
          <w:tcPr>
            <w:cnfStyle w:val="000010000000" w:firstRow="0" w:lastRow="0" w:firstColumn="0" w:lastColumn="0" w:oddVBand="1" w:evenVBand="0" w:oddHBand="0" w:evenHBand="0" w:firstRowFirstColumn="0" w:firstRowLastColumn="0" w:lastRowFirstColumn="0" w:lastRowLastColumn="0"/>
            <w:tcW w:w="2835" w:type="dxa"/>
          </w:tcPr>
          <w:p w14:paraId="7AF06A8C" w14:textId="77777777" w:rsidR="00886745" w:rsidRPr="00C60440" w:rsidRDefault="00886745" w:rsidP="00411069">
            <w:pPr>
              <w:pStyle w:val="Bnhthng"/>
            </w:pPr>
            <w:r w:rsidRPr="0078118D">
              <w:t xml:space="preserve">Tìm kiếm và xuất ra thông tin </w:t>
            </w:r>
            <w:r>
              <w:t>chi tiết</w:t>
            </w:r>
          </w:p>
        </w:tc>
        <w:tc>
          <w:tcPr>
            <w:tcW w:w="1701" w:type="dxa"/>
          </w:tcPr>
          <w:p w14:paraId="743467B4" w14:textId="77777777" w:rsidR="00886745" w:rsidRDefault="00886745" w:rsidP="00411069">
            <w:pPr>
              <w:pStyle w:val="Bnhthng"/>
              <w:cnfStyle w:val="000000000000" w:firstRow="0" w:lastRow="0" w:firstColumn="0" w:lastColumn="0" w:oddVBand="0" w:evenVBand="0" w:oddHBand="0" w:evenHBand="0" w:firstRowFirstColumn="0" w:firstRowLastColumn="0" w:lastRowFirstColumn="0" w:lastRowLastColumn="0"/>
            </w:pPr>
          </w:p>
        </w:tc>
      </w:tr>
      <w:tr w:rsidR="00886745" w:rsidRPr="00C60440" w14:paraId="5AF29FD9"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DF16B6A" w14:textId="77777777" w:rsidR="00886745" w:rsidRPr="00C60440" w:rsidRDefault="00886745"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1417" w:type="dxa"/>
          </w:tcPr>
          <w:p w14:paraId="21B296C7" w14:textId="77777777" w:rsidR="00886745" w:rsidRPr="00C60440" w:rsidRDefault="00886745" w:rsidP="00411069">
            <w:pPr>
              <w:pStyle w:val="Bnhthng"/>
            </w:pPr>
            <w:r w:rsidRPr="00C60440">
              <w:t>Tạo phiếu mua hàng</w:t>
            </w:r>
          </w:p>
        </w:tc>
        <w:tc>
          <w:tcPr>
            <w:tcW w:w="2694" w:type="dxa"/>
          </w:tcPr>
          <w:p w14:paraId="5B4F1EE4" w14:textId="46968E83" w:rsidR="00886745" w:rsidRPr="00C60440" w:rsidRDefault="00886745" w:rsidP="00411069">
            <w:pPr>
              <w:pStyle w:val="Bnhthng"/>
              <w:cnfStyle w:val="000000100000" w:firstRow="0" w:lastRow="0" w:firstColumn="0" w:lastColumn="0" w:oddVBand="0" w:evenVBand="0" w:oddHBand="1" w:evenHBand="0" w:firstRowFirstColumn="0" w:firstRowLastColumn="0" w:lastRowFirstColumn="0" w:lastRowLastColumn="0"/>
            </w:pPr>
            <w:r w:rsidRPr="001806E2">
              <w:t xml:space="preserve">Nhập các thông tin như: Mã phiếu, ngày lập, </w:t>
            </w:r>
            <w:r>
              <w:t>nhà cung cấp</w:t>
            </w:r>
            <w:r w:rsidRPr="001806E2">
              <w:t xml:space="preserve">, thông tin sản phẩm </w:t>
            </w:r>
            <w:r>
              <w:t xml:space="preserve">mua, tổng tiền trả </w:t>
            </w:r>
            <w:r w:rsidR="00A650F7">
              <w:t>trước…</w:t>
            </w:r>
          </w:p>
        </w:tc>
        <w:tc>
          <w:tcPr>
            <w:cnfStyle w:val="000010000000" w:firstRow="0" w:lastRow="0" w:firstColumn="0" w:lastColumn="0" w:oddVBand="1" w:evenVBand="0" w:oddHBand="0" w:evenHBand="0" w:firstRowFirstColumn="0" w:firstRowLastColumn="0" w:lastRowFirstColumn="0" w:lastRowLastColumn="0"/>
            <w:tcW w:w="2835" w:type="dxa"/>
          </w:tcPr>
          <w:p w14:paraId="0560FF6D" w14:textId="77777777" w:rsidR="00886745" w:rsidRPr="00C60440" w:rsidRDefault="00886745" w:rsidP="00411069">
            <w:pPr>
              <w:pStyle w:val="Bnhthng"/>
            </w:pPr>
            <w:r>
              <w:t xml:space="preserve">Dựa vào loại sản phẩm để chọn đơn vị tính và </w:t>
            </w:r>
            <w:r w:rsidRPr="00BF72A5">
              <w:t>tính toán thành tiền</w:t>
            </w:r>
          </w:p>
        </w:tc>
        <w:tc>
          <w:tcPr>
            <w:tcW w:w="1701" w:type="dxa"/>
          </w:tcPr>
          <w:p w14:paraId="7533AFF7" w14:textId="77777777" w:rsidR="00886745" w:rsidRDefault="00886745" w:rsidP="00411069">
            <w:pPr>
              <w:pStyle w:val="Bnhthng"/>
              <w:cnfStyle w:val="000000100000" w:firstRow="0" w:lastRow="0" w:firstColumn="0" w:lastColumn="0" w:oddVBand="0" w:evenVBand="0" w:oddHBand="1" w:evenHBand="0" w:firstRowFirstColumn="0" w:firstRowLastColumn="0" w:lastRowFirstColumn="0" w:lastRowLastColumn="0"/>
            </w:pPr>
            <w:r>
              <w:t>Tăng sỗ lượng hàng tồn kho</w:t>
            </w:r>
          </w:p>
        </w:tc>
      </w:tr>
      <w:tr w:rsidR="00886745" w:rsidRPr="00C60440" w14:paraId="4DC2CDC7"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28EB3142" w14:textId="77777777" w:rsidR="00886745" w:rsidRPr="00C60440" w:rsidRDefault="00886745" w:rsidP="00411069">
            <w:pPr>
              <w:pStyle w:val="Bnhthng"/>
            </w:pPr>
            <w:r w:rsidRPr="00C60440">
              <w:lastRenderedPageBreak/>
              <w:t>4</w:t>
            </w:r>
          </w:p>
        </w:tc>
        <w:tc>
          <w:tcPr>
            <w:cnfStyle w:val="000010000000" w:firstRow="0" w:lastRow="0" w:firstColumn="0" w:lastColumn="0" w:oddVBand="1" w:evenVBand="0" w:oddHBand="0" w:evenHBand="0" w:firstRowFirstColumn="0" w:firstRowLastColumn="0" w:lastRowFirstColumn="0" w:lastRowLastColumn="0"/>
            <w:tcW w:w="1417" w:type="dxa"/>
          </w:tcPr>
          <w:p w14:paraId="61CD7A41" w14:textId="40994AD3" w:rsidR="00886745" w:rsidRPr="00C60440" w:rsidRDefault="00886745" w:rsidP="00411069">
            <w:pPr>
              <w:pStyle w:val="Bnhthng"/>
            </w:pPr>
            <w:r w:rsidRPr="00C60440">
              <w:t>Tra</w:t>
            </w:r>
            <w:r w:rsidR="00DC4737">
              <w:t xml:space="preserve"> cứu</w:t>
            </w:r>
            <w:r w:rsidRPr="00C60440">
              <w:t xml:space="preserve"> phiếu mua hàng</w:t>
            </w:r>
          </w:p>
        </w:tc>
        <w:tc>
          <w:tcPr>
            <w:tcW w:w="2694" w:type="dxa"/>
          </w:tcPr>
          <w:p w14:paraId="22D8022E" w14:textId="77777777" w:rsidR="00886745" w:rsidRPr="00C60440" w:rsidRDefault="00886745" w:rsidP="00411069">
            <w:pPr>
              <w:pStyle w:val="Bnhthng"/>
              <w:cnfStyle w:val="000000000000" w:firstRow="0" w:lastRow="0" w:firstColumn="0" w:lastColumn="0" w:oddVBand="0" w:evenVBand="0" w:oddHBand="0" w:evenHBand="0" w:firstRowFirstColumn="0" w:firstRowLastColumn="0" w:lastRowFirstColumn="0" w:lastRowLastColumn="0"/>
            </w:pPr>
            <w:r>
              <w:t>Nhập mã phiếu</w:t>
            </w:r>
          </w:p>
        </w:tc>
        <w:tc>
          <w:tcPr>
            <w:cnfStyle w:val="000010000000" w:firstRow="0" w:lastRow="0" w:firstColumn="0" w:lastColumn="0" w:oddVBand="1" w:evenVBand="0" w:oddHBand="0" w:evenHBand="0" w:firstRowFirstColumn="0" w:firstRowLastColumn="0" w:lastRowFirstColumn="0" w:lastRowLastColumn="0"/>
            <w:tcW w:w="2835" w:type="dxa"/>
          </w:tcPr>
          <w:p w14:paraId="53D86E22" w14:textId="77777777" w:rsidR="00886745" w:rsidRPr="00C60440" w:rsidRDefault="00886745" w:rsidP="00411069">
            <w:pPr>
              <w:pStyle w:val="Bnhthng"/>
            </w:pPr>
            <w:r w:rsidRPr="0078118D">
              <w:t xml:space="preserve">Tìm kiếm và xuất ra thông tin </w:t>
            </w:r>
            <w:r>
              <w:t>chi tiết</w:t>
            </w:r>
          </w:p>
        </w:tc>
        <w:tc>
          <w:tcPr>
            <w:tcW w:w="1701" w:type="dxa"/>
          </w:tcPr>
          <w:p w14:paraId="3105FCDF" w14:textId="77777777" w:rsidR="00886745" w:rsidRDefault="00886745" w:rsidP="00411069">
            <w:pPr>
              <w:pStyle w:val="Bnhthng"/>
              <w:cnfStyle w:val="000000000000" w:firstRow="0" w:lastRow="0" w:firstColumn="0" w:lastColumn="0" w:oddVBand="0" w:evenVBand="0" w:oddHBand="0" w:evenHBand="0" w:firstRowFirstColumn="0" w:firstRowLastColumn="0" w:lastRowFirstColumn="0" w:lastRowLastColumn="0"/>
            </w:pPr>
          </w:p>
        </w:tc>
      </w:tr>
      <w:tr w:rsidR="00886745" w:rsidRPr="00C60440" w14:paraId="1079C735"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55D322B" w14:textId="77777777" w:rsidR="00886745" w:rsidRPr="00C60440" w:rsidRDefault="00886745"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1417" w:type="dxa"/>
          </w:tcPr>
          <w:p w14:paraId="235A8486" w14:textId="77777777" w:rsidR="00886745" w:rsidRPr="00C60440" w:rsidRDefault="00886745" w:rsidP="00411069">
            <w:pPr>
              <w:pStyle w:val="Bnhthng"/>
            </w:pPr>
            <w:r w:rsidRPr="00C60440">
              <w:t>Tạo phiếu dịch vụ</w:t>
            </w:r>
          </w:p>
        </w:tc>
        <w:tc>
          <w:tcPr>
            <w:tcW w:w="2694" w:type="dxa"/>
          </w:tcPr>
          <w:p w14:paraId="629AC78B" w14:textId="77777777" w:rsidR="00886745" w:rsidRPr="00C60440" w:rsidRDefault="00886745" w:rsidP="00411069">
            <w:pPr>
              <w:pStyle w:val="Bnhthng"/>
              <w:cnfStyle w:val="000000100000" w:firstRow="0" w:lastRow="0" w:firstColumn="0" w:lastColumn="0" w:oddVBand="0" w:evenVBand="0" w:oddHBand="1" w:evenHBand="0" w:firstRowFirstColumn="0" w:firstRowLastColumn="0" w:lastRowFirstColumn="0" w:lastRowLastColumn="0"/>
            </w:pPr>
            <w:r w:rsidRPr="003806E9">
              <w:t>Nhập Mã phiếu, ngày lập, thông tin khách hàng, tổng tiền trả trước và các thông tin của dịch vụ</w:t>
            </w:r>
          </w:p>
        </w:tc>
        <w:tc>
          <w:tcPr>
            <w:cnfStyle w:val="000010000000" w:firstRow="0" w:lastRow="0" w:firstColumn="0" w:lastColumn="0" w:oddVBand="1" w:evenVBand="0" w:oddHBand="0" w:evenHBand="0" w:firstRowFirstColumn="0" w:firstRowLastColumn="0" w:lastRowFirstColumn="0" w:lastRowLastColumn="0"/>
            <w:tcW w:w="2835" w:type="dxa"/>
          </w:tcPr>
          <w:p w14:paraId="66E6088B" w14:textId="77777777" w:rsidR="00886745" w:rsidRPr="00C60440" w:rsidRDefault="00886745" w:rsidP="00411069">
            <w:pPr>
              <w:pStyle w:val="Bnhthng"/>
            </w:pPr>
            <w:r>
              <w:t>Tinh toán cac mục thành tiền, còn lại, tổn tiền, tổng tiền còn lại</w:t>
            </w:r>
          </w:p>
        </w:tc>
        <w:tc>
          <w:tcPr>
            <w:tcW w:w="1701" w:type="dxa"/>
          </w:tcPr>
          <w:p w14:paraId="21E2AFAA" w14:textId="77777777" w:rsidR="00886745" w:rsidRDefault="00886745" w:rsidP="00411069">
            <w:pPr>
              <w:pStyle w:val="Bnhthng"/>
              <w:cnfStyle w:val="000000100000" w:firstRow="0" w:lastRow="0" w:firstColumn="0" w:lastColumn="0" w:oddVBand="0" w:evenVBand="0" w:oddHBand="1" w:evenHBand="0" w:firstRowFirstColumn="0" w:firstRowLastColumn="0" w:lastRowFirstColumn="0" w:lastRowLastColumn="0"/>
            </w:pPr>
            <w:r>
              <w:t>Ngày giao phải hợp lệ</w:t>
            </w:r>
          </w:p>
        </w:tc>
      </w:tr>
      <w:tr w:rsidR="00886745" w:rsidRPr="00C60440" w14:paraId="199D5C79"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2ADBE371" w14:textId="77777777" w:rsidR="00886745" w:rsidRPr="00C60440" w:rsidRDefault="00886745"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1417" w:type="dxa"/>
          </w:tcPr>
          <w:p w14:paraId="50B13FD0" w14:textId="7B728CF8" w:rsidR="00886745" w:rsidRPr="00C60440" w:rsidRDefault="00886745" w:rsidP="00411069">
            <w:pPr>
              <w:pStyle w:val="Bnhthng"/>
            </w:pPr>
            <w:r w:rsidRPr="00C60440">
              <w:t>Tra</w:t>
            </w:r>
            <w:r w:rsidR="00DC4737">
              <w:t xml:space="preserve"> cứu</w:t>
            </w:r>
            <w:r w:rsidRPr="00C60440">
              <w:t xml:space="preserve"> phiếu dịch vụ</w:t>
            </w:r>
          </w:p>
        </w:tc>
        <w:tc>
          <w:tcPr>
            <w:tcW w:w="2694" w:type="dxa"/>
          </w:tcPr>
          <w:p w14:paraId="3AE9FFA1" w14:textId="77777777" w:rsidR="00886745" w:rsidRPr="00C60440" w:rsidRDefault="00886745" w:rsidP="00411069">
            <w:pPr>
              <w:pStyle w:val="Bnhth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835" w:type="dxa"/>
          </w:tcPr>
          <w:p w14:paraId="3E00A100" w14:textId="77777777" w:rsidR="00886745" w:rsidRPr="00C60440" w:rsidRDefault="00886745" w:rsidP="00411069">
            <w:pPr>
              <w:pStyle w:val="Bnhthng"/>
            </w:pPr>
            <w:r w:rsidRPr="0078118D">
              <w:t xml:space="preserve">Tìm kiếm và xuất ra thông tin </w:t>
            </w:r>
            <w:r>
              <w:t>chi tiết</w:t>
            </w:r>
          </w:p>
        </w:tc>
        <w:tc>
          <w:tcPr>
            <w:tcW w:w="1701" w:type="dxa"/>
          </w:tcPr>
          <w:p w14:paraId="392D4ADA" w14:textId="77777777" w:rsidR="00886745" w:rsidRDefault="00886745" w:rsidP="00411069">
            <w:pPr>
              <w:pStyle w:val="Bnhthng"/>
              <w:cnfStyle w:val="000000000000" w:firstRow="0" w:lastRow="0" w:firstColumn="0" w:lastColumn="0" w:oddVBand="0" w:evenVBand="0" w:oddHBand="0" w:evenHBand="0" w:firstRowFirstColumn="0" w:firstRowLastColumn="0" w:lastRowFirstColumn="0" w:lastRowLastColumn="0"/>
            </w:pPr>
          </w:p>
        </w:tc>
      </w:tr>
      <w:tr w:rsidR="00886745" w:rsidRPr="00C60440" w14:paraId="676EFC62"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4F1482D" w14:textId="77777777" w:rsidR="00886745" w:rsidRPr="00C60440" w:rsidRDefault="00886745"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1417" w:type="dxa"/>
          </w:tcPr>
          <w:p w14:paraId="776AC55B" w14:textId="77777777" w:rsidR="00886745" w:rsidRPr="00C60440" w:rsidRDefault="00886745" w:rsidP="00411069">
            <w:pPr>
              <w:pStyle w:val="Bnhthng"/>
            </w:pPr>
            <w:r w:rsidRPr="00C60440">
              <w:t>Tạo báo cáo thống kê</w:t>
            </w:r>
            <w:r>
              <w:t xml:space="preserve"> tồn kho</w:t>
            </w:r>
          </w:p>
        </w:tc>
        <w:tc>
          <w:tcPr>
            <w:tcW w:w="2694" w:type="dxa"/>
          </w:tcPr>
          <w:p w14:paraId="56221A2F" w14:textId="77777777" w:rsidR="00886745" w:rsidRPr="00C60440" w:rsidRDefault="00886745"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835" w:type="dxa"/>
          </w:tcPr>
          <w:p w14:paraId="75536D17" w14:textId="77777777" w:rsidR="00886745" w:rsidRPr="00C60440" w:rsidRDefault="00886745" w:rsidP="00411069">
            <w:pPr>
              <w:pStyle w:val="Bnhthng"/>
            </w:pPr>
            <w:r w:rsidRPr="006B5CB2">
              <w:t>Tìm kiếm các thông tin cần thiết rồi tính toán tồn kho và lập báo cáo</w:t>
            </w:r>
          </w:p>
        </w:tc>
        <w:tc>
          <w:tcPr>
            <w:tcW w:w="1701" w:type="dxa"/>
          </w:tcPr>
          <w:p w14:paraId="1C8CFA67" w14:textId="77777777" w:rsidR="00886745" w:rsidRDefault="00886745" w:rsidP="00411069">
            <w:pPr>
              <w:pStyle w:val="Bnhthng"/>
              <w:cnfStyle w:val="000000100000" w:firstRow="0" w:lastRow="0" w:firstColumn="0" w:lastColumn="0" w:oddVBand="0" w:evenVBand="0" w:oddHBand="1" w:evenHBand="0" w:firstRowFirstColumn="0" w:firstRowLastColumn="0" w:lastRowFirstColumn="0" w:lastRowLastColumn="0"/>
            </w:pPr>
          </w:p>
        </w:tc>
      </w:tr>
      <w:tr w:rsidR="00886745" w:rsidRPr="00C60440" w14:paraId="37B7120E"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27D539EF" w14:textId="77777777" w:rsidR="00886745" w:rsidRPr="00C60440" w:rsidRDefault="00886745"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1417" w:type="dxa"/>
          </w:tcPr>
          <w:p w14:paraId="3A1C42BE" w14:textId="77777777" w:rsidR="00886745" w:rsidRPr="00C60440" w:rsidRDefault="00886745" w:rsidP="00411069">
            <w:pPr>
              <w:pStyle w:val="Bnhthng"/>
            </w:pPr>
            <w:r w:rsidRPr="00C60440">
              <w:t>Tạo phiếu thông tin nhà cung cấp</w:t>
            </w:r>
          </w:p>
        </w:tc>
        <w:tc>
          <w:tcPr>
            <w:tcW w:w="2694" w:type="dxa"/>
          </w:tcPr>
          <w:p w14:paraId="69394059" w14:textId="77777777" w:rsidR="00886745" w:rsidRPr="00C60440" w:rsidRDefault="00886745" w:rsidP="00411069">
            <w:pPr>
              <w:pStyle w:val="Bnhthng"/>
              <w:cnfStyle w:val="000000000000" w:firstRow="0" w:lastRow="0" w:firstColumn="0" w:lastColumn="0" w:oddVBand="0" w:evenVBand="0" w:oddHBand="0" w:evenHBand="0" w:firstRowFirstColumn="0" w:firstRowLastColumn="0" w:lastRowFirstColumn="0" w:lastRowLastColumn="0"/>
            </w:pPr>
            <w:r w:rsidRPr="0019221F">
              <w:t>Nhập</w:t>
            </w:r>
            <w:r>
              <w:t xml:space="preserve"> các thông tin như:</w:t>
            </w:r>
            <w:r w:rsidRPr="0019221F">
              <w:t xml:space="preserve"> </w:t>
            </w:r>
            <w:r>
              <w:t>mã</w:t>
            </w:r>
            <w:r w:rsidRPr="0019221F">
              <w:t>, tên, địa chỉ, số điện thoại, danh sách các sản phẩm của nhà cung cấp.</w:t>
            </w:r>
          </w:p>
        </w:tc>
        <w:tc>
          <w:tcPr>
            <w:cnfStyle w:val="000010000000" w:firstRow="0" w:lastRow="0" w:firstColumn="0" w:lastColumn="0" w:oddVBand="1" w:evenVBand="0" w:oddHBand="0" w:evenHBand="0" w:firstRowFirstColumn="0" w:firstRowLastColumn="0" w:lastRowFirstColumn="0" w:lastRowLastColumn="0"/>
            <w:tcW w:w="2835" w:type="dxa"/>
          </w:tcPr>
          <w:p w14:paraId="5466818E" w14:textId="77777777" w:rsidR="00886745" w:rsidRPr="00C60440" w:rsidRDefault="00886745" w:rsidP="00411069">
            <w:pPr>
              <w:pStyle w:val="Bnhthng"/>
            </w:pPr>
            <w:r w:rsidRPr="005E7DFD">
              <w:t>Kiểm tra có trùng với cơ sở dữ liệu đã tồn tại chưa, thêm khi chưa tồn tại</w:t>
            </w:r>
          </w:p>
        </w:tc>
        <w:tc>
          <w:tcPr>
            <w:tcW w:w="1701" w:type="dxa"/>
          </w:tcPr>
          <w:p w14:paraId="7B84FBA6" w14:textId="77777777" w:rsidR="00886745" w:rsidRDefault="00886745" w:rsidP="00411069">
            <w:pPr>
              <w:pStyle w:val="Bnhthng"/>
              <w:cnfStyle w:val="000000000000" w:firstRow="0" w:lastRow="0" w:firstColumn="0" w:lastColumn="0" w:oddVBand="0" w:evenVBand="0" w:oddHBand="0" w:evenHBand="0" w:firstRowFirstColumn="0" w:firstRowLastColumn="0" w:lastRowFirstColumn="0" w:lastRowLastColumn="0"/>
            </w:pPr>
            <w:r>
              <w:t>Tăng số lượng nhà cung cấp, tăng phân loại sản phẩm</w:t>
            </w:r>
          </w:p>
        </w:tc>
      </w:tr>
      <w:tr w:rsidR="00886745" w:rsidRPr="00C60440" w14:paraId="0F455DFE"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53C7B95" w14:textId="77777777" w:rsidR="00886745" w:rsidRPr="00C60440" w:rsidRDefault="00886745"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1417" w:type="dxa"/>
          </w:tcPr>
          <w:p w14:paraId="7C5DA418" w14:textId="3378C979" w:rsidR="00886745" w:rsidRPr="00C60440" w:rsidRDefault="00886745" w:rsidP="00411069">
            <w:pPr>
              <w:pStyle w:val="Bnhthng"/>
            </w:pPr>
            <w:r w:rsidRPr="00C60440">
              <w:t xml:space="preserve">Tra </w:t>
            </w:r>
            <w:r w:rsidR="00DC4737">
              <w:t xml:space="preserve">cứu </w:t>
            </w:r>
            <w:r w:rsidRPr="00C60440">
              <w:t>thông tin nhà cung cấp</w:t>
            </w:r>
          </w:p>
        </w:tc>
        <w:tc>
          <w:tcPr>
            <w:tcW w:w="2694" w:type="dxa"/>
          </w:tcPr>
          <w:p w14:paraId="2F6D29ED" w14:textId="77777777" w:rsidR="00886745" w:rsidRPr="00C60440" w:rsidRDefault="00886745" w:rsidP="00411069">
            <w:pPr>
              <w:pStyle w:val="Bnhth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835" w:type="dxa"/>
          </w:tcPr>
          <w:p w14:paraId="09EE30A8" w14:textId="77777777" w:rsidR="00886745" w:rsidRPr="00C60440" w:rsidRDefault="00886745" w:rsidP="00411069">
            <w:pPr>
              <w:pStyle w:val="Bnhthng"/>
            </w:pPr>
            <w:r w:rsidRPr="0078118D">
              <w:t xml:space="preserve">Tìm kiếm và xuất ra thông tin </w:t>
            </w:r>
            <w:r>
              <w:t>chi tiết</w:t>
            </w:r>
          </w:p>
        </w:tc>
        <w:tc>
          <w:tcPr>
            <w:tcW w:w="1701" w:type="dxa"/>
          </w:tcPr>
          <w:p w14:paraId="11CD626B" w14:textId="77777777" w:rsidR="00886745" w:rsidRDefault="00886745" w:rsidP="00411069">
            <w:pPr>
              <w:pStyle w:val="Bnhthng"/>
              <w:cnfStyle w:val="000000100000" w:firstRow="0" w:lastRow="0" w:firstColumn="0" w:lastColumn="0" w:oddVBand="0" w:evenVBand="0" w:oddHBand="1" w:evenHBand="0" w:firstRowFirstColumn="0" w:firstRowLastColumn="0" w:lastRowFirstColumn="0" w:lastRowLastColumn="0"/>
            </w:pPr>
          </w:p>
        </w:tc>
      </w:tr>
      <w:tr w:rsidR="00886745" w:rsidRPr="00C60440" w14:paraId="559466B6"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733398CF" w14:textId="77777777" w:rsidR="00886745" w:rsidRPr="00C60440" w:rsidRDefault="00886745"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1417" w:type="dxa"/>
          </w:tcPr>
          <w:p w14:paraId="1D7A3E9A" w14:textId="77777777" w:rsidR="00886745" w:rsidRPr="00C60440" w:rsidRDefault="00886745" w:rsidP="00411069">
            <w:pPr>
              <w:pStyle w:val="Bnhthng"/>
            </w:pPr>
            <w:r w:rsidRPr="00C60440">
              <w:t>Tra cứu chi tiết sản phẩm</w:t>
            </w:r>
          </w:p>
        </w:tc>
        <w:tc>
          <w:tcPr>
            <w:tcW w:w="2694" w:type="dxa"/>
          </w:tcPr>
          <w:p w14:paraId="75C06818" w14:textId="77777777" w:rsidR="00886745" w:rsidRPr="00C60440" w:rsidRDefault="00886745" w:rsidP="00411069">
            <w:pPr>
              <w:pStyle w:val="Bnhthng"/>
              <w:cnfStyle w:val="000000000000" w:firstRow="0" w:lastRow="0" w:firstColumn="0" w:lastColumn="0" w:oddVBand="0" w:evenVBand="0" w:oddHBand="0" w:evenHBand="0" w:firstRowFirstColumn="0" w:firstRowLastColumn="0" w:lastRowFirstColumn="0" w:lastRowLastColumn="0"/>
            </w:pPr>
            <w:r>
              <w:t>Nhập mã sản phẩm</w:t>
            </w:r>
          </w:p>
        </w:tc>
        <w:tc>
          <w:tcPr>
            <w:cnfStyle w:val="000010000000" w:firstRow="0" w:lastRow="0" w:firstColumn="0" w:lastColumn="0" w:oddVBand="1" w:evenVBand="0" w:oddHBand="0" w:evenHBand="0" w:firstRowFirstColumn="0" w:firstRowLastColumn="0" w:lastRowFirstColumn="0" w:lastRowLastColumn="0"/>
            <w:tcW w:w="2835" w:type="dxa"/>
          </w:tcPr>
          <w:p w14:paraId="71664BDD" w14:textId="77777777" w:rsidR="00886745" w:rsidRPr="00C60440" w:rsidRDefault="00886745" w:rsidP="00411069">
            <w:pPr>
              <w:pStyle w:val="Bnhthng"/>
            </w:pPr>
            <w:r w:rsidRPr="0078118D">
              <w:t xml:space="preserve">Tìm kiếm và xuất ra thông tin </w:t>
            </w:r>
            <w:r>
              <w:t>chi tiết</w:t>
            </w:r>
          </w:p>
        </w:tc>
        <w:tc>
          <w:tcPr>
            <w:tcW w:w="1701" w:type="dxa"/>
          </w:tcPr>
          <w:p w14:paraId="7C7953E5" w14:textId="77777777" w:rsidR="00886745" w:rsidRDefault="00886745" w:rsidP="00411069">
            <w:pPr>
              <w:pStyle w:val="Bnhthng"/>
              <w:cnfStyle w:val="000000000000" w:firstRow="0" w:lastRow="0" w:firstColumn="0" w:lastColumn="0" w:oddVBand="0" w:evenVBand="0" w:oddHBand="0" w:evenHBand="0" w:firstRowFirstColumn="0" w:firstRowLastColumn="0" w:lastRowFirstColumn="0" w:lastRowLastColumn="0"/>
            </w:pPr>
          </w:p>
        </w:tc>
      </w:tr>
    </w:tbl>
    <w:p w14:paraId="71ACA9AA" w14:textId="226EF751" w:rsidR="00BD24C2" w:rsidRDefault="00BD24C2" w:rsidP="00E7005E">
      <w:pPr>
        <w:pStyle w:val="111"/>
        <w:spacing w:before="240"/>
      </w:pPr>
      <w:bookmarkStart w:id="21" w:name="_Toc168520284"/>
      <w:r w:rsidRPr="00DD2260">
        <w:t>Bảng trách nhiệm yêu cầu tiến hóa</w:t>
      </w:r>
      <w:bookmarkEnd w:id="21"/>
      <w:r w:rsidRPr="00DD2260">
        <w:t xml:space="preserve"> </w:t>
      </w:r>
    </w:p>
    <w:p w14:paraId="3701CC5D" w14:textId="48B952E0"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9</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tiến hóa</w:t>
      </w:r>
    </w:p>
    <w:tbl>
      <w:tblPr>
        <w:tblStyle w:val="ListTable3-Accent4"/>
        <w:tblW w:w="9606"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ook w:val="04A0" w:firstRow="1" w:lastRow="0" w:firstColumn="1" w:lastColumn="0" w:noHBand="0" w:noVBand="1"/>
      </w:tblPr>
      <w:tblGrid>
        <w:gridCol w:w="708"/>
        <w:gridCol w:w="1975"/>
        <w:gridCol w:w="2120"/>
        <w:gridCol w:w="3953"/>
        <w:gridCol w:w="850"/>
      </w:tblGrid>
      <w:tr w:rsidR="00AE23FC" w14:paraId="1A60C751" w14:textId="42C1AD0E" w:rsidTr="00D139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8" w:type="dxa"/>
            <w:tcBorders>
              <w:top w:val="nil"/>
              <w:left w:val="nil"/>
            </w:tcBorders>
          </w:tcPr>
          <w:p w14:paraId="3050CB44" w14:textId="77777777" w:rsidR="00AE23FC" w:rsidRPr="00607F72" w:rsidRDefault="00AE23FC" w:rsidP="00411069">
            <w:pPr>
              <w:pStyle w:val="Bnhthng"/>
            </w:pPr>
            <w:r w:rsidRPr="00607F72">
              <w:t>STT</w:t>
            </w:r>
          </w:p>
        </w:tc>
        <w:tc>
          <w:tcPr>
            <w:tcW w:w="1975" w:type="dxa"/>
            <w:tcBorders>
              <w:top w:val="nil"/>
              <w:left w:val="nil"/>
              <w:bottom w:val="nil"/>
              <w:right w:val="nil"/>
            </w:tcBorders>
          </w:tcPr>
          <w:p w14:paraId="2692B949" w14:textId="77777777" w:rsidR="00AE23FC" w:rsidRPr="00607F72" w:rsidRDefault="00AE23FC" w:rsidP="00411069">
            <w:pPr>
              <w:pStyle w:val="Bnhthng"/>
              <w:cnfStyle w:val="100000000000" w:firstRow="1" w:lastRow="0" w:firstColumn="0" w:lastColumn="0" w:oddVBand="0" w:evenVBand="0" w:oddHBand="0" w:evenHBand="0" w:firstRowFirstColumn="0" w:firstRowLastColumn="0" w:lastRowFirstColumn="0" w:lastRowLastColumn="0"/>
            </w:pPr>
            <w:r w:rsidRPr="00607F72">
              <w:t>Yêu cầu</w:t>
            </w:r>
          </w:p>
        </w:tc>
        <w:tc>
          <w:tcPr>
            <w:tcW w:w="2120" w:type="dxa"/>
            <w:tcBorders>
              <w:top w:val="nil"/>
              <w:left w:val="nil"/>
              <w:bottom w:val="nil"/>
              <w:right w:val="nil"/>
            </w:tcBorders>
          </w:tcPr>
          <w:p w14:paraId="65DAE73B" w14:textId="555C0BB4" w:rsidR="00AE23FC" w:rsidRPr="00607F72" w:rsidRDefault="00AE23FC"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tcW w:w="3953" w:type="dxa"/>
            <w:tcBorders>
              <w:top w:val="nil"/>
              <w:left w:val="nil"/>
              <w:bottom w:val="nil"/>
              <w:right w:val="nil"/>
            </w:tcBorders>
          </w:tcPr>
          <w:p w14:paraId="19E5A7BD" w14:textId="1DCCFCB7" w:rsidR="00AE23FC" w:rsidRPr="00607F72" w:rsidRDefault="00AE23FC" w:rsidP="00411069">
            <w:pPr>
              <w:pStyle w:val="Bnhthng"/>
              <w:cnfStyle w:val="100000000000" w:firstRow="1" w:lastRow="0" w:firstColumn="0" w:lastColumn="0" w:oddVBand="0" w:evenVBand="0" w:oddHBand="0" w:evenHBand="0" w:firstRowFirstColumn="0" w:firstRowLastColumn="0" w:lastRowFirstColumn="0" w:lastRowLastColumn="0"/>
            </w:pPr>
            <w:r>
              <w:t>Phần mềm</w:t>
            </w:r>
          </w:p>
        </w:tc>
        <w:tc>
          <w:tcPr>
            <w:tcW w:w="850" w:type="dxa"/>
            <w:tcBorders>
              <w:top w:val="nil"/>
              <w:left w:val="nil"/>
              <w:bottom w:val="nil"/>
              <w:right w:val="nil"/>
            </w:tcBorders>
          </w:tcPr>
          <w:p w14:paraId="1B18DC0A" w14:textId="01594165" w:rsidR="00AE23FC" w:rsidRDefault="00AE23FC" w:rsidP="00411069">
            <w:pPr>
              <w:pStyle w:val="Bnhthng"/>
              <w:cnfStyle w:val="100000000000" w:firstRow="1" w:lastRow="0" w:firstColumn="0" w:lastColumn="0" w:oddVBand="0" w:evenVBand="0" w:oddHBand="0" w:evenHBand="0" w:firstRowFirstColumn="0" w:firstRowLastColumn="0" w:lastRowFirstColumn="0" w:lastRowLastColumn="0"/>
            </w:pPr>
            <w:r>
              <w:t>Ghi chú</w:t>
            </w:r>
          </w:p>
        </w:tc>
      </w:tr>
      <w:tr w:rsidR="00AE23FC" w14:paraId="49FD02B7" w14:textId="3268BAD3" w:rsidTr="00D13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nil"/>
              <w:bottom w:val="none" w:sz="0" w:space="0" w:color="auto"/>
              <w:right w:val="none" w:sz="0" w:space="0" w:color="auto"/>
            </w:tcBorders>
          </w:tcPr>
          <w:p w14:paraId="0DCB371C" w14:textId="77777777" w:rsidR="00AE23FC" w:rsidRPr="00607F72" w:rsidRDefault="00AE23FC" w:rsidP="00411069">
            <w:pPr>
              <w:pStyle w:val="Bnhthng"/>
            </w:pPr>
            <w:r w:rsidRPr="00607F72">
              <w:t>1</w:t>
            </w:r>
          </w:p>
        </w:tc>
        <w:tc>
          <w:tcPr>
            <w:tcW w:w="1975" w:type="dxa"/>
            <w:tcBorders>
              <w:top w:val="nil"/>
              <w:bottom w:val="none" w:sz="0" w:space="0" w:color="auto"/>
            </w:tcBorders>
          </w:tcPr>
          <w:p w14:paraId="480DE7FE" w14:textId="77777777" w:rsidR="00AE23FC" w:rsidRPr="00607F72" w:rsidRDefault="00AE23FC" w:rsidP="00411069">
            <w:pPr>
              <w:pStyle w:val="Bnhthng"/>
              <w:cnfStyle w:val="000000100000" w:firstRow="0" w:lastRow="0" w:firstColumn="0" w:lastColumn="0" w:oddVBand="0" w:evenVBand="0" w:oddHBand="1" w:evenHBand="0" w:firstRowFirstColumn="0" w:firstRowLastColumn="0" w:lastRowFirstColumn="0" w:lastRowLastColumn="0"/>
            </w:pPr>
            <w:r w:rsidRPr="00607F72">
              <w:t>Cập nhật loại sản phẩm</w:t>
            </w:r>
          </w:p>
        </w:tc>
        <w:tc>
          <w:tcPr>
            <w:tcW w:w="2120" w:type="dxa"/>
            <w:tcBorders>
              <w:top w:val="nil"/>
              <w:bottom w:val="none" w:sz="0" w:space="0" w:color="auto"/>
            </w:tcBorders>
          </w:tcPr>
          <w:p w14:paraId="5889C54D" w14:textId="4F97BF59" w:rsidR="00AE23FC" w:rsidRPr="00607F72" w:rsidRDefault="005C3895" w:rsidP="00411069">
            <w:pPr>
              <w:pStyle w:val="Bnhthng"/>
              <w:cnfStyle w:val="000000100000" w:firstRow="0" w:lastRow="0" w:firstColumn="0" w:lastColumn="0" w:oddVBand="0" w:evenVBand="0" w:oddHBand="1" w:evenHBand="0" w:firstRowFirstColumn="0" w:firstRowLastColumn="0" w:lastRowFirstColumn="0" w:lastRowLastColumn="0"/>
            </w:pPr>
            <w:r>
              <w:t>Nhập dữ liệu đúng định dạng</w:t>
            </w:r>
          </w:p>
        </w:tc>
        <w:tc>
          <w:tcPr>
            <w:tcW w:w="3953" w:type="dxa"/>
            <w:tcBorders>
              <w:top w:val="nil"/>
              <w:bottom w:val="none" w:sz="0" w:space="0" w:color="auto"/>
            </w:tcBorders>
          </w:tcPr>
          <w:p w14:paraId="3863067F" w14:textId="6BC9E08A" w:rsidR="00AE23FC" w:rsidRPr="00607F72" w:rsidRDefault="005C6DBF" w:rsidP="00411069">
            <w:pPr>
              <w:pStyle w:val="Bnhthng"/>
              <w:cnfStyle w:val="000000100000" w:firstRow="0" w:lastRow="0" w:firstColumn="0" w:lastColumn="0" w:oddVBand="0" w:evenVBand="0" w:oddHBand="1" w:evenHBand="0" w:firstRowFirstColumn="0" w:firstRowLastColumn="0" w:lastRowFirstColumn="0" w:lastRowLastColumn="0"/>
            </w:pPr>
            <w:r w:rsidRPr="005C6DBF">
              <w:t>Kiểm tra, báo thành công nếu dữ liệu phù hợp. Ngược lại trả về lỗi.</w:t>
            </w:r>
          </w:p>
        </w:tc>
        <w:tc>
          <w:tcPr>
            <w:tcW w:w="850" w:type="dxa"/>
            <w:tcBorders>
              <w:top w:val="nil"/>
              <w:bottom w:val="none" w:sz="0" w:space="0" w:color="auto"/>
            </w:tcBorders>
          </w:tcPr>
          <w:p w14:paraId="76D40684" w14:textId="77777777" w:rsidR="00AE23FC" w:rsidRPr="00607F72" w:rsidRDefault="00AE23FC" w:rsidP="00411069">
            <w:pPr>
              <w:pStyle w:val="Bnhthng"/>
              <w:cnfStyle w:val="000000100000" w:firstRow="0" w:lastRow="0" w:firstColumn="0" w:lastColumn="0" w:oddVBand="0" w:evenVBand="0" w:oddHBand="1" w:evenHBand="0" w:firstRowFirstColumn="0" w:firstRowLastColumn="0" w:lastRowFirstColumn="0" w:lastRowLastColumn="0"/>
            </w:pPr>
          </w:p>
        </w:tc>
      </w:tr>
      <w:tr w:rsidR="00AE23FC" w14:paraId="7B971502" w14:textId="2F942530" w:rsidTr="00D1394B">
        <w:tc>
          <w:tcPr>
            <w:cnfStyle w:val="001000000000" w:firstRow="0" w:lastRow="0" w:firstColumn="1" w:lastColumn="0" w:oddVBand="0" w:evenVBand="0" w:oddHBand="0" w:evenHBand="0" w:firstRowFirstColumn="0" w:firstRowLastColumn="0" w:lastRowFirstColumn="0" w:lastRowLastColumn="0"/>
            <w:tcW w:w="708" w:type="dxa"/>
            <w:tcBorders>
              <w:right w:val="none" w:sz="0" w:space="0" w:color="auto"/>
            </w:tcBorders>
          </w:tcPr>
          <w:p w14:paraId="0A5DF263" w14:textId="77777777" w:rsidR="00AE23FC" w:rsidRPr="00607F72" w:rsidRDefault="00AE23FC" w:rsidP="00411069">
            <w:pPr>
              <w:pStyle w:val="Bnhthng"/>
            </w:pPr>
            <w:r w:rsidRPr="00607F72">
              <w:lastRenderedPageBreak/>
              <w:t>2</w:t>
            </w:r>
          </w:p>
        </w:tc>
        <w:tc>
          <w:tcPr>
            <w:tcW w:w="1975" w:type="dxa"/>
          </w:tcPr>
          <w:p w14:paraId="51287384" w14:textId="77777777" w:rsidR="00AE23FC" w:rsidRPr="00607F72" w:rsidRDefault="00AE23FC" w:rsidP="00411069">
            <w:pPr>
              <w:pStyle w:val="Bnhthng"/>
              <w:cnfStyle w:val="000000000000" w:firstRow="0" w:lastRow="0" w:firstColumn="0" w:lastColumn="0" w:oddVBand="0" w:evenVBand="0" w:oddHBand="0" w:evenHBand="0" w:firstRowFirstColumn="0" w:firstRowLastColumn="0" w:lastRowFirstColumn="0" w:lastRowLastColumn="0"/>
            </w:pPr>
            <w:r w:rsidRPr="00607F72">
              <w:t>Cập nhật loại dịch vụ</w:t>
            </w:r>
          </w:p>
        </w:tc>
        <w:tc>
          <w:tcPr>
            <w:tcW w:w="2120" w:type="dxa"/>
          </w:tcPr>
          <w:p w14:paraId="17E46799" w14:textId="5DD0714D" w:rsidR="00AE23FC" w:rsidRPr="00607F72" w:rsidRDefault="005C3895" w:rsidP="00411069">
            <w:pPr>
              <w:pStyle w:val="Bnhthng"/>
              <w:cnfStyle w:val="000000000000" w:firstRow="0" w:lastRow="0" w:firstColumn="0" w:lastColumn="0" w:oddVBand="0" w:evenVBand="0" w:oddHBand="0" w:evenHBand="0" w:firstRowFirstColumn="0" w:firstRowLastColumn="0" w:lastRowFirstColumn="0" w:lastRowLastColumn="0"/>
            </w:pPr>
            <w:r>
              <w:t>Nhập dữ liệu đúng định dạng</w:t>
            </w:r>
          </w:p>
        </w:tc>
        <w:tc>
          <w:tcPr>
            <w:tcW w:w="3953" w:type="dxa"/>
          </w:tcPr>
          <w:p w14:paraId="3067077D" w14:textId="4EBDE342" w:rsidR="00AE23FC" w:rsidRPr="00607F72" w:rsidRDefault="005C6DBF" w:rsidP="00411069">
            <w:pPr>
              <w:pStyle w:val="Bnhthng"/>
              <w:cnfStyle w:val="000000000000" w:firstRow="0" w:lastRow="0" w:firstColumn="0" w:lastColumn="0" w:oddVBand="0" w:evenVBand="0" w:oddHBand="0" w:evenHBand="0" w:firstRowFirstColumn="0" w:firstRowLastColumn="0" w:lastRowFirstColumn="0" w:lastRowLastColumn="0"/>
            </w:pPr>
            <w:r w:rsidRPr="005C6DBF">
              <w:t>Kiểm tra, báo thành công nếu dữ liệu phù hợp. Ngược lại trả về lỗi.</w:t>
            </w:r>
          </w:p>
        </w:tc>
        <w:tc>
          <w:tcPr>
            <w:tcW w:w="850" w:type="dxa"/>
          </w:tcPr>
          <w:p w14:paraId="616364E6" w14:textId="77777777" w:rsidR="00AE23FC" w:rsidRPr="00607F72" w:rsidRDefault="00AE23FC" w:rsidP="00411069">
            <w:pPr>
              <w:pStyle w:val="Bnhthng"/>
              <w:cnfStyle w:val="000000000000" w:firstRow="0" w:lastRow="0" w:firstColumn="0" w:lastColumn="0" w:oddVBand="0" w:evenVBand="0" w:oddHBand="0" w:evenHBand="0" w:firstRowFirstColumn="0" w:firstRowLastColumn="0" w:lastRowFirstColumn="0" w:lastRowLastColumn="0"/>
            </w:pPr>
          </w:p>
        </w:tc>
      </w:tr>
      <w:tr w:rsidR="00AE23FC" w14:paraId="71CF0654" w14:textId="33B961BA" w:rsidTr="00D13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none" w:sz="0" w:space="0" w:color="auto"/>
              <w:bottom w:val="none" w:sz="0" w:space="0" w:color="auto"/>
              <w:right w:val="none" w:sz="0" w:space="0" w:color="auto"/>
            </w:tcBorders>
          </w:tcPr>
          <w:p w14:paraId="6E0DDC51" w14:textId="77777777" w:rsidR="00AE23FC" w:rsidRPr="00607F72" w:rsidRDefault="00AE23FC" w:rsidP="00411069">
            <w:pPr>
              <w:pStyle w:val="Bnhthng"/>
            </w:pPr>
            <w:r w:rsidRPr="00607F72">
              <w:t>3</w:t>
            </w:r>
          </w:p>
        </w:tc>
        <w:tc>
          <w:tcPr>
            <w:tcW w:w="1975" w:type="dxa"/>
            <w:tcBorders>
              <w:top w:val="none" w:sz="0" w:space="0" w:color="auto"/>
              <w:bottom w:val="none" w:sz="0" w:space="0" w:color="auto"/>
            </w:tcBorders>
          </w:tcPr>
          <w:p w14:paraId="24CA1387" w14:textId="77777777" w:rsidR="00AE23FC" w:rsidRPr="00607F72" w:rsidRDefault="00AE23FC" w:rsidP="00411069">
            <w:pPr>
              <w:pStyle w:val="Bnhthng"/>
              <w:cnfStyle w:val="000000100000" w:firstRow="0" w:lastRow="0" w:firstColumn="0" w:lastColumn="0" w:oddVBand="0" w:evenVBand="0" w:oddHBand="1" w:evenHBand="0" w:firstRowFirstColumn="0" w:firstRowLastColumn="0" w:lastRowFirstColumn="0" w:lastRowLastColumn="0"/>
            </w:pPr>
            <w:r w:rsidRPr="00607F72">
              <w:t>Cập nhật thông tin nhà cung cấp</w:t>
            </w:r>
          </w:p>
        </w:tc>
        <w:tc>
          <w:tcPr>
            <w:tcW w:w="2120" w:type="dxa"/>
            <w:tcBorders>
              <w:top w:val="none" w:sz="0" w:space="0" w:color="auto"/>
              <w:bottom w:val="none" w:sz="0" w:space="0" w:color="auto"/>
            </w:tcBorders>
          </w:tcPr>
          <w:p w14:paraId="775BDE82" w14:textId="588A60BD" w:rsidR="00AE23FC" w:rsidRPr="00607F72" w:rsidRDefault="005C3895" w:rsidP="00411069">
            <w:pPr>
              <w:pStyle w:val="Bnhthng"/>
              <w:cnfStyle w:val="000000100000" w:firstRow="0" w:lastRow="0" w:firstColumn="0" w:lastColumn="0" w:oddVBand="0" w:evenVBand="0" w:oddHBand="1" w:evenHBand="0" w:firstRowFirstColumn="0" w:firstRowLastColumn="0" w:lastRowFirstColumn="0" w:lastRowLastColumn="0"/>
            </w:pPr>
            <w:r>
              <w:t>Nhập dữ liệu đúng định dạng</w:t>
            </w:r>
          </w:p>
        </w:tc>
        <w:tc>
          <w:tcPr>
            <w:tcW w:w="3953" w:type="dxa"/>
            <w:tcBorders>
              <w:top w:val="none" w:sz="0" w:space="0" w:color="auto"/>
              <w:bottom w:val="none" w:sz="0" w:space="0" w:color="auto"/>
            </w:tcBorders>
          </w:tcPr>
          <w:p w14:paraId="1A741179" w14:textId="0FEE2623" w:rsidR="00AE23FC" w:rsidRPr="00607F72" w:rsidRDefault="005C6DBF" w:rsidP="00411069">
            <w:pPr>
              <w:pStyle w:val="Bnhthng"/>
              <w:cnfStyle w:val="000000100000" w:firstRow="0" w:lastRow="0" w:firstColumn="0" w:lastColumn="0" w:oddVBand="0" w:evenVBand="0" w:oddHBand="1" w:evenHBand="0" w:firstRowFirstColumn="0" w:firstRowLastColumn="0" w:lastRowFirstColumn="0" w:lastRowLastColumn="0"/>
            </w:pPr>
            <w:r w:rsidRPr="005C6DBF">
              <w:t>Kiểm tra, báo thành công nếu dữ liệu phù hợp. Ngược lại trả về lỗi.</w:t>
            </w:r>
          </w:p>
        </w:tc>
        <w:tc>
          <w:tcPr>
            <w:tcW w:w="850" w:type="dxa"/>
            <w:tcBorders>
              <w:top w:val="none" w:sz="0" w:space="0" w:color="auto"/>
              <w:bottom w:val="none" w:sz="0" w:space="0" w:color="auto"/>
            </w:tcBorders>
          </w:tcPr>
          <w:p w14:paraId="69E6DA89" w14:textId="77777777" w:rsidR="00AE23FC" w:rsidRPr="00607F72" w:rsidRDefault="00AE23FC" w:rsidP="00411069">
            <w:pPr>
              <w:pStyle w:val="Bnhthng"/>
              <w:cnfStyle w:val="000000100000" w:firstRow="0" w:lastRow="0" w:firstColumn="0" w:lastColumn="0" w:oddVBand="0" w:evenVBand="0" w:oddHBand="1" w:evenHBand="0" w:firstRowFirstColumn="0" w:firstRowLastColumn="0" w:lastRowFirstColumn="0" w:lastRowLastColumn="0"/>
            </w:pPr>
          </w:p>
        </w:tc>
      </w:tr>
    </w:tbl>
    <w:p w14:paraId="197488CE" w14:textId="1612AE01" w:rsidR="00BD24C2" w:rsidRDefault="00BD24C2" w:rsidP="00E7005E">
      <w:pPr>
        <w:pStyle w:val="111"/>
        <w:spacing w:before="240"/>
      </w:pPr>
      <w:bookmarkStart w:id="22" w:name="_Toc168520285"/>
      <w:r w:rsidRPr="00DD2260">
        <w:t>Bảng trách nhiệm yêu cầu hiệu quả</w:t>
      </w:r>
      <w:bookmarkEnd w:id="22"/>
    </w:p>
    <w:p w14:paraId="26275092" w14:textId="5D0E4EB9"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10</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hiệu quả</w:t>
      </w:r>
    </w:p>
    <w:tbl>
      <w:tblPr>
        <w:tblStyle w:val="ListTable3-Accent4"/>
        <w:tblW w:w="0" w:type="auto"/>
        <w:tblLook w:val="00A0" w:firstRow="1" w:lastRow="0" w:firstColumn="1" w:lastColumn="0" w:noHBand="0" w:noVBand="0"/>
      </w:tblPr>
      <w:tblGrid>
        <w:gridCol w:w="935"/>
        <w:gridCol w:w="2388"/>
        <w:gridCol w:w="2398"/>
        <w:gridCol w:w="2002"/>
        <w:gridCol w:w="1338"/>
      </w:tblGrid>
      <w:tr w:rsidR="00EE78AA" w:rsidRPr="00D34243" w14:paraId="5177DFEC"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7EFE45D3" w14:textId="77777777" w:rsidR="00EE78AA" w:rsidRPr="00D34243" w:rsidRDefault="00EE78AA" w:rsidP="00411069">
            <w:pPr>
              <w:pStyle w:val="Bnhthng"/>
            </w:pPr>
            <w:r w:rsidRPr="00D34243">
              <w:t>STT</w:t>
            </w:r>
          </w:p>
        </w:tc>
        <w:tc>
          <w:tcPr>
            <w:cnfStyle w:val="000010000000" w:firstRow="0" w:lastRow="0" w:firstColumn="0" w:lastColumn="0" w:oddVBand="1" w:evenVBand="0" w:oddHBand="0" w:evenHBand="0" w:firstRowFirstColumn="0" w:firstRowLastColumn="0" w:lastRowFirstColumn="0" w:lastRowLastColumn="0"/>
            <w:tcW w:w="2551" w:type="dxa"/>
          </w:tcPr>
          <w:p w14:paraId="7BC9AEBA" w14:textId="77777777" w:rsidR="00EE78AA" w:rsidRPr="00D34243" w:rsidRDefault="00EE78AA" w:rsidP="00411069">
            <w:pPr>
              <w:pStyle w:val="Bnhthng"/>
            </w:pPr>
            <w:r w:rsidRPr="00D34243">
              <w:t>Yêu cầu</w:t>
            </w:r>
          </w:p>
        </w:tc>
        <w:tc>
          <w:tcPr>
            <w:tcW w:w="2552" w:type="dxa"/>
          </w:tcPr>
          <w:p w14:paraId="0341182D" w14:textId="03204D48" w:rsidR="00EE78AA" w:rsidRPr="00D34243" w:rsidRDefault="00307E0B"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cnfStyle w:val="000010000000" w:firstRow="0" w:lastRow="0" w:firstColumn="0" w:lastColumn="0" w:oddVBand="1" w:evenVBand="0" w:oddHBand="0" w:evenHBand="0" w:firstRowFirstColumn="0" w:firstRowLastColumn="0" w:lastRowFirstColumn="0" w:lastRowLastColumn="0"/>
            <w:tcW w:w="2126" w:type="dxa"/>
          </w:tcPr>
          <w:p w14:paraId="73491A89" w14:textId="2F23BB16" w:rsidR="00EE78AA" w:rsidRPr="00D34243" w:rsidRDefault="00307E0B" w:rsidP="00411069">
            <w:pPr>
              <w:pStyle w:val="Bnhthng"/>
            </w:pPr>
            <w:r>
              <w:t>Phần mềm</w:t>
            </w:r>
          </w:p>
        </w:tc>
        <w:tc>
          <w:tcPr>
            <w:tcW w:w="1410" w:type="dxa"/>
          </w:tcPr>
          <w:p w14:paraId="568BEFB5" w14:textId="77777777" w:rsidR="00EE78AA" w:rsidRPr="00D34243" w:rsidRDefault="00EE78AA" w:rsidP="00411069">
            <w:pPr>
              <w:pStyle w:val="Bnhthng"/>
              <w:cnfStyle w:val="100000000000" w:firstRow="1" w:lastRow="0" w:firstColumn="0" w:lastColumn="0" w:oddVBand="0" w:evenVBand="0" w:oddHBand="0" w:evenHBand="0" w:firstRowFirstColumn="0" w:firstRowLastColumn="0" w:lastRowFirstColumn="0" w:lastRowLastColumn="0"/>
            </w:pPr>
            <w:r w:rsidRPr="00D34243">
              <w:t>Ghi chú</w:t>
            </w:r>
          </w:p>
        </w:tc>
      </w:tr>
      <w:tr w:rsidR="00EE78AA" w:rsidRPr="00D34243" w14:paraId="5E35E508"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ED65385" w14:textId="77777777" w:rsidR="00EE78AA" w:rsidRPr="00D34243" w:rsidRDefault="00EE78AA" w:rsidP="00411069">
            <w:pPr>
              <w:pStyle w:val="Bnhthng"/>
            </w:pPr>
            <w:r w:rsidRPr="00D34243">
              <w:t>1</w:t>
            </w:r>
          </w:p>
        </w:tc>
        <w:tc>
          <w:tcPr>
            <w:cnfStyle w:val="000010000000" w:firstRow="0" w:lastRow="0" w:firstColumn="0" w:lastColumn="0" w:oddVBand="1" w:evenVBand="0" w:oddHBand="0" w:evenHBand="0" w:firstRowFirstColumn="0" w:firstRowLastColumn="0" w:lastRowFirstColumn="0" w:lastRowLastColumn="0"/>
            <w:tcW w:w="2551" w:type="dxa"/>
          </w:tcPr>
          <w:p w14:paraId="7F4F2001" w14:textId="77777777" w:rsidR="00EE78AA" w:rsidRPr="00D34243" w:rsidRDefault="00EE78AA" w:rsidP="00411069">
            <w:pPr>
              <w:pStyle w:val="Bnhthng"/>
            </w:pPr>
            <w:r w:rsidRPr="00D34243">
              <w:t>Tạo phiếu bán hàng</w:t>
            </w:r>
          </w:p>
        </w:tc>
        <w:tc>
          <w:tcPr>
            <w:tcW w:w="2552" w:type="dxa"/>
          </w:tcPr>
          <w:p w14:paraId="198BCEF6" w14:textId="26A25F37" w:rsidR="00EE78AA" w:rsidRPr="00D34243" w:rsidRDefault="007C48C7" w:rsidP="00411069">
            <w:pPr>
              <w:pStyle w:val="Bnhthng"/>
              <w:cnfStyle w:val="000000100000" w:firstRow="0" w:lastRow="0" w:firstColumn="0" w:lastColumn="0" w:oddVBand="0" w:evenVBand="0" w:oddHBand="1" w:evenHBand="0" w:firstRowFirstColumn="0" w:firstRowLastColumn="0" w:lastRowFirstColumn="0" w:lastRowLastColumn="0"/>
            </w:pPr>
            <w:r>
              <w:t>Nhập dữ liệu</w:t>
            </w:r>
          </w:p>
        </w:tc>
        <w:tc>
          <w:tcPr>
            <w:cnfStyle w:val="000010000000" w:firstRow="0" w:lastRow="0" w:firstColumn="0" w:lastColumn="0" w:oddVBand="1" w:evenVBand="0" w:oddHBand="0" w:evenHBand="0" w:firstRowFirstColumn="0" w:firstRowLastColumn="0" w:lastRowFirstColumn="0" w:lastRowLastColumn="0"/>
            <w:tcW w:w="2126" w:type="dxa"/>
          </w:tcPr>
          <w:p w14:paraId="238F6BF1" w14:textId="0EF00703" w:rsidR="00EE78AA" w:rsidRPr="00D34243" w:rsidRDefault="00302A29" w:rsidP="00411069">
            <w:pPr>
              <w:pStyle w:val="Bnhthng"/>
            </w:pPr>
            <w:r w:rsidRPr="00302A29">
              <w:t>Thực hiện theo đúng yêu cầu</w:t>
            </w:r>
          </w:p>
        </w:tc>
        <w:tc>
          <w:tcPr>
            <w:tcW w:w="1410" w:type="dxa"/>
          </w:tcPr>
          <w:p w14:paraId="502CB559" w14:textId="77777777" w:rsidR="00EE78AA" w:rsidRPr="00D34243" w:rsidRDefault="00EE78AA" w:rsidP="00411069">
            <w:pPr>
              <w:pStyle w:val="Bnhthng"/>
              <w:cnfStyle w:val="000000100000" w:firstRow="0" w:lastRow="0" w:firstColumn="0" w:lastColumn="0" w:oddVBand="0" w:evenVBand="0" w:oddHBand="1" w:evenHBand="0" w:firstRowFirstColumn="0" w:firstRowLastColumn="0" w:lastRowFirstColumn="0" w:lastRowLastColumn="0"/>
            </w:pPr>
          </w:p>
        </w:tc>
      </w:tr>
      <w:tr w:rsidR="00B31E62" w:rsidRPr="00D34243" w14:paraId="2BC5BC86"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4A04B9B" w14:textId="77777777" w:rsidR="00B31E62" w:rsidRPr="00D34243" w:rsidRDefault="00B31E62" w:rsidP="00411069">
            <w:pPr>
              <w:pStyle w:val="Bnhthng"/>
            </w:pPr>
            <w:r w:rsidRPr="00D34243">
              <w:t>2</w:t>
            </w:r>
          </w:p>
        </w:tc>
        <w:tc>
          <w:tcPr>
            <w:cnfStyle w:val="000010000000" w:firstRow="0" w:lastRow="0" w:firstColumn="0" w:lastColumn="0" w:oddVBand="1" w:evenVBand="0" w:oddHBand="0" w:evenHBand="0" w:firstRowFirstColumn="0" w:firstRowLastColumn="0" w:lastRowFirstColumn="0" w:lastRowLastColumn="0"/>
            <w:tcW w:w="2551" w:type="dxa"/>
          </w:tcPr>
          <w:p w14:paraId="24816223" w14:textId="0AAB8CC2" w:rsidR="00B31E62" w:rsidRPr="00D34243" w:rsidRDefault="00B31E62" w:rsidP="00411069">
            <w:pPr>
              <w:pStyle w:val="Bnhthng"/>
            </w:pPr>
            <w:r w:rsidRPr="00D34243">
              <w:t>Tra</w:t>
            </w:r>
            <w:r w:rsidR="00DC4737">
              <w:t xml:space="preserve"> cứu</w:t>
            </w:r>
            <w:r w:rsidRPr="00D34243">
              <w:t xml:space="preserve"> phiếu bán hàng</w:t>
            </w:r>
          </w:p>
        </w:tc>
        <w:tc>
          <w:tcPr>
            <w:tcW w:w="2552" w:type="dxa"/>
          </w:tcPr>
          <w:p w14:paraId="129E909D" w14:textId="59B41EA1"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r>
              <w:t>Thao tác trên phần mềm</w:t>
            </w:r>
          </w:p>
        </w:tc>
        <w:tc>
          <w:tcPr>
            <w:cnfStyle w:val="000010000000" w:firstRow="0" w:lastRow="0" w:firstColumn="0" w:lastColumn="0" w:oddVBand="1" w:evenVBand="0" w:oddHBand="0" w:evenHBand="0" w:firstRowFirstColumn="0" w:firstRowLastColumn="0" w:lastRowFirstColumn="0" w:lastRowLastColumn="0"/>
            <w:tcW w:w="2126" w:type="dxa"/>
          </w:tcPr>
          <w:p w14:paraId="681E9DD7" w14:textId="294632D2" w:rsidR="00B31E62" w:rsidRPr="00D34243" w:rsidRDefault="00B31E62" w:rsidP="00411069">
            <w:pPr>
              <w:pStyle w:val="Bnhthng"/>
            </w:pPr>
            <w:r w:rsidRPr="00302A29">
              <w:t>Thực hiện theo đúng yêu cầu</w:t>
            </w:r>
          </w:p>
        </w:tc>
        <w:tc>
          <w:tcPr>
            <w:tcW w:w="1410" w:type="dxa"/>
          </w:tcPr>
          <w:p w14:paraId="799A33E4" w14:textId="77777777"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p>
        </w:tc>
      </w:tr>
      <w:tr w:rsidR="00B31E62" w:rsidRPr="00D34243" w14:paraId="76F88D51"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5BDE1C8C" w14:textId="77777777" w:rsidR="00B31E62" w:rsidRPr="00D34243" w:rsidRDefault="00B31E62" w:rsidP="00411069">
            <w:pPr>
              <w:pStyle w:val="Bnhthng"/>
            </w:pPr>
            <w:r w:rsidRPr="00D34243">
              <w:t>3</w:t>
            </w:r>
          </w:p>
        </w:tc>
        <w:tc>
          <w:tcPr>
            <w:cnfStyle w:val="000010000000" w:firstRow="0" w:lastRow="0" w:firstColumn="0" w:lastColumn="0" w:oddVBand="1" w:evenVBand="0" w:oddHBand="0" w:evenHBand="0" w:firstRowFirstColumn="0" w:firstRowLastColumn="0" w:lastRowFirstColumn="0" w:lastRowLastColumn="0"/>
            <w:tcW w:w="2551" w:type="dxa"/>
          </w:tcPr>
          <w:p w14:paraId="72FA05B7" w14:textId="77777777" w:rsidR="00B31E62" w:rsidRPr="00D34243" w:rsidRDefault="00B31E62" w:rsidP="00411069">
            <w:pPr>
              <w:pStyle w:val="Bnhthng"/>
            </w:pPr>
            <w:r w:rsidRPr="00D34243">
              <w:t>Tạo phiếu mua hàng</w:t>
            </w:r>
          </w:p>
        </w:tc>
        <w:tc>
          <w:tcPr>
            <w:tcW w:w="2552" w:type="dxa"/>
          </w:tcPr>
          <w:p w14:paraId="7CBA3C08" w14:textId="0CAA1CB9"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r>
              <w:t>Nhập dữ liệu</w:t>
            </w:r>
          </w:p>
        </w:tc>
        <w:tc>
          <w:tcPr>
            <w:cnfStyle w:val="000010000000" w:firstRow="0" w:lastRow="0" w:firstColumn="0" w:lastColumn="0" w:oddVBand="1" w:evenVBand="0" w:oddHBand="0" w:evenHBand="0" w:firstRowFirstColumn="0" w:firstRowLastColumn="0" w:lastRowFirstColumn="0" w:lastRowLastColumn="0"/>
            <w:tcW w:w="2126" w:type="dxa"/>
          </w:tcPr>
          <w:p w14:paraId="0F9DF72B" w14:textId="533F8C6D" w:rsidR="00B31E62" w:rsidRPr="00D34243" w:rsidRDefault="00B31E62" w:rsidP="00411069">
            <w:pPr>
              <w:pStyle w:val="Bnhthng"/>
            </w:pPr>
            <w:r w:rsidRPr="008A3326">
              <w:t>Thực hiện theo đúng yêu cầu</w:t>
            </w:r>
          </w:p>
        </w:tc>
        <w:tc>
          <w:tcPr>
            <w:tcW w:w="1410" w:type="dxa"/>
          </w:tcPr>
          <w:p w14:paraId="3A1FF4A1" w14:textId="77777777"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p>
        </w:tc>
      </w:tr>
      <w:tr w:rsidR="00B31E62" w:rsidRPr="00D34243" w14:paraId="5F9D32C1"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38524B8C" w14:textId="77777777" w:rsidR="00B31E62" w:rsidRPr="00D34243" w:rsidRDefault="00B31E62" w:rsidP="00411069">
            <w:pPr>
              <w:pStyle w:val="Bnhthng"/>
            </w:pPr>
            <w:r w:rsidRPr="00D34243">
              <w:t>4</w:t>
            </w:r>
          </w:p>
        </w:tc>
        <w:tc>
          <w:tcPr>
            <w:cnfStyle w:val="000010000000" w:firstRow="0" w:lastRow="0" w:firstColumn="0" w:lastColumn="0" w:oddVBand="1" w:evenVBand="0" w:oddHBand="0" w:evenHBand="0" w:firstRowFirstColumn="0" w:firstRowLastColumn="0" w:lastRowFirstColumn="0" w:lastRowLastColumn="0"/>
            <w:tcW w:w="2551" w:type="dxa"/>
          </w:tcPr>
          <w:p w14:paraId="4828FBB9" w14:textId="575CFEBC" w:rsidR="00B31E62" w:rsidRPr="00D34243" w:rsidRDefault="00B31E62" w:rsidP="00411069">
            <w:pPr>
              <w:pStyle w:val="Bnhthng"/>
            </w:pPr>
            <w:r w:rsidRPr="00D34243">
              <w:t>Tra</w:t>
            </w:r>
            <w:r w:rsidR="00DC4737">
              <w:t xml:space="preserve"> cứu</w:t>
            </w:r>
            <w:r w:rsidRPr="00D34243">
              <w:t xml:space="preserve"> phiếu mua hàng</w:t>
            </w:r>
          </w:p>
        </w:tc>
        <w:tc>
          <w:tcPr>
            <w:tcW w:w="2552" w:type="dxa"/>
          </w:tcPr>
          <w:p w14:paraId="674DB515" w14:textId="053E8F7C"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r>
              <w:t>Thao tác trên phần mềm</w:t>
            </w:r>
          </w:p>
        </w:tc>
        <w:tc>
          <w:tcPr>
            <w:cnfStyle w:val="000010000000" w:firstRow="0" w:lastRow="0" w:firstColumn="0" w:lastColumn="0" w:oddVBand="1" w:evenVBand="0" w:oddHBand="0" w:evenHBand="0" w:firstRowFirstColumn="0" w:firstRowLastColumn="0" w:lastRowFirstColumn="0" w:lastRowLastColumn="0"/>
            <w:tcW w:w="2126" w:type="dxa"/>
          </w:tcPr>
          <w:p w14:paraId="2B28CE68" w14:textId="321BEEF2" w:rsidR="00B31E62" w:rsidRPr="00D34243" w:rsidRDefault="00B31E62" w:rsidP="00411069">
            <w:pPr>
              <w:pStyle w:val="Bnhthng"/>
            </w:pPr>
            <w:r w:rsidRPr="008A3326">
              <w:t>Thực hiện theo đúng yêu cầu</w:t>
            </w:r>
          </w:p>
        </w:tc>
        <w:tc>
          <w:tcPr>
            <w:tcW w:w="1410" w:type="dxa"/>
          </w:tcPr>
          <w:p w14:paraId="57833536" w14:textId="77777777"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p>
        </w:tc>
      </w:tr>
      <w:tr w:rsidR="00B31E62" w:rsidRPr="00D34243" w14:paraId="1A48064B"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CB103A9" w14:textId="77777777" w:rsidR="00B31E62" w:rsidRPr="00D34243" w:rsidRDefault="00B31E62" w:rsidP="00411069">
            <w:pPr>
              <w:pStyle w:val="Bnhthng"/>
            </w:pPr>
            <w:r w:rsidRPr="00D34243">
              <w:t>5</w:t>
            </w:r>
          </w:p>
        </w:tc>
        <w:tc>
          <w:tcPr>
            <w:cnfStyle w:val="000010000000" w:firstRow="0" w:lastRow="0" w:firstColumn="0" w:lastColumn="0" w:oddVBand="1" w:evenVBand="0" w:oddHBand="0" w:evenHBand="0" w:firstRowFirstColumn="0" w:firstRowLastColumn="0" w:lastRowFirstColumn="0" w:lastRowLastColumn="0"/>
            <w:tcW w:w="2551" w:type="dxa"/>
          </w:tcPr>
          <w:p w14:paraId="1DE6334D" w14:textId="77777777" w:rsidR="00B31E62" w:rsidRPr="00D34243" w:rsidRDefault="00B31E62" w:rsidP="00411069">
            <w:pPr>
              <w:pStyle w:val="Bnhthng"/>
            </w:pPr>
            <w:r w:rsidRPr="00D34243">
              <w:t>Tạo phiếu dịch vụ</w:t>
            </w:r>
          </w:p>
        </w:tc>
        <w:tc>
          <w:tcPr>
            <w:tcW w:w="2552" w:type="dxa"/>
          </w:tcPr>
          <w:p w14:paraId="234AE0B3" w14:textId="3C69AB80"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r>
              <w:t>Nhập dữ liệu</w:t>
            </w:r>
          </w:p>
        </w:tc>
        <w:tc>
          <w:tcPr>
            <w:cnfStyle w:val="000010000000" w:firstRow="0" w:lastRow="0" w:firstColumn="0" w:lastColumn="0" w:oddVBand="1" w:evenVBand="0" w:oddHBand="0" w:evenHBand="0" w:firstRowFirstColumn="0" w:firstRowLastColumn="0" w:lastRowFirstColumn="0" w:lastRowLastColumn="0"/>
            <w:tcW w:w="2126" w:type="dxa"/>
          </w:tcPr>
          <w:p w14:paraId="0A9AF0B2" w14:textId="1953C1C6" w:rsidR="00B31E62" w:rsidRPr="00D34243" w:rsidRDefault="00B31E62" w:rsidP="00411069">
            <w:pPr>
              <w:pStyle w:val="Bnhthng"/>
            </w:pPr>
            <w:r w:rsidRPr="008A3326">
              <w:t>Thực hiện theo đúng yêu cầu</w:t>
            </w:r>
          </w:p>
        </w:tc>
        <w:tc>
          <w:tcPr>
            <w:tcW w:w="1410" w:type="dxa"/>
          </w:tcPr>
          <w:p w14:paraId="7510A2F2" w14:textId="77777777"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p>
        </w:tc>
      </w:tr>
      <w:tr w:rsidR="00B31E62" w:rsidRPr="00D34243" w14:paraId="478BEAF7"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8261FC5" w14:textId="77777777" w:rsidR="00B31E62" w:rsidRPr="00D34243" w:rsidRDefault="00B31E62" w:rsidP="00411069">
            <w:pPr>
              <w:pStyle w:val="Bnhthng"/>
            </w:pPr>
            <w:r w:rsidRPr="00D34243">
              <w:t>6</w:t>
            </w:r>
          </w:p>
        </w:tc>
        <w:tc>
          <w:tcPr>
            <w:cnfStyle w:val="000010000000" w:firstRow="0" w:lastRow="0" w:firstColumn="0" w:lastColumn="0" w:oddVBand="1" w:evenVBand="0" w:oddHBand="0" w:evenHBand="0" w:firstRowFirstColumn="0" w:firstRowLastColumn="0" w:lastRowFirstColumn="0" w:lastRowLastColumn="0"/>
            <w:tcW w:w="2551" w:type="dxa"/>
          </w:tcPr>
          <w:p w14:paraId="499DAF11" w14:textId="63731223" w:rsidR="00B31E62" w:rsidRPr="00D34243" w:rsidRDefault="00B31E62" w:rsidP="00411069">
            <w:pPr>
              <w:pStyle w:val="Bnhthng"/>
            </w:pPr>
            <w:r w:rsidRPr="00D34243">
              <w:t xml:space="preserve">Tra </w:t>
            </w:r>
            <w:r w:rsidR="00DC4737">
              <w:t xml:space="preserve">cứu </w:t>
            </w:r>
            <w:r w:rsidRPr="00D34243">
              <w:t>phiếu dịch vụ</w:t>
            </w:r>
          </w:p>
        </w:tc>
        <w:tc>
          <w:tcPr>
            <w:tcW w:w="2552" w:type="dxa"/>
          </w:tcPr>
          <w:p w14:paraId="41520B99" w14:textId="7EF9D948"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r>
              <w:t>Thao tác trên phần mềm</w:t>
            </w:r>
          </w:p>
        </w:tc>
        <w:tc>
          <w:tcPr>
            <w:cnfStyle w:val="000010000000" w:firstRow="0" w:lastRow="0" w:firstColumn="0" w:lastColumn="0" w:oddVBand="1" w:evenVBand="0" w:oddHBand="0" w:evenHBand="0" w:firstRowFirstColumn="0" w:firstRowLastColumn="0" w:lastRowFirstColumn="0" w:lastRowLastColumn="0"/>
            <w:tcW w:w="2126" w:type="dxa"/>
          </w:tcPr>
          <w:p w14:paraId="0393C00E" w14:textId="385B8C68" w:rsidR="00B31E62" w:rsidRPr="00D34243" w:rsidRDefault="00B31E62" w:rsidP="00411069">
            <w:pPr>
              <w:pStyle w:val="Bnhthng"/>
            </w:pPr>
            <w:r w:rsidRPr="008A3326">
              <w:t>Thực hiện theo đúng yêu cầu</w:t>
            </w:r>
          </w:p>
        </w:tc>
        <w:tc>
          <w:tcPr>
            <w:tcW w:w="1410" w:type="dxa"/>
          </w:tcPr>
          <w:p w14:paraId="563B99E6" w14:textId="77777777"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p>
        </w:tc>
      </w:tr>
      <w:tr w:rsidR="00B31E62" w:rsidRPr="00D34243" w14:paraId="4462AB4B"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5DC1DA79" w14:textId="77777777" w:rsidR="00B31E62" w:rsidRPr="00D34243" w:rsidRDefault="00B31E62" w:rsidP="00411069">
            <w:pPr>
              <w:pStyle w:val="Bnhthng"/>
            </w:pPr>
            <w:r w:rsidRPr="00D34243">
              <w:t>7</w:t>
            </w:r>
          </w:p>
        </w:tc>
        <w:tc>
          <w:tcPr>
            <w:cnfStyle w:val="000010000000" w:firstRow="0" w:lastRow="0" w:firstColumn="0" w:lastColumn="0" w:oddVBand="1" w:evenVBand="0" w:oddHBand="0" w:evenHBand="0" w:firstRowFirstColumn="0" w:firstRowLastColumn="0" w:lastRowFirstColumn="0" w:lastRowLastColumn="0"/>
            <w:tcW w:w="2551" w:type="dxa"/>
          </w:tcPr>
          <w:p w14:paraId="70E73E81" w14:textId="77777777" w:rsidR="00B31E62" w:rsidRPr="00D34243" w:rsidRDefault="00B31E62" w:rsidP="00411069">
            <w:pPr>
              <w:pStyle w:val="Bnhthng"/>
            </w:pPr>
            <w:r w:rsidRPr="00D34243">
              <w:t>Tạo báo cáo thống kê tồn kho</w:t>
            </w:r>
          </w:p>
        </w:tc>
        <w:tc>
          <w:tcPr>
            <w:tcW w:w="2552" w:type="dxa"/>
          </w:tcPr>
          <w:p w14:paraId="7255BFF0" w14:textId="5C7E5664"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r>
              <w:t>Nhập dữ liệu</w:t>
            </w:r>
          </w:p>
        </w:tc>
        <w:tc>
          <w:tcPr>
            <w:cnfStyle w:val="000010000000" w:firstRow="0" w:lastRow="0" w:firstColumn="0" w:lastColumn="0" w:oddVBand="1" w:evenVBand="0" w:oddHBand="0" w:evenHBand="0" w:firstRowFirstColumn="0" w:firstRowLastColumn="0" w:lastRowFirstColumn="0" w:lastRowLastColumn="0"/>
            <w:tcW w:w="2126" w:type="dxa"/>
          </w:tcPr>
          <w:p w14:paraId="5EB15BBD" w14:textId="11152354" w:rsidR="00B31E62" w:rsidRPr="00D34243" w:rsidRDefault="00B31E62" w:rsidP="00411069">
            <w:pPr>
              <w:pStyle w:val="Bnhthng"/>
            </w:pPr>
            <w:r w:rsidRPr="008A3326">
              <w:t>Thực hiện theo đúng yêu cầu</w:t>
            </w:r>
          </w:p>
        </w:tc>
        <w:tc>
          <w:tcPr>
            <w:tcW w:w="1410" w:type="dxa"/>
          </w:tcPr>
          <w:p w14:paraId="55193DBF" w14:textId="77777777"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p>
        </w:tc>
      </w:tr>
      <w:tr w:rsidR="00B31E62" w:rsidRPr="00D34243" w14:paraId="2A34D29A"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18522D19" w14:textId="77777777" w:rsidR="00B31E62" w:rsidRPr="00D34243" w:rsidRDefault="00B31E62" w:rsidP="00411069">
            <w:pPr>
              <w:pStyle w:val="Bnhthng"/>
            </w:pPr>
            <w:r w:rsidRPr="00D34243">
              <w:t>8</w:t>
            </w:r>
          </w:p>
        </w:tc>
        <w:tc>
          <w:tcPr>
            <w:cnfStyle w:val="000010000000" w:firstRow="0" w:lastRow="0" w:firstColumn="0" w:lastColumn="0" w:oddVBand="1" w:evenVBand="0" w:oddHBand="0" w:evenHBand="0" w:firstRowFirstColumn="0" w:firstRowLastColumn="0" w:lastRowFirstColumn="0" w:lastRowLastColumn="0"/>
            <w:tcW w:w="2551" w:type="dxa"/>
          </w:tcPr>
          <w:p w14:paraId="2398CB2F" w14:textId="77777777" w:rsidR="00B31E62" w:rsidRPr="00D34243" w:rsidRDefault="00B31E62" w:rsidP="00411069">
            <w:pPr>
              <w:pStyle w:val="Bnhthng"/>
            </w:pPr>
            <w:r w:rsidRPr="00D34243">
              <w:t>Tạo phiếu thông tin nhà cung cấp</w:t>
            </w:r>
          </w:p>
        </w:tc>
        <w:tc>
          <w:tcPr>
            <w:tcW w:w="2552" w:type="dxa"/>
          </w:tcPr>
          <w:p w14:paraId="37B79F45" w14:textId="7D0371DB"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r>
              <w:t>Nhập dữ liệu</w:t>
            </w:r>
          </w:p>
        </w:tc>
        <w:tc>
          <w:tcPr>
            <w:cnfStyle w:val="000010000000" w:firstRow="0" w:lastRow="0" w:firstColumn="0" w:lastColumn="0" w:oddVBand="1" w:evenVBand="0" w:oddHBand="0" w:evenHBand="0" w:firstRowFirstColumn="0" w:firstRowLastColumn="0" w:lastRowFirstColumn="0" w:lastRowLastColumn="0"/>
            <w:tcW w:w="2126" w:type="dxa"/>
          </w:tcPr>
          <w:p w14:paraId="1A65E1B3" w14:textId="15AC30CE" w:rsidR="00B31E62" w:rsidRPr="00D34243" w:rsidRDefault="00B31E62" w:rsidP="00411069">
            <w:pPr>
              <w:pStyle w:val="Bnhthng"/>
            </w:pPr>
            <w:r w:rsidRPr="008A3326">
              <w:t>Thực hiện theo đúng yêu cầu</w:t>
            </w:r>
          </w:p>
        </w:tc>
        <w:tc>
          <w:tcPr>
            <w:tcW w:w="1410" w:type="dxa"/>
          </w:tcPr>
          <w:p w14:paraId="51905C61" w14:textId="77777777"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p>
        </w:tc>
      </w:tr>
      <w:tr w:rsidR="00B31E62" w:rsidRPr="00D34243" w14:paraId="516EC875"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7801DDC" w14:textId="77777777" w:rsidR="00B31E62" w:rsidRPr="00D34243" w:rsidRDefault="00B31E62" w:rsidP="00411069">
            <w:pPr>
              <w:pStyle w:val="Bnhthng"/>
            </w:pPr>
            <w:r w:rsidRPr="00D34243">
              <w:t>9</w:t>
            </w:r>
          </w:p>
        </w:tc>
        <w:tc>
          <w:tcPr>
            <w:cnfStyle w:val="000010000000" w:firstRow="0" w:lastRow="0" w:firstColumn="0" w:lastColumn="0" w:oddVBand="1" w:evenVBand="0" w:oddHBand="0" w:evenHBand="0" w:firstRowFirstColumn="0" w:firstRowLastColumn="0" w:lastRowFirstColumn="0" w:lastRowLastColumn="0"/>
            <w:tcW w:w="2551" w:type="dxa"/>
          </w:tcPr>
          <w:p w14:paraId="19065871" w14:textId="02E8E523" w:rsidR="00B31E62" w:rsidRPr="00D34243" w:rsidRDefault="00B31E62" w:rsidP="00411069">
            <w:pPr>
              <w:pStyle w:val="Bnhthng"/>
            </w:pPr>
            <w:r w:rsidRPr="00D34243">
              <w:t xml:space="preserve">Tra </w:t>
            </w:r>
            <w:r w:rsidR="00DC4737">
              <w:t xml:space="preserve">cứu </w:t>
            </w:r>
            <w:r w:rsidRPr="00D34243">
              <w:t>thông tin nhà cung cấp</w:t>
            </w:r>
          </w:p>
        </w:tc>
        <w:tc>
          <w:tcPr>
            <w:tcW w:w="2552" w:type="dxa"/>
          </w:tcPr>
          <w:p w14:paraId="237BA086" w14:textId="436ADFD9"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r>
              <w:t>Thao tác trên phần mềm</w:t>
            </w:r>
          </w:p>
        </w:tc>
        <w:tc>
          <w:tcPr>
            <w:cnfStyle w:val="000010000000" w:firstRow="0" w:lastRow="0" w:firstColumn="0" w:lastColumn="0" w:oddVBand="1" w:evenVBand="0" w:oddHBand="0" w:evenHBand="0" w:firstRowFirstColumn="0" w:firstRowLastColumn="0" w:lastRowFirstColumn="0" w:lastRowLastColumn="0"/>
            <w:tcW w:w="2126" w:type="dxa"/>
          </w:tcPr>
          <w:p w14:paraId="58C9F45E" w14:textId="18D96F16" w:rsidR="00B31E62" w:rsidRPr="00D34243" w:rsidRDefault="00B31E62" w:rsidP="00411069">
            <w:pPr>
              <w:pStyle w:val="Bnhthng"/>
            </w:pPr>
            <w:r w:rsidRPr="008A3326">
              <w:t>Thực hiện theo đúng yêu cầu</w:t>
            </w:r>
          </w:p>
        </w:tc>
        <w:tc>
          <w:tcPr>
            <w:tcW w:w="1410" w:type="dxa"/>
          </w:tcPr>
          <w:p w14:paraId="56B0A31F" w14:textId="77777777" w:rsidR="00B31E62" w:rsidRPr="00D34243" w:rsidRDefault="00B31E62" w:rsidP="00411069">
            <w:pPr>
              <w:pStyle w:val="Bnhthng"/>
              <w:cnfStyle w:val="000000100000" w:firstRow="0" w:lastRow="0" w:firstColumn="0" w:lastColumn="0" w:oddVBand="0" w:evenVBand="0" w:oddHBand="1" w:evenHBand="0" w:firstRowFirstColumn="0" w:firstRowLastColumn="0" w:lastRowFirstColumn="0" w:lastRowLastColumn="0"/>
            </w:pPr>
          </w:p>
        </w:tc>
      </w:tr>
      <w:tr w:rsidR="00B31E62" w:rsidRPr="00D34243" w14:paraId="203C4085"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220D156F" w14:textId="77777777" w:rsidR="00B31E62" w:rsidRPr="00D34243" w:rsidRDefault="00B31E62" w:rsidP="00411069">
            <w:pPr>
              <w:pStyle w:val="Bnhthng"/>
            </w:pPr>
            <w:r w:rsidRPr="00D34243">
              <w:t>10</w:t>
            </w:r>
          </w:p>
        </w:tc>
        <w:tc>
          <w:tcPr>
            <w:cnfStyle w:val="000010000000" w:firstRow="0" w:lastRow="0" w:firstColumn="0" w:lastColumn="0" w:oddVBand="1" w:evenVBand="0" w:oddHBand="0" w:evenHBand="0" w:firstRowFirstColumn="0" w:firstRowLastColumn="0" w:lastRowFirstColumn="0" w:lastRowLastColumn="0"/>
            <w:tcW w:w="2551" w:type="dxa"/>
          </w:tcPr>
          <w:p w14:paraId="6AFC1080" w14:textId="77777777" w:rsidR="00B31E62" w:rsidRPr="00D34243" w:rsidRDefault="00B31E62" w:rsidP="00411069">
            <w:pPr>
              <w:pStyle w:val="Bnhthng"/>
            </w:pPr>
            <w:r w:rsidRPr="00D34243">
              <w:t>Tra cứu chi tiết sản phẩm</w:t>
            </w:r>
          </w:p>
        </w:tc>
        <w:tc>
          <w:tcPr>
            <w:tcW w:w="2552" w:type="dxa"/>
          </w:tcPr>
          <w:p w14:paraId="6311DBC9" w14:textId="0B243E6C"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r>
              <w:t>Thao tác trên phần mềm</w:t>
            </w:r>
          </w:p>
        </w:tc>
        <w:tc>
          <w:tcPr>
            <w:cnfStyle w:val="000010000000" w:firstRow="0" w:lastRow="0" w:firstColumn="0" w:lastColumn="0" w:oddVBand="1" w:evenVBand="0" w:oddHBand="0" w:evenHBand="0" w:firstRowFirstColumn="0" w:firstRowLastColumn="0" w:lastRowFirstColumn="0" w:lastRowLastColumn="0"/>
            <w:tcW w:w="2126" w:type="dxa"/>
          </w:tcPr>
          <w:p w14:paraId="3F298D67" w14:textId="6420F2BE" w:rsidR="00B31E62" w:rsidRPr="00D34243" w:rsidRDefault="00B31E62" w:rsidP="00411069">
            <w:pPr>
              <w:pStyle w:val="Bnhthng"/>
            </w:pPr>
            <w:r w:rsidRPr="008A3326">
              <w:t>Thực hiện theo đúng yêu cầu</w:t>
            </w:r>
          </w:p>
        </w:tc>
        <w:tc>
          <w:tcPr>
            <w:tcW w:w="1410" w:type="dxa"/>
          </w:tcPr>
          <w:p w14:paraId="38228B06" w14:textId="77777777" w:rsidR="00B31E62" w:rsidRPr="00D34243" w:rsidRDefault="00B31E62" w:rsidP="00411069">
            <w:pPr>
              <w:pStyle w:val="Bnhthng"/>
              <w:cnfStyle w:val="000000000000" w:firstRow="0" w:lastRow="0" w:firstColumn="0" w:lastColumn="0" w:oddVBand="0" w:evenVBand="0" w:oddHBand="0" w:evenHBand="0" w:firstRowFirstColumn="0" w:firstRowLastColumn="0" w:lastRowFirstColumn="0" w:lastRowLastColumn="0"/>
            </w:pPr>
          </w:p>
        </w:tc>
      </w:tr>
    </w:tbl>
    <w:p w14:paraId="1256E5D8" w14:textId="65AA0C17" w:rsidR="00BD24C2" w:rsidRDefault="00BD24C2" w:rsidP="00E7005E">
      <w:pPr>
        <w:pStyle w:val="111"/>
        <w:spacing w:before="240"/>
      </w:pPr>
      <w:bookmarkStart w:id="23" w:name="_Toc168520286"/>
      <w:r w:rsidRPr="00DD2260">
        <w:t>Bảng trách nhiệm yêu cầu tiện dụng</w:t>
      </w:r>
      <w:bookmarkEnd w:id="23"/>
    </w:p>
    <w:p w14:paraId="20A4A349" w14:textId="390C9E62"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11</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tiện dụng</w:t>
      </w:r>
    </w:p>
    <w:tbl>
      <w:tblPr>
        <w:tblStyle w:val="ListTable3-Accent4"/>
        <w:tblW w:w="9606" w:type="dxa"/>
        <w:tblLook w:val="00A0" w:firstRow="1" w:lastRow="0" w:firstColumn="1" w:lastColumn="0" w:noHBand="0" w:noVBand="0"/>
      </w:tblPr>
      <w:tblGrid>
        <w:gridCol w:w="959"/>
        <w:gridCol w:w="2268"/>
        <w:gridCol w:w="2410"/>
        <w:gridCol w:w="2551"/>
        <w:gridCol w:w="1418"/>
      </w:tblGrid>
      <w:tr w:rsidR="006B2F65" w:rsidRPr="00C60440" w14:paraId="2CB8E0C0"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4E5342F4" w14:textId="77777777" w:rsidR="006B2F65" w:rsidRPr="00C60440" w:rsidRDefault="006B2F65"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2268" w:type="dxa"/>
          </w:tcPr>
          <w:p w14:paraId="6B3C78B5" w14:textId="2125B3C7" w:rsidR="006B2F65" w:rsidRPr="00C60440" w:rsidRDefault="006B2F65" w:rsidP="00411069">
            <w:pPr>
              <w:pStyle w:val="Bnhthng"/>
            </w:pPr>
            <w:r>
              <w:t>Yêu cầu</w:t>
            </w:r>
          </w:p>
        </w:tc>
        <w:tc>
          <w:tcPr>
            <w:tcW w:w="2410" w:type="dxa"/>
          </w:tcPr>
          <w:p w14:paraId="4191B06F" w14:textId="54D0B7F8" w:rsidR="006B2F65" w:rsidRDefault="006B2F65"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cnfStyle w:val="000010000000" w:firstRow="0" w:lastRow="0" w:firstColumn="0" w:lastColumn="0" w:oddVBand="1" w:evenVBand="0" w:oddHBand="0" w:evenHBand="0" w:firstRowFirstColumn="0" w:firstRowLastColumn="0" w:lastRowFirstColumn="0" w:lastRowLastColumn="0"/>
            <w:tcW w:w="2551" w:type="dxa"/>
          </w:tcPr>
          <w:p w14:paraId="09EFB171" w14:textId="7C056C7D" w:rsidR="006B2F65" w:rsidRPr="00C60440" w:rsidRDefault="006B2F65" w:rsidP="00411069">
            <w:pPr>
              <w:pStyle w:val="Bnhthng"/>
            </w:pPr>
            <w:r>
              <w:t>Ph</w:t>
            </w:r>
            <w:r w:rsidR="00CD61C9">
              <w:t>ần</w:t>
            </w:r>
            <w:r>
              <w:t xml:space="preserve"> mềm</w:t>
            </w:r>
          </w:p>
        </w:tc>
        <w:tc>
          <w:tcPr>
            <w:tcW w:w="1418" w:type="dxa"/>
          </w:tcPr>
          <w:p w14:paraId="4B76EEED" w14:textId="66A60656" w:rsidR="006B2F65" w:rsidRPr="00C60440" w:rsidRDefault="006B2F65" w:rsidP="00411069">
            <w:pPr>
              <w:pStyle w:val="Bnhthng"/>
              <w:cnfStyle w:val="100000000000" w:firstRow="1" w:lastRow="0" w:firstColumn="0" w:lastColumn="0" w:oddVBand="0" w:evenVBand="0" w:oddHBand="0" w:evenHBand="0" w:firstRowFirstColumn="0" w:firstRowLastColumn="0" w:lastRowFirstColumn="0" w:lastRowLastColumn="0"/>
            </w:pPr>
            <w:r>
              <w:t>Ghi chú</w:t>
            </w:r>
          </w:p>
        </w:tc>
      </w:tr>
      <w:tr w:rsidR="006B2F65" w:rsidRPr="00C60440" w14:paraId="598B1B31"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B92F9BF" w14:textId="77777777" w:rsidR="006B2F65" w:rsidRPr="00C60440" w:rsidRDefault="006B2F65" w:rsidP="00411069">
            <w:pPr>
              <w:pStyle w:val="Bnhthng"/>
            </w:pPr>
            <w:r w:rsidRPr="00C60440">
              <w:lastRenderedPageBreak/>
              <w:t>1</w:t>
            </w:r>
          </w:p>
        </w:tc>
        <w:tc>
          <w:tcPr>
            <w:cnfStyle w:val="000010000000" w:firstRow="0" w:lastRow="0" w:firstColumn="0" w:lastColumn="0" w:oddVBand="1" w:evenVBand="0" w:oddHBand="0" w:evenHBand="0" w:firstRowFirstColumn="0" w:firstRowLastColumn="0" w:lastRowFirstColumn="0" w:lastRowLastColumn="0"/>
            <w:tcW w:w="2268" w:type="dxa"/>
          </w:tcPr>
          <w:p w14:paraId="6083DF9D" w14:textId="77777777" w:rsidR="006B2F65" w:rsidRPr="00C60440" w:rsidRDefault="006B2F65" w:rsidP="00411069">
            <w:pPr>
              <w:pStyle w:val="Bnhthng"/>
            </w:pPr>
            <w:r w:rsidRPr="00C60440">
              <w:t>Tạo phiếu bán hàng</w:t>
            </w:r>
          </w:p>
        </w:tc>
        <w:tc>
          <w:tcPr>
            <w:tcW w:w="2410" w:type="dxa"/>
          </w:tcPr>
          <w:p w14:paraId="56BEA110" w14:textId="187A83D7" w:rsidR="006B2F65" w:rsidRDefault="00CC16E4" w:rsidP="00411069">
            <w:pPr>
              <w:pStyle w:val="Bnhthng"/>
              <w:cnfStyle w:val="000000100000" w:firstRow="0" w:lastRow="0" w:firstColumn="0" w:lastColumn="0" w:oddVBand="0" w:evenVBand="0" w:oddHBand="1"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3E2671F6" w14:textId="7E9AC9FF" w:rsidR="006B2F65" w:rsidRPr="00C60440" w:rsidRDefault="00996761" w:rsidP="00411069">
            <w:pPr>
              <w:pStyle w:val="Bnhthng"/>
            </w:pPr>
            <w:r>
              <w:t>Kiểm tra và thêm dữ liệu vào CSDL</w:t>
            </w:r>
          </w:p>
        </w:tc>
        <w:tc>
          <w:tcPr>
            <w:tcW w:w="1418" w:type="dxa"/>
          </w:tcPr>
          <w:p w14:paraId="63EEC1BB" w14:textId="34578817" w:rsidR="006B2F65" w:rsidRPr="00C60440" w:rsidRDefault="006B2F65" w:rsidP="00411069">
            <w:pPr>
              <w:pStyle w:val="Bnhthng"/>
              <w:cnfStyle w:val="000000100000" w:firstRow="0" w:lastRow="0" w:firstColumn="0" w:lastColumn="0" w:oddVBand="0" w:evenVBand="0" w:oddHBand="1" w:evenHBand="0" w:firstRowFirstColumn="0" w:firstRowLastColumn="0" w:lastRowFirstColumn="0" w:lastRowLastColumn="0"/>
            </w:pPr>
          </w:p>
        </w:tc>
      </w:tr>
      <w:tr w:rsidR="00FF3C61" w:rsidRPr="00C60440" w14:paraId="3B6B7C53"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489F1518" w14:textId="77777777" w:rsidR="00FF3C61" w:rsidRPr="00C60440" w:rsidRDefault="00FF3C61"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2268" w:type="dxa"/>
          </w:tcPr>
          <w:p w14:paraId="19F921F2" w14:textId="449FB841" w:rsidR="00FF3C61" w:rsidRPr="00C60440" w:rsidRDefault="00FF3C61" w:rsidP="00411069">
            <w:pPr>
              <w:pStyle w:val="Bnhthng"/>
            </w:pPr>
            <w:r w:rsidRPr="00C60440">
              <w:t>Tra</w:t>
            </w:r>
            <w:r w:rsidR="00DC4737">
              <w:t xml:space="preserve"> cứu</w:t>
            </w:r>
            <w:r w:rsidRPr="00C60440">
              <w:t xml:space="preserve"> phiếu bán hàng</w:t>
            </w:r>
          </w:p>
        </w:tc>
        <w:tc>
          <w:tcPr>
            <w:tcW w:w="2410" w:type="dxa"/>
          </w:tcPr>
          <w:p w14:paraId="49149AD8" w14:textId="279B67E3" w:rsidR="00FF3C61" w:rsidRDefault="00FF3C61" w:rsidP="00411069">
            <w:pPr>
              <w:pStyle w:val="Bnhthng"/>
              <w:cnfStyle w:val="000000000000" w:firstRow="0" w:lastRow="0" w:firstColumn="0" w:lastColumn="0" w:oddVBand="0" w:evenVBand="0" w:oddHBand="0"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05980DCB" w14:textId="49CC176D" w:rsidR="00FF3C61" w:rsidRPr="00C60440" w:rsidRDefault="00E35314" w:rsidP="00411069">
            <w:pPr>
              <w:pStyle w:val="Bnhthng"/>
            </w:pPr>
            <w:r>
              <w:t>Trả về đầy đủ dữ liệu</w:t>
            </w:r>
          </w:p>
        </w:tc>
        <w:tc>
          <w:tcPr>
            <w:tcW w:w="1418" w:type="dxa"/>
          </w:tcPr>
          <w:p w14:paraId="3555E629" w14:textId="1D0CB579" w:rsidR="00FF3C61" w:rsidRPr="00C60440" w:rsidRDefault="00FF3C61" w:rsidP="00411069">
            <w:pPr>
              <w:pStyle w:val="Bnhthng"/>
              <w:cnfStyle w:val="000000000000" w:firstRow="0" w:lastRow="0" w:firstColumn="0" w:lastColumn="0" w:oddVBand="0" w:evenVBand="0" w:oddHBand="0" w:evenHBand="0" w:firstRowFirstColumn="0" w:firstRowLastColumn="0" w:lastRowFirstColumn="0" w:lastRowLastColumn="0"/>
            </w:pPr>
          </w:p>
        </w:tc>
      </w:tr>
      <w:tr w:rsidR="00FF3C61" w:rsidRPr="00C60440" w14:paraId="4F94128B"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58D564B" w14:textId="77777777" w:rsidR="00FF3C61" w:rsidRPr="00C60440" w:rsidRDefault="00FF3C61"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2268" w:type="dxa"/>
          </w:tcPr>
          <w:p w14:paraId="3A34426E" w14:textId="77777777" w:rsidR="00FF3C61" w:rsidRPr="00C60440" w:rsidRDefault="00FF3C61" w:rsidP="00411069">
            <w:pPr>
              <w:pStyle w:val="Bnhthng"/>
            </w:pPr>
            <w:r w:rsidRPr="00C60440">
              <w:t>Tạo phiếu mua hàng</w:t>
            </w:r>
          </w:p>
        </w:tc>
        <w:tc>
          <w:tcPr>
            <w:tcW w:w="2410" w:type="dxa"/>
          </w:tcPr>
          <w:p w14:paraId="4ECCFBCE" w14:textId="321147B4" w:rsidR="00FF3C61" w:rsidRDefault="00FF3C61" w:rsidP="00411069">
            <w:pPr>
              <w:pStyle w:val="Bnhthng"/>
              <w:cnfStyle w:val="000000100000" w:firstRow="0" w:lastRow="0" w:firstColumn="0" w:lastColumn="0" w:oddVBand="0" w:evenVBand="0" w:oddHBand="1"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01E53EDF" w14:textId="15B5B49B" w:rsidR="00FF3C61" w:rsidRPr="00C60440" w:rsidRDefault="00B96F0A" w:rsidP="00411069">
            <w:pPr>
              <w:pStyle w:val="Bnhthng"/>
            </w:pPr>
            <w:r>
              <w:t>Kiểm tra và thêm dữ liệu vào CSDL</w:t>
            </w:r>
          </w:p>
        </w:tc>
        <w:tc>
          <w:tcPr>
            <w:tcW w:w="1418" w:type="dxa"/>
          </w:tcPr>
          <w:p w14:paraId="52A99A5F" w14:textId="3421D6CB" w:rsidR="00FF3C61" w:rsidRPr="00C60440" w:rsidRDefault="00FF3C61" w:rsidP="00411069">
            <w:pPr>
              <w:pStyle w:val="Bnhthng"/>
              <w:cnfStyle w:val="000000100000" w:firstRow="0" w:lastRow="0" w:firstColumn="0" w:lastColumn="0" w:oddVBand="0" w:evenVBand="0" w:oddHBand="1" w:evenHBand="0" w:firstRowFirstColumn="0" w:firstRowLastColumn="0" w:lastRowFirstColumn="0" w:lastRowLastColumn="0"/>
            </w:pPr>
          </w:p>
        </w:tc>
      </w:tr>
      <w:tr w:rsidR="00FF3C61" w:rsidRPr="00C60440" w14:paraId="2FEB99E2"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7E983BC7" w14:textId="77777777" w:rsidR="00FF3C61" w:rsidRPr="00C60440" w:rsidRDefault="00FF3C61" w:rsidP="00411069">
            <w:pPr>
              <w:pStyle w:val="Bnhthng"/>
            </w:pPr>
            <w:r w:rsidRPr="00C60440">
              <w:t>4</w:t>
            </w:r>
          </w:p>
        </w:tc>
        <w:tc>
          <w:tcPr>
            <w:cnfStyle w:val="000010000000" w:firstRow="0" w:lastRow="0" w:firstColumn="0" w:lastColumn="0" w:oddVBand="1" w:evenVBand="0" w:oddHBand="0" w:evenHBand="0" w:firstRowFirstColumn="0" w:firstRowLastColumn="0" w:lastRowFirstColumn="0" w:lastRowLastColumn="0"/>
            <w:tcW w:w="2268" w:type="dxa"/>
          </w:tcPr>
          <w:p w14:paraId="313A46F7" w14:textId="55C1CE89" w:rsidR="00FF3C61" w:rsidRPr="00C60440" w:rsidRDefault="00FF3C61" w:rsidP="00411069">
            <w:pPr>
              <w:pStyle w:val="Bnhthng"/>
            </w:pPr>
            <w:r w:rsidRPr="00C60440">
              <w:t>Tra</w:t>
            </w:r>
            <w:r w:rsidR="00DC4737">
              <w:t xml:space="preserve"> cứu</w:t>
            </w:r>
            <w:r w:rsidRPr="00C60440">
              <w:t xml:space="preserve"> phiếu mua hàng</w:t>
            </w:r>
          </w:p>
        </w:tc>
        <w:tc>
          <w:tcPr>
            <w:tcW w:w="2410" w:type="dxa"/>
          </w:tcPr>
          <w:p w14:paraId="7B1FE064" w14:textId="4B8113A5" w:rsidR="00FF3C61" w:rsidRDefault="00FF3C61" w:rsidP="00411069">
            <w:pPr>
              <w:pStyle w:val="Bnhthng"/>
              <w:cnfStyle w:val="000000000000" w:firstRow="0" w:lastRow="0" w:firstColumn="0" w:lastColumn="0" w:oddVBand="0" w:evenVBand="0" w:oddHBand="0"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23C14D5F" w14:textId="04DC33C1" w:rsidR="00FF3C61" w:rsidRPr="00C60440" w:rsidRDefault="00CF531F" w:rsidP="00411069">
            <w:pPr>
              <w:pStyle w:val="Bnhthng"/>
            </w:pPr>
            <w:r>
              <w:t>Trả về đầy đủ dữ liệu</w:t>
            </w:r>
          </w:p>
        </w:tc>
        <w:tc>
          <w:tcPr>
            <w:tcW w:w="1418" w:type="dxa"/>
          </w:tcPr>
          <w:p w14:paraId="49C1EE9B" w14:textId="1139F0B5" w:rsidR="00FF3C61" w:rsidRPr="00C60440" w:rsidRDefault="00FF3C61" w:rsidP="00411069">
            <w:pPr>
              <w:pStyle w:val="Bnhthng"/>
              <w:cnfStyle w:val="000000000000" w:firstRow="0" w:lastRow="0" w:firstColumn="0" w:lastColumn="0" w:oddVBand="0" w:evenVBand="0" w:oddHBand="0" w:evenHBand="0" w:firstRowFirstColumn="0" w:firstRowLastColumn="0" w:lastRowFirstColumn="0" w:lastRowLastColumn="0"/>
            </w:pPr>
          </w:p>
        </w:tc>
      </w:tr>
      <w:tr w:rsidR="00FF3C61" w:rsidRPr="00C60440" w14:paraId="11DC0E6E"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C7B4A51" w14:textId="77777777" w:rsidR="00FF3C61" w:rsidRPr="00C60440" w:rsidRDefault="00FF3C61"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2268" w:type="dxa"/>
          </w:tcPr>
          <w:p w14:paraId="20DEEFC0" w14:textId="77777777" w:rsidR="00FF3C61" w:rsidRPr="00C60440" w:rsidRDefault="00FF3C61" w:rsidP="00411069">
            <w:pPr>
              <w:pStyle w:val="Bnhthng"/>
            </w:pPr>
            <w:r w:rsidRPr="00C60440">
              <w:t>Tạo phiếu dịch vụ</w:t>
            </w:r>
          </w:p>
        </w:tc>
        <w:tc>
          <w:tcPr>
            <w:tcW w:w="2410" w:type="dxa"/>
          </w:tcPr>
          <w:p w14:paraId="7EBF7081" w14:textId="710E8028" w:rsidR="00FF3C61" w:rsidRDefault="00FF3C61" w:rsidP="00411069">
            <w:pPr>
              <w:pStyle w:val="Bnhthng"/>
              <w:cnfStyle w:val="000000100000" w:firstRow="0" w:lastRow="0" w:firstColumn="0" w:lastColumn="0" w:oddVBand="0" w:evenVBand="0" w:oddHBand="1"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23A06900" w14:textId="41873976" w:rsidR="00FF3C61" w:rsidRPr="00C60440" w:rsidRDefault="00B96F0A" w:rsidP="00411069">
            <w:pPr>
              <w:pStyle w:val="Bnhthng"/>
            </w:pPr>
            <w:r>
              <w:t>Kiểm tra và thêm dữ liệu vào CSDL</w:t>
            </w:r>
          </w:p>
        </w:tc>
        <w:tc>
          <w:tcPr>
            <w:tcW w:w="1418" w:type="dxa"/>
          </w:tcPr>
          <w:p w14:paraId="5BE8ED14" w14:textId="76D403C0" w:rsidR="00FF3C61" w:rsidRPr="00C60440" w:rsidRDefault="00FF3C61" w:rsidP="00411069">
            <w:pPr>
              <w:pStyle w:val="Bnhthng"/>
              <w:cnfStyle w:val="000000100000" w:firstRow="0" w:lastRow="0" w:firstColumn="0" w:lastColumn="0" w:oddVBand="0" w:evenVBand="0" w:oddHBand="1" w:evenHBand="0" w:firstRowFirstColumn="0" w:firstRowLastColumn="0" w:lastRowFirstColumn="0" w:lastRowLastColumn="0"/>
            </w:pPr>
          </w:p>
        </w:tc>
      </w:tr>
      <w:tr w:rsidR="00FF3C61" w:rsidRPr="00C60440" w14:paraId="3C1FB6A3"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42225698" w14:textId="77777777" w:rsidR="00FF3C61" w:rsidRPr="00C60440" w:rsidRDefault="00FF3C61"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2268" w:type="dxa"/>
          </w:tcPr>
          <w:p w14:paraId="3A60EDBF" w14:textId="35C8A008" w:rsidR="00FF3C61" w:rsidRPr="00C60440" w:rsidRDefault="00FF3C61" w:rsidP="00411069">
            <w:pPr>
              <w:pStyle w:val="Bnhthng"/>
            </w:pPr>
            <w:r w:rsidRPr="00C60440">
              <w:t xml:space="preserve">Tra </w:t>
            </w:r>
            <w:r w:rsidR="00DC4737">
              <w:t xml:space="preserve">cứu </w:t>
            </w:r>
            <w:r w:rsidRPr="00C60440">
              <w:t>phiếu dịch vụ</w:t>
            </w:r>
          </w:p>
        </w:tc>
        <w:tc>
          <w:tcPr>
            <w:tcW w:w="2410" w:type="dxa"/>
          </w:tcPr>
          <w:p w14:paraId="55B0DFB3" w14:textId="07EBCFFD" w:rsidR="00FF3C61" w:rsidRDefault="00FF3C61" w:rsidP="00411069">
            <w:pPr>
              <w:pStyle w:val="Bnhthng"/>
              <w:cnfStyle w:val="000000000000" w:firstRow="0" w:lastRow="0" w:firstColumn="0" w:lastColumn="0" w:oddVBand="0" w:evenVBand="0" w:oddHBand="0"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338D7AC6" w14:textId="1A6F2419" w:rsidR="00FF3C61" w:rsidRPr="00C60440" w:rsidRDefault="00CF531F" w:rsidP="00411069">
            <w:pPr>
              <w:pStyle w:val="Bnhthng"/>
            </w:pPr>
            <w:r>
              <w:t>Trả về đầy đủ dữ liệu</w:t>
            </w:r>
          </w:p>
        </w:tc>
        <w:tc>
          <w:tcPr>
            <w:tcW w:w="1418" w:type="dxa"/>
          </w:tcPr>
          <w:p w14:paraId="55ABD538" w14:textId="3EA0DF33" w:rsidR="00FF3C61" w:rsidRPr="00C60440" w:rsidRDefault="00FF3C61" w:rsidP="00411069">
            <w:pPr>
              <w:pStyle w:val="Bnhthng"/>
              <w:cnfStyle w:val="000000000000" w:firstRow="0" w:lastRow="0" w:firstColumn="0" w:lastColumn="0" w:oddVBand="0" w:evenVBand="0" w:oddHBand="0" w:evenHBand="0" w:firstRowFirstColumn="0" w:firstRowLastColumn="0" w:lastRowFirstColumn="0" w:lastRowLastColumn="0"/>
            </w:pPr>
          </w:p>
        </w:tc>
      </w:tr>
      <w:tr w:rsidR="00FF3C61" w:rsidRPr="00C60440" w14:paraId="6582A53B"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7AE5745" w14:textId="77777777" w:rsidR="00FF3C61" w:rsidRPr="00C60440" w:rsidRDefault="00FF3C61"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2268" w:type="dxa"/>
          </w:tcPr>
          <w:p w14:paraId="6656B38D" w14:textId="77777777" w:rsidR="00FF3C61" w:rsidRPr="00C60440" w:rsidRDefault="00FF3C61" w:rsidP="00411069">
            <w:pPr>
              <w:pStyle w:val="Bnhthng"/>
            </w:pPr>
            <w:r w:rsidRPr="00C60440">
              <w:t>Tạo báo cáo thống kê</w:t>
            </w:r>
            <w:r>
              <w:t xml:space="preserve"> tồn kho</w:t>
            </w:r>
          </w:p>
        </w:tc>
        <w:tc>
          <w:tcPr>
            <w:tcW w:w="2410" w:type="dxa"/>
          </w:tcPr>
          <w:p w14:paraId="7E6446B1" w14:textId="45E1BD89" w:rsidR="00FF3C61" w:rsidRDefault="00FF3C61" w:rsidP="00411069">
            <w:pPr>
              <w:pStyle w:val="Bnhthng"/>
              <w:cnfStyle w:val="000000100000" w:firstRow="0" w:lastRow="0" w:firstColumn="0" w:lastColumn="0" w:oddVBand="0" w:evenVBand="0" w:oddHBand="1"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27331EFC" w14:textId="3595B3ED" w:rsidR="00FF3C61" w:rsidRPr="00C60440" w:rsidRDefault="001D58AA" w:rsidP="00411069">
            <w:pPr>
              <w:pStyle w:val="Bnhthng"/>
            </w:pPr>
            <w:r>
              <w:t>Kiểm tra và thêm dữ liệu vào CSDL</w:t>
            </w:r>
          </w:p>
        </w:tc>
        <w:tc>
          <w:tcPr>
            <w:tcW w:w="1418" w:type="dxa"/>
          </w:tcPr>
          <w:p w14:paraId="6F387F90" w14:textId="3C9F8A82" w:rsidR="00FF3C61" w:rsidRPr="00C60440" w:rsidRDefault="00FF3C61" w:rsidP="00411069">
            <w:pPr>
              <w:pStyle w:val="Bnhthng"/>
              <w:cnfStyle w:val="000000100000" w:firstRow="0" w:lastRow="0" w:firstColumn="0" w:lastColumn="0" w:oddVBand="0" w:evenVBand="0" w:oddHBand="1" w:evenHBand="0" w:firstRowFirstColumn="0" w:firstRowLastColumn="0" w:lastRowFirstColumn="0" w:lastRowLastColumn="0"/>
            </w:pPr>
          </w:p>
        </w:tc>
      </w:tr>
      <w:tr w:rsidR="00FF3C61" w:rsidRPr="00C60440" w14:paraId="1B08BC47"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6009B441" w14:textId="77777777" w:rsidR="00FF3C61" w:rsidRPr="00C60440" w:rsidRDefault="00FF3C61"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2268" w:type="dxa"/>
          </w:tcPr>
          <w:p w14:paraId="6F550A10" w14:textId="77777777" w:rsidR="00FF3C61" w:rsidRPr="00C60440" w:rsidRDefault="00FF3C61" w:rsidP="00411069">
            <w:pPr>
              <w:pStyle w:val="Bnhthng"/>
            </w:pPr>
            <w:r w:rsidRPr="00C60440">
              <w:t>Tạo phiếu thông tin nhà cung cấp</w:t>
            </w:r>
          </w:p>
        </w:tc>
        <w:tc>
          <w:tcPr>
            <w:tcW w:w="2410" w:type="dxa"/>
          </w:tcPr>
          <w:p w14:paraId="66C1B40C" w14:textId="10317E47" w:rsidR="00FF3C61" w:rsidRDefault="00FF3C61" w:rsidP="00411069">
            <w:pPr>
              <w:pStyle w:val="Bnhthng"/>
              <w:cnfStyle w:val="000000000000" w:firstRow="0" w:lastRow="0" w:firstColumn="0" w:lastColumn="0" w:oddVBand="0" w:evenVBand="0" w:oddHBand="0"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2C6FE998" w14:textId="1AC220FA" w:rsidR="00FF3C61" w:rsidRPr="00C60440" w:rsidRDefault="001D58AA" w:rsidP="00411069">
            <w:pPr>
              <w:pStyle w:val="Bnhthng"/>
            </w:pPr>
            <w:r>
              <w:t>Kiểm tra và thêm dữ liệu vào CSDL</w:t>
            </w:r>
          </w:p>
        </w:tc>
        <w:tc>
          <w:tcPr>
            <w:tcW w:w="1418" w:type="dxa"/>
          </w:tcPr>
          <w:p w14:paraId="5C6147B4" w14:textId="4F91750B" w:rsidR="00FF3C61" w:rsidRPr="00C60440" w:rsidRDefault="00FF3C61" w:rsidP="00411069">
            <w:pPr>
              <w:pStyle w:val="Bnhthng"/>
              <w:cnfStyle w:val="000000000000" w:firstRow="0" w:lastRow="0" w:firstColumn="0" w:lastColumn="0" w:oddVBand="0" w:evenVBand="0" w:oddHBand="0" w:evenHBand="0" w:firstRowFirstColumn="0" w:firstRowLastColumn="0" w:lastRowFirstColumn="0" w:lastRowLastColumn="0"/>
            </w:pPr>
          </w:p>
        </w:tc>
      </w:tr>
      <w:tr w:rsidR="00FF3C61" w:rsidRPr="00C60440" w14:paraId="27D2931C"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392BBB3F" w14:textId="77777777" w:rsidR="00FF3C61" w:rsidRPr="00C60440" w:rsidRDefault="00FF3C61"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2268" w:type="dxa"/>
          </w:tcPr>
          <w:p w14:paraId="5DBB365A" w14:textId="32EB19E4" w:rsidR="00FF3C61" w:rsidRPr="00C60440" w:rsidRDefault="00FF3C61" w:rsidP="00411069">
            <w:pPr>
              <w:pStyle w:val="Bnhthng"/>
            </w:pPr>
            <w:r w:rsidRPr="00C60440">
              <w:t>Tra</w:t>
            </w:r>
            <w:r w:rsidR="00DC4737">
              <w:t xml:space="preserve"> cứu</w:t>
            </w:r>
            <w:r w:rsidRPr="00C60440">
              <w:t xml:space="preserve"> thông tin nhà cung cấp</w:t>
            </w:r>
          </w:p>
        </w:tc>
        <w:tc>
          <w:tcPr>
            <w:tcW w:w="2410" w:type="dxa"/>
          </w:tcPr>
          <w:p w14:paraId="6D1184FD" w14:textId="3C7725F7" w:rsidR="00FF3C61" w:rsidRDefault="00FF3C61" w:rsidP="00411069">
            <w:pPr>
              <w:pStyle w:val="Bnhthng"/>
              <w:cnfStyle w:val="000000100000" w:firstRow="0" w:lastRow="0" w:firstColumn="0" w:lastColumn="0" w:oddVBand="0" w:evenVBand="0" w:oddHBand="1"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72210C0F" w14:textId="301E38BD" w:rsidR="00FF3C61" w:rsidRPr="00C60440" w:rsidRDefault="00CF531F" w:rsidP="00411069">
            <w:pPr>
              <w:pStyle w:val="Bnhthng"/>
            </w:pPr>
            <w:r>
              <w:t>Trả về đầy đủ dữ liệu</w:t>
            </w:r>
          </w:p>
        </w:tc>
        <w:tc>
          <w:tcPr>
            <w:tcW w:w="1418" w:type="dxa"/>
          </w:tcPr>
          <w:p w14:paraId="78D894D4" w14:textId="1A43FC58" w:rsidR="00FF3C61" w:rsidRPr="00C60440" w:rsidRDefault="00FF3C61" w:rsidP="00411069">
            <w:pPr>
              <w:pStyle w:val="Bnhthng"/>
              <w:cnfStyle w:val="000000100000" w:firstRow="0" w:lastRow="0" w:firstColumn="0" w:lastColumn="0" w:oddVBand="0" w:evenVBand="0" w:oddHBand="1" w:evenHBand="0" w:firstRowFirstColumn="0" w:firstRowLastColumn="0" w:lastRowFirstColumn="0" w:lastRowLastColumn="0"/>
            </w:pPr>
          </w:p>
        </w:tc>
      </w:tr>
      <w:tr w:rsidR="00FF3C61" w:rsidRPr="00C60440" w14:paraId="2F7574DE" w14:textId="77777777" w:rsidTr="009B0AB5">
        <w:tc>
          <w:tcPr>
            <w:cnfStyle w:val="001000000000" w:firstRow="0" w:lastRow="0" w:firstColumn="1" w:lastColumn="0" w:oddVBand="0" w:evenVBand="0" w:oddHBand="0" w:evenHBand="0" w:firstRowFirstColumn="0" w:firstRowLastColumn="0" w:lastRowFirstColumn="0" w:lastRowLastColumn="0"/>
            <w:tcW w:w="959" w:type="dxa"/>
          </w:tcPr>
          <w:p w14:paraId="54626A05" w14:textId="77777777" w:rsidR="00FF3C61" w:rsidRPr="00C60440" w:rsidRDefault="00FF3C61"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2268" w:type="dxa"/>
          </w:tcPr>
          <w:p w14:paraId="5E8A1B47" w14:textId="77777777" w:rsidR="00FF3C61" w:rsidRPr="00C60440" w:rsidRDefault="00FF3C61" w:rsidP="00411069">
            <w:pPr>
              <w:pStyle w:val="Bnhthng"/>
            </w:pPr>
            <w:r w:rsidRPr="00C60440">
              <w:t>Tra cứu chi tiết sản phẩm</w:t>
            </w:r>
          </w:p>
        </w:tc>
        <w:tc>
          <w:tcPr>
            <w:tcW w:w="2410" w:type="dxa"/>
          </w:tcPr>
          <w:p w14:paraId="2D8589EA" w14:textId="7A1123AF" w:rsidR="00FF3C61" w:rsidRDefault="00FF3C61" w:rsidP="00411069">
            <w:pPr>
              <w:pStyle w:val="Bnhthng"/>
              <w:cnfStyle w:val="000000000000" w:firstRow="0" w:lastRow="0" w:firstColumn="0" w:lastColumn="0" w:oddVBand="0" w:evenVBand="0" w:oddHBand="0" w:evenHBand="0" w:firstRowFirstColumn="0" w:firstRowLastColumn="0" w:lastRowFirstColumn="0" w:lastRowLastColumn="0"/>
            </w:pPr>
            <w:r>
              <w:t>Đọc kĩ hướng dẫn</w:t>
            </w:r>
          </w:p>
        </w:tc>
        <w:tc>
          <w:tcPr>
            <w:cnfStyle w:val="000010000000" w:firstRow="0" w:lastRow="0" w:firstColumn="0" w:lastColumn="0" w:oddVBand="1" w:evenVBand="0" w:oddHBand="0" w:evenHBand="0" w:firstRowFirstColumn="0" w:firstRowLastColumn="0" w:lastRowFirstColumn="0" w:lastRowLastColumn="0"/>
            <w:tcW w:w="2551" w:type="dxa"/>
          </w:tcPr>
          <w:p w14:paraId="73456E59" w14:textId="09AC06B1" w:rsidR="00FF3C61" w:rsidRPr="00C60440" w:rsidRDefault="00CF531F" w:rsidP="00411069">
            <w:pPr>
              <w:pStyle w:val="Bnhthng"/>
            </w:pPr>
            <w:r>
              <w:t>Trả về đầy đủ dữ liệu</w:t>
            </w:r>
          </w:p>
        </w:tc>
        <w:tc>
          <w:tcPr>
            <w:tcW w:w="1418" w:type="dxa"/>
          </w:tcPr>
          <w:p w14:paraId="49A73A54" w14:textId="3D346B2D" w:rsidR="00FF3C61" w:rsidRPr="00C60440" w:rsidRDefault="00FF3C61" w:rsidP="00411069">
            <w:pPr>
              <w:pStyle w:val="Bnhthng"/>
              <w:cnfStyle w:val="000000000000" w:firstRow="0" w:lastRow="0" w:firstColumn="0" w:lastColumn="0" w:oddVBand="0" w:evenVBand="0" w:oddHBand="0" w:evenHBand="0" w:firstRowFirstColumn="0" w:firstRowLastColumn="0" w:lastRowFirstColumn="0" w:lastRowLastColumn="0"/>
            </w:pPr>
          </w:p>
        </w:tc>
      </w:tr>
    </w:tbl>
    <w:p w14:paraId="6B15525B" w14:textId="479EC33E" w:rsidR="00FB6282" w:rsidRDefault="00FB6282" w:rsidP="00E7005E">
      <w:pPr>
        <w:pStyle w:val="111"/>
        <w:spacing w:before="240"/>
      </w:pPr>
      <w:bookmarkStart w:id="24" w:name="_Toc168520287"/>
      <w:r w:rsidRPr="00DD2260">
        <w:t>Bảng trách nhiệm yêu cầu tương thích</w:t>
      </w:r>
      <w:bookmarkEnd w:id="24"/>
    </w:p>
    <w:p w14:paraId="73BE1C25" w14:textId="5374B004"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12</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tương thích</w:t>
      </w:r>
    </w:p>
    <w:tbl>
      <w:tblPr>
        <w:tblStyle w:val="ListTable3-Accent4"/>
        <w:tblW w:w="9606" w:type="dxa"/>
        <w:tblLook w:val="00A0" w:firstRow="1" w:lastRow="0" w:firstColumn="1" w:lastColumn="0" w:noHBand="0" w:noVBand="0"/>
      </w:tblPr>
      <w:tblGrid>
        <w:gridCol w:w="959"/>
        <w:gridCol w:w="2551"/>
        <w:gridCol w:w="2694"/>
        <w:gridCol w:w="1984"/>
        <w:gridCol w:w="1418"/>
      </w:tblGrid>
      <w:tr w:rsidR="00F0682C" w:rsidRPr="00C60440" w14:paraId="35D77D09" w14:textId="085B6045"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79CB532F" w14:textId="77777777" w:rsidR="00F0682C" w:rsidRPr="00C60440" w:rsidRDefault="00F0682C"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2551" w:type="dxa"/>
          </w:tcPr>
          <w:p w14:paraId="08431E6D" w14:textId="77777777" w:rsidR="00F0682C" w:rsidRPr="00C60440" w:rsidRDefault="00F0682C" w:rsidP="00411069">
            <w:pPr>
              <w:pStyle w:val="Bnhthng"/>
            </w:pPr>
            <w:r>
              <w:t>Nghiệp vụ</w:t>
            </w:r>
          </w:p>
        </w:tc>
        <w:tc>
          <w:tcPr>
            <w:tcW w:w="2694" w:type="dxa"/>
          </w:tcPr>
          <w:p w14:paraId="11F2E1E4" w14:textId="4DB27793" w:rsidR="00F0682C" w:rsidRPr="00C60440" w:rsidRDefault="00F0682C"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cnfStyle w:val="000010000000" w:firstRow="0" w:lastRow="0" w:firstColumn="0" w:lastColumn="0" w:oddVBand="1" w:evenVBand="0" w:oddHBand="0" w:evenHBand="0" w:firstRowFirstColumn="0" w:firstRowLastColumn="0" w:lastRowFirstColumn="0" w:lastRowLastColumn="0"/>
            <w:tcW w:w="1984" w:type="dxa"/>
          </w:tcPr>
          <w:p w14:paraId="2DD09456" w14:textId="2B72B943" w:rsidR="00F0682C" w:rsidRPr="00C60440" w:rsidRDefault="00F0682C" w:rsidP="00411069">
            <w:pPr>
              <w:pStyle w:val="Bnhthng"/>
            </w:pPr>
            <w:r>
              <w:t>Ph</w:t>
            </w:r>
            <w:r w:rsidR="008463AD">
              <w:t>ầ</w:t>
            </w:r>
            <w:r>
              <w:t>n mềm</w:t>
            </w:r>
          </w:p>
        </w:tc>
        <w:tc>
          <w:tcPr>
            <w:tcW w:w="1418" w:type="dxa"/>
          </w:tcPr>
          <w:p w14:paraId="3488EB4B" w14:textId="5DDF94DE" w:rsidR="00F0682C" w:rsidRDefault="00F0682C" w:rsidP="00411069">
            <w:pPr>
              <w:pStyle w:val="Bnhthng"/>
              <w:cnfStyle w:val="100000000000" w:firstRow="1" w:lastRow="0" w:firstColumn="0" w:lastColumn="0" w:oddVBand="0" w:evenVBand="0" w:oddHBand="0" w:evenHBand="0" w:firstRowFirstColumn="0" w:firstRowLastColumn="0" w:lastRowFirstColumn="0" w:lastRowLastColumn="0"/>
            </w:pPr>
            <w:r>
              <w:t>Ghi chú</w:t>
            </w:r>
          </w:p>
        </w:tc>
      </w:tr>
      <w:tr w:rsidR="00F0682C" w:rsidRPr="00C60440" w14:paraId="445DC493" w14:textId="49A28A58"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6E49B49" w14:textId="77777777" w:rsidR="00F0682C" w:rsidRPr="00C60440" w:rsidRDefault="00F0682C"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2551" w:type="dxa"/>
          </w:tcPr>
          <w:p w14:paraId="2B261145" w14:textId="77777777" w:rsidR="00F0682C" w:rsidRPr="00C60440" w:rsidRDefault="00F0682C" w:rsidP="00411069">
            <w:pPr>
              <w:pStyle w:val="Bnhthng"/>
            </w:pPr>
            <w:r w:rsidRPr="00C60440">
              <w:t>Tạo phiếu bán hàng</w:t>
            </w:r>
          </w:p>
        </w:tc>
        <w:tc>
          <w:tcPr>
            <w:tcW w:w="2694" w:type="dxa"/>
          </w:tcPr>
          <w:p w14:paraId="6E713E0F" w14:textId="1B97EF57" w:rsidR="00F0682C" w:rsidRPr="00C60440" w:rsidRDefault="00493F8D" w:rsidP="00411069">
            <w:pPr>
              <w:pStyle w:val="Bnhthng"/>
              <w:cnfStyle w:val="000000100000" w:firstRow="0" w:lastRow="0" w:firstColumn="0" w:lastColumn="0" w:oddVBand="0" w:evenVBand="0" w:oddHBand="1" w:evenHBand="0" w:firstRowFirstColumn="0" w:firstRowLastColumn="0" w:lastRowFirstColumn="0" w:lastRowLastColumn="0"/>
            </w:pPr>
            <w:r w:rsidRPr="00493F8D">
              <w:t>Nhập dữ liệu</w:t>
            </w:r>
          </w:p>
        </w:tc>
        <w:tc>
          <w:tcPr>
            <w:cnfStyle w:val="000010000000" w:firstRow="0" w:lastRow="0" w:firstColumn="0" w:lastColumn="0" w:oddVBand="1" w:evenVBand="0" w:oddHBand="0" w:evenHBand="0" w:firstRowFirstColumn="0" w:firstRowLastColumn="0" w:lastRowFirstColumn="0" w:lastRowLastColumn="0"/>
            <w:tcW w:w="1984" w:type="dxa"/>
          </w:tcPr>
          <w:p w14:paraId="0966B5EC" w14:textId="69B4C423" w:rsidR="00F0682C" w:rsidRPr="00C60440" w:rsidRDefault="008463AD" w:rsidP="00411069">
            <w:pPr>
              <w:pStyle w:val="Bnhthng"/>
            </w:pPr>
            <w:r w:rsidRPr="008463AD">
              <w:t>Thực hiện theo đúng yêu cầu</w:t>
            </w:r>
          </w:p>
        </w:tc>
        <w:tc>
          <w:tcPr>
            <w:tcW w:w="1418" w:type="dxa"/>
          </w:tcPr>
          <w:p w14:paraId="7BA220DD" w14:textId="77777777" w:rsidR="00F0682C" w:rsidRPr="00C60440" w:rsidRDefault="00F0682C" w:rsidP="00411069">
            <w:pPr>
              <w:pStyle w:val="Bnhthng"/>
              <w:cnfStyle w:val="000000100000" w:firstRow="0" w:lastRow="0" w:firstColumn="0" w:lastColumn="0" w:oddVBand="0" w:evenVBand="0" w:oddHBand="1" w:evenHBand="0" w:firstRowFirstColumn="0" w:firstRowLastColumn="0" w:lastRowFirstColumn="0" w:lastRowLastColumn="0"/>
            </w:pPr>
          </w:p>
        </w:tc>
      </w:tr>
      <w:tr w:rsidR="00F0682C" w:rsidRPr="00C60440" w14:paraId="2C97A807" w14:textId="60A9110A" w:rsidTr="009B0AB5">
        <w:tc>
          <w:tcPr>
            <w:cnfStyle w:val="001000000000" w:firstRow="0" w:lastRow="0" w:firstColumn="1" w:lastColumn="0" w:oddVBand="0" w:evenVBand="0" w:oddHBand="0" w:evenHBand="0" w:firstRowFirstColumn="0" w:firstRowLastColumn="0" w:lastRowFirstColumn="0" w:lastRowLastColumn="0"/>
            <w:tcW w:w="959" w:type="dxa"/>
          </w:tcPr>
          <w:p w14:paraId="5C4B0AD3" w14:textId="77777777" w:rsidR="00F0682C" w:rsidRPr="00C60440" w:rsidRDefault="00F0682C"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2551" w:type="dxa"/>
          </w:tcPr>
          <w:p w14:paraId="45EB2F2C" w14:textId="24FDAA2E" w:rsidR="00F0682C" w:rsidRPr="00C60440" w:rsidRDefault="00F0682C" w:rsidP="00411069">
            <w:pPr>
              <w:pStyle w:val="Bnhthng"/>
            </w:pPr>
            <w:r w:rsidRPr="00C60440">
              <w:t>Tra</w:t>
            </w:r>
            <w:r w:rsidR="00DC4737">
              <w:t xml:space="preserve"> cứu</w:t>
            </w:r>
            <w:r w:rsidRPr="00C60440">
              <w:t xml:space="preserve"> phiếu bán hàng</w:t>
            </w:r>
          </w:p>
        </w:tc>
        <w:tc>
          <w:tcPr>
            <w:tcW w:w="2694" w:type="dxa"/>
          </w:tcPr>
          <w:p w14:paraId="6A7D81C0" w14:textId="457CD956" w:rsidR="00F0682C" w:rsidRPr="00C60440" w:rsidRDefault="00156508" w:rsidP="00411069">
            <w:pPr>
              <w:pStyle w:val="Bnhthng"/>
              <w:cnfStyle w:val="000000000000" w:firstRow="0" w:lastRow="0" w:firstColumn="0" w:lastColumn="0" w:oddVBand="0" w:evenVBand="0" w:oddHBand="0" w:evenHBand="0" w:firstRowFirstColumn="0" w:firstRowLastColumn="0" w:lastRowFirstColumn="0" w:lastRowLastColumn="0"/>
            </w:pPr>
            <w:r w:rsidRPr="00156508">
              <w:t>Thao tác trên phần mềm</w:t>
            </w:r>
          </w:p>
        </w:tc>
        <w:tc>
          <w:tcPr>
            <w:cnfStyle w:val="000010000000" w:firstRow="0" w:lastRow="0" w:firstColumn="0" w:lastColumn="0" w:oddVBand="1" w:evenVBand="0" w:oddHBand="0" w:evenHBand="0" w:firstRowFirstColumn="0" w:firstRowLastColumn="0" w:lastRowFirstColumn="0" w:lastRowLastColumn="0"/>
            <w:tcW w:w="1984" w:type="dxa"/>
          </w:tcPr>
          <w:p w14:paraId="6BE789A0" w14:textId="5DDF9257" w:rsidR="00F0682C" w:rsidRPr="00C60440" w:rsidRDefault="008463AD" w:rsidP="00411069">
            <w:pPr>
              <w:pStyle w:val="Bnhthng"/>
            </w:pPr>
            <w:r w:rsidRPr="008463AD">
              <w:t>Thực hiện theo đúng yêu cầu</w:t>
            </w:r>
          </w:p>
        </w:tc>
        <w:tc>
          <w:tcPr>
            <w:tcW w:w="1418" w:type="dxa"/>
          </w:tcPr>
          <w:p w14:paraId="50FF87F8" w14:textId="77777777" w:rsidR="00F0682C" w:rsidRPr="00C60440" w:rsidRDefault="00F0682C" w:rsidP="00411069">
            <w:pPr>
              <w:pStyle w:val="Bnhthng"/>
              <w:cnfStyle w:val="000000000000" w:firstRow="0" w:lastRow="0" w:firstColumn="0" w:lastColumn="0" w:oddVBand="0" w:evenVBand="0" w:oddHBand="0" w:evenHBand="0" w:firstRowFirstColumn="0" w:firstRowLastColumn="0" w:lastRowFirstColumn="0" w:lastRowLastColumn="0"/>
            </w:pPr>
          </w:p>
        </w:tc>
      </w:tr>
      <w:tr w:rsidR="00F0682C" w:rsidRPr="00C60440" w14:paraId="01367DDF" w14:textId="4FEAA818"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5115D368" w14:textId="77777777" w:rsidR="00F0682C" w:rsidRPr="00C60440" w:rsidRDefault="00F0682C"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2551" w:type="dxa"/>
          </w:tcPr>
          <w:p w14:paraId="4D5C25D5" w14:textId="77777777" w:rsidR="00F0682C" w:rsidRPr="00C60440" w:rsidRDefault="00F0682C" w:rsidP="00411069">
            <w:pPr>
              <w:pStyle w:val="Bnhthng"/>
            </w:pPr>
            <w:r w:rsidRPr="00C60440">
              <w:t>Tạo phiếu mua hàng</w:t>
            </w:r>
          </w:p>
        </w:tc>
        <w:tc>
          <w:tcPr>
            <w:tcW w:w="2694" w:type="dxa"/>
          </w:tcPr>
          <w:p w14:paraId="6324292E" w14:textId="1F68ED5E" w:rsidR="00F0682C" w:rsidRPr="00C60440" w:rsidRDefault="00493F8D" w:rsidP="00411069">
            <w:pPr>
              <w:pStyle w:val="Bnhthng"/>
              <w:cnfStyle w:val="000000100000" w:firstRow="0" w:lastRow="0" w:firstColumn="0" w:lastColumn="0" w:oddVBand="0" w:evenVBand="0" w:oddHBand="1" w:evenHBand="0" w:firstRowFirstColumn="0" w:firstRowLastColumn="0" w:lastRowFirstColumn="0" w:lastRowLastColumn="0"/>
            </w:pPr>
            <w:r w:rsidRPr="00493F8D">
              <w:t>Nhập dữ liệu</w:t>
            </w:r>
          </w:p>
        </w:tc>
        <w:tc>
          <w:tcPr>
            <w:cnfStyle w:val="000010000000" w:firstRow="0" w:lastRow="0" w:firstColumn="0" w:lastColumn="0" w:oddVBand="1" w:evenVBand="0" w:oddHBand="0" w:evenHBand="0" w:firstRowFirstColumn="0" w:firstRowLastColumn="0" w:lastRowFirstColumn="0" w:lastRowLastColumn="0"/>
            <w:tcW w:w="1984" w:type="dxa"/>
          </w:tcPr>
          <w:p w14:paraId="7D4CAA84" w14:textId="5FA97940" w:rsidR="00F0682C" w:rsidRPr="00C60440" w:rsidRDefault="008463AD" w:rsidP="00411069">
            <w:pPr>
              <w:pStyle w:val="Bnhthng"/>
            </w:pPr>
            <w:r w:rsidRPr="008463AD">
              <w:t>Thực hiện theo đúng yêu cầu</w:t>
            </w:r>
          </w:p>
        </w:tc>
        <w:tc>
          <w:tcPr>
            <w:tcW w:w="1418" w:type="dxa"/>
          </w:tcPr>
          <w:p w14:paraId="783F79BB" w14:textId="77777777" w:rsidR="00F0682C" w:rsidRPr="00C60440" w:rsidRDefault="00F0682C" w:rsidP="00411069">
            <w:pPr>
              <w:pStyle w:val="Bnhthng"/>
              <w:cnfStyle w:val="000000100000" w:firstRow="0" w:lastRow="0" w:firstColumn="0" w:lastColumn="0" w:oddVBand="0" w:evenVBand="0" w:oddHBand="1" w:evenHBand="0" w:firstRowFirstColumn="0" w:firstRowLastColumn="0" w:lastRowFirstColumn="0" w:lastRowLastColumn="0"/>
            </w:pPr>
          </w:p>
        </w:tc>
      </w:tr>
      <w:tr w:rsidR="00F0682C" w:rsidRPr="00C60440" w14:paraId="5DD724E6" w14:textId="5AC2C608" w:rsidTr="009B0AB5">
        <w:tc>
          <w:tcPr>
            <w:cnfStyle w:val="001000000000" w:firstRow="0" w:lastRow="0" w:firstColumn="1" w:lastColumn="0" w:oddVBand="0" w:evenVBand="0" w:oddHBand="0" w:evenHBand="0" w:firstRowFirstColumn="0" w:firstRowLastColumn="0" w:lastRowFirstColumn="0" w:lastRowLastColumn="0"/>
            <w:tcW w:w="959" w:type="dxa"/>
          </w:tcPr>
          <w:p w14:paraId="2287877D" w14:textId="77777777" w:rsidR="00F0682C" w:rsidRPr="00C60440" w:rsidRDefault="00F0682C" w:rsidP="00411069">
            <w:pPr>
              <w:pStyle w:val="Bnhthng"/>
            </w:pPr>
            <w:r w:rsidRPr="00C60440">
              <w:lastRenderedPageBreak/>
              <w:t>4</w:t>
            </w:r>
          </w:p>
        </w:tc>
        <w:tc>
          <w:tcPr>
            <w:cnfStyle w:val="000010000000" w:firstRow="0" w:lastRow="0" w:firstColumn="0" w:lastColumn="0" w:oddVBand="1" w:evenVBand="0" w:oddHBand="0" w:evenHBand="0" w:firstRowFirstColumn="0" w:firstRowLastColumn="0" w:lastRowFirstColumn="0" w:lastRowLastColumn="0"/>
            <w:tcW w:w="2551" w:type="dxa"/>
          </w:tcPr>
          <w:p w14:paraId="44659815" w14:textId="4AB62C69" w:rsidR="00F0682C" w:rsidRPr="00C60440" w:rsidRDefault="00F0682C" w:rsidP="00411069">
            <w:pPr>
              <w:pStyle w:val="Bnhthng"/>
            </w:pPr>
            <w:r w:rsidRPr="00C60440">
              <w:t>Tra</w:t>
            </w:r>
            <w:r w:rsidR="00DC4737">
              <w:t xml:space="preserve"> cứu</w:t>
            </w:r>
            <w:r w:rsidRPr="00C60440">
              <w:t xml:space="preserve"> phiếu mua hàng</w:t>
            </w:r>
          </w:p>
        </w:tc>
        <w:tc>
          <w:tcPr>
            <w:tcW w:w="2694" w:type="dxa"/>
          </w:tcPr>
          <w:p w14:paraId="08884286" w14:textId="39B53656" w:rsidR="00F0682C" w:rsidRPr="00C60440" w:rsidRDefault="00156508" w:rsidP="00411069">
            <w:pPr>
              <w:pStyle w:val="Bnhthng"/>
              <w:cnfStyle w:val="000000000000" w:firstRow="0" w:lastRow="0" w:firstColumn="0" w:lastColumn="0" w:oddVBand="0" w:evenVBand="0" w:oddHBand="0" w:evenHBand="0" w:firstRowFirstColumn="0" w:firstRowLastColumn="0" w:lastRowFirstColumn="0" w:lastRowLastColumn="0"/>
            </w:pPr>
            <w:r w:rsidRPr="00156508">
              <w:t>Thao tác trên phần mềm</w:t>
            </w:r>
          </w:p>
        </w:tc>
        <w:tc>
          <w:tcPr>
            <w:cnfStyle w:val="000010000000" w:firstRow="0" w:lastRow="0" w:firstColumn="0" w:lastColumn="0" w:oddVBand="1" w:evenVBand="0" w:oddHBand="0" w:evenHBand="0" w:firstRowFirstColumn="0" w:firstRowLastColumn="0" w:lastRowFirstColumn="0" w:lastRowLastColumn="0"/>
            <w:tcW w:w="1984" w:type="dxa"/>
          </w:tcPr>
          <w:p w14:paraId="6E6CC53A" w14:textId="14BA9D25" w:rsidR="00F0682C" w:rsidRPr="00C60440" w:rsidRDefault="008463AD" w:rsidP="00411069">
            <w:pPr>
              <w:pStyle w:val="Bnhthng"/>
            </w:pPr>
            <w:r w:rsidRPr="008463AD">
              <w:t>Thực hiện theo đúng yêu cầu</w:t>
            </w:r>
          </w:p>
        </w:tc>
        <w:tc>
          <w:tcPr>
            <w:tcW w:w="1418" w:type="dxa"/>
          </w:tcPr>
          <w:p w14:paraId="7D340F46" w14:textId="77777777" w:rsidR="00F0682C" w:rsidRPr="00C60440" w:rsidRDefault="00F0682C" w:rsidP="00411069">
            <w:pPr>
              <w:pStyle w:val="Bnhthng"/>
              <w:cnfStyle w:val="000000000000" w:firstRow="0" w:lastRow="0" w:firstColumn="0" w:lastColumn="0" w:oddVBand="0" w:evenVBand="0" w:oddHBand="0" w:evenHBand="0" w:firstRowFirstColumn="0" w:firstRowLastColumn="0" w:lastRowFirstColumn="0" w:lastRowLastColumn="0"/>
            </w:pPr>
          </w:p>
        </w:tc>
      </w:tr>
      <w:tr w:rsidR="00F0682C" w:rsidRPr="00C60440" w14:paraId="4DEE1BDA" w14:textId="0B3130E4"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1AF7BE0" w14:textId="77777777" w:rsidR="00F0682C" w:rsidRPr="00C60440" w:rsidRDefault="00F0682C" w:rsidP="00411069">
            <w:pPr>
              <w:pStyle w:val="Bnhthng"/>
            </w:pPr>
            <w:r w:rsidRPr="00C60440">
              <w:t>5</w:t>
            </w:r>
          </w:p>
        </w:tc>
        <w:tc>
          <w:tcPr>
            <w:cnfStyle w:val="000010000000" w:firstRow="0" w:lastRow="0" w:firstColumn="0" w:lastColumn="0" w:oddVBand="1" w:evenVBand="0" w:oddHBand="0" w:evenHBand="0" w:firstRowFirstColumn="0" w:firstRowLastColumn="0" w:lastRowFirstColumn="0" w:lastRowLastColumn="0"/>
            <w:tcW w:w="2551" w:type="dxa"/>
          </w:tcPr>
          <w:p w14:paraId="642FFE90" w14:textId="77777777" w:rsidR="00F0682C" w:rsidRPr="00C60440" w:rsidRDefault="00F0682C" w:rsidP="00411069">
            <w:pPr>
              <w:pStyle w:val="Bnhthng"/>
            </w:pPr>
            <w:r w:rsidRPr="00C60440">
              <w:t>Tạo phiếu dịch vụ</w:t>
            </w:r>
          </w:p>
        </w:tc>
        <w:tc>
          <w:tcPr>
            <w:tcW w:w="2694" w:type="dxa"/>
          </w:tcPr>
          <w:p w14:paraId="2045D160" w14:textId="10B2AC33" w:rsidR="00F0682C" w:rsidRPr="00C60440" w:rsidRDefault="00493F8D" w:rsidP="00411069">
            <w:pPr>
              <w:pStyle w:val="Bnhthng"/>
              <w:cnfStyle w:val="000000100000" w:firstRow="0" w:lastRow="0" w:firstColumn="0" w:lastColumn="0" w:oddVBand="0" w:evenVBand="0" w:oddHBand="1" w:evenHBand="0" w:firstRowFirstColumn="0" w:firstRowLastColumn="0" w:lastRowFirstColumn="0" w:lastRowLastColumn="0"/>
            </w:pPr>
            <w:r w:rsidRPr="00493F8D">
              <w:t>Nhập dữ liệu</w:t>
            </w:r>
          </w:p>
        </w:tc>
        <w:tc>
          <w:tcPr>
            <w:cnfStyle w:val="000010000000" w:firstRow="0" w:lastRow="0" w:firstColumn="0" w:lastColumn="0" w:oddVBand="1" w:evenVBand="0" w:oddHBand="0" w:evenHBand="0" w:firstRowFirstColumn="0" w:firstRowLastColumn="0" w:lastRowFirstColumn="0" w:lastRowLastColumn="0"/>
            <w:tcW w:w="1984" w:type="dxa"/>
          </w:tcPr>
          <w:p w14:paraId="317E1B67" w14:textId="21DED679" w:rsidR="00F0682C" w:rsidRPr="00C60440" w:rsidRDefault="008463AD" w:rsidP="00411069">
            <w:pPr>
              <w:pStyle w:val="Bnhthng"/>
            </w:pPr>
            <w:r w:rsidRPr="008463AD">
              <w:t>Thực hiện theo đúng yêu cầu</w:t>
            </w:r>
          </w:p>
        </w:tc>
        <w:tc>
          <w:tcPr>
            <w:tcW w:w="1418" w:type="dxa"/>
          </w:tcPr>
          <w:p w14:paraId="792D60BC" w14:textId="77777777" w:rsidR="00F0682C" w:rsidRPr="00C60440" w:rsidRDefault="00F0682C" w:rsidP="00411069">
            <w:pPr>
              <w:pStyle w:val="Bnhthng"/>
              <w:cnfStyle w:val="000000100000" w:firstRow="0" w:lastRow="0" w:firstColumn="0" w:lastColumn="0" w:oddVBand="0" w:evenVBand="0" w:oddHBand="1" w:evenHBand="0" w:firstRowFirstColumn="0" w:firstRowLastColumn="0" w:lastRowFirstColumn="0" w:lastRowLastColumn="0"/>
            </w:pPr>
          </w:p>
        </w:tc>
      </w:tr>
      <w:tr w:rsidR="00F0682C" w:rsidRPr="00C60440" w14:paraId="2EA16D9E" w14:textId="76DBC500" w:rsidTr="009B0AB5">
        <w:tc>
          <w:tcPr>
            <w:cnfStyle w:val="001000000000" w:firstRow="0" w:lastRow="0" w:firstColumn="1" w:lastColumn="0" w:oddVBand="0" w:evenVBand="0" w:oddHBand="0" w:evenHBand="0" w:firstRowFirstColumn="0" w:firstRowLastColumn="0" w:lastRowFirstColumn="0" w:lastRowLastColumn="0"/>
            <w:tcW w:w="959" w:type="dxa"/>
          </w:tcPr>
          <w:p w14:paraId="42AF6771" w14:textId="77777777" w:rsidR="00F0682C" w:rsidRPr="00C60440" w:rsidRDefault="00F0682C"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2551" w:type="dxa"/>
          </w:tcPr>
          <w:p w14:paraId="5E202D72" w14:textId="25B44F10" w:rsidR="00F0682C" w:rsidRPr="00C60440" w:rsidRDefault="00F0682C" w:rsidP="00411069">
            <w:pPr>
              <w:pStyle w:val="Bnhthng"/>
            </w:pPr>
            <w:r w:rsidRPr="00C60440">
              <w:t xml:space="preserve">Tra </w:t>
            </w:r>
            <w:r w:rsidR="00DC4737">
              <w:t xml:space="preserve">cứu </w:t>
            </w:r>
            <w:r w:rsidRPr="00C60440">
              <w:t>phiếu dịch vụ</w:t>
            </w:r>
          </w:p>
        </w:tc>
        <w:tc>
          <w:tcPr>
            <w:tcW w:w="2694" w:type="dxa"/>
          </w:tcPr>
          <w:p w14:paraId="137C4EA0" w14:textId="6E1009EE" w:rsidR="00F0682C" w:rsidRPr="00C60440" w:rsidRDefault="00156508" w:rsidP="00411069">
            <w:pPr>
              <w:pStyle w:val="Bnhthng"/>
              <w:cnfStyle w:val="000000000000" w:firstRow="0" w:lastRow="0" w:firstColumn="0" w:lastColumn="0" w:oddVBand="0" w:evenVBand="0" w:oddHBand="0" w:evenHBand="0" w:firstRowFirstColumn="0" w:firstRowLastColumn="0" w:lastRowFirstColumn="0" w:lastRowLastColumn="0"/>
            </w:pPr>
            <w:r w:rsidRPr="00156508">
              <w:t>Thao tác trên phần mềm</w:t>
            </w:r>
          </w:p>
        </w:tc>
        <w:tc>
          <w:tcPr>
            <w:cnfStyle w:val="000010000000" w:firstRow="0" w:lastRow="0" w:firstColumn="0" w:lastColumn="0" w:oddVBand="1" w:evenVBand="0" w:oddHBand="0" w:evenHBand="0" w:firstRowFirstColumn="0" w:firstRowLastColumn="0" w:lastRowFirstColumn="0" w:lastRowLastColumn="0"/>
            <w:tcW w:w="1984" w:type="dxa"/>
          </w:tcPr>
          <w:p w14:paraId="22E10C4B" w14:textId="231D5373" w:rsidR="00F0682C" w:rsidRPr="00C60440" w:rsidRDefault="008463AD" w:rsidP="00411069">
            <w:pPr>
              <w:pStyle w:val="Bnhthng"/>
            </w:pPr>
            <w:r w:rsidRPr="008463AD">
              <w:t>Thực hiện theo đúng yêu cầu</w:t>
            </w:r>
          </w:p>
        </w:tc>
        <w:tc>
          <w:tcPr>
            <w:tcW w:w="1418" w:type="dxa"/>
          </w:tcPr>
          <w:p w14:paraId="68219326" w14:textId="77777777" w:rsidR="00F0682C" w:rsidRPr="00C60440" w:rsidRDefault="00F0682C" w:rsidP="00411069">
            <w:pPr>
              <w:pStyle w:val="Bnhthng"/>
              <w:cnfStyle w:val="000000000000" w:firstRow="0" w:lastRow="0" w:firstColumn="0" w:lastColumn="0" w:oddVBand="0" w:evenVBand="0" w:oddHBand="0" w:evenHBand="0" w:firstRowFirstColumn="0" w:firstRowLastColumn="0" w:lastRowFirstColumn="0" w:lastRowLastColumn="0"/>
            </w:pPr>
          </w:p>
        </w:tc>
      </w:tr>
      <w:tr w:rsidR="00F0682C" w:rsidRPr="00C60440" w14:paraId="46950C80" w14:textId="7A2840C6"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1F70E1C" w14:textId="77777777" w:rsidR="00F0682C" w:rsidRPr="00C60440" w:rsidRDefault="00F0682C"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2551" w:type="dxa"/>
          </w:tcPr>
          <w:p w14:paraId="7DE4F520" w14:textId="77777777" w:rsidR="00F0682C" w:rsidRPr="00C60440" w:rsidRDefault="00F0682C" w:rsidP="00411069">
            <w:pPr>
              <w:pStyle w:val="Bnhthng"/>
            </w:pPr>
            <w:r w:rsidRPr="00C60440">
              <w:t>Tạo báo cáo thống kê</w:t>
            </w:r>
            <w:r>
              <w:t xml:space="preserve"> tồn kho</w:t>
            </w:r>
          </w:p>
        </w:tc>
        <w:tc>
          <w:tcPr>
            <w:tcW w:w="2694" w:type="dxa"/>
          </w:tcPr>
          <w:p w14:paraId="539CCC3B" w14:textId="37225D6A" w:rsidR="00F0682C" w:rsidRPr="00C60440" w:rsidRDefault="0025684D" w:rsidP="00411069">
            <w:pPr>
              <w:pStyle w:val="Bnhthng"/>
              <w:cnfStyle w:val="000000100000" w:firstRow="0" w:lastRow="0" w:firstColumn="0" w:lastColumn="0" w:oddVBand="0" w:evenVBand="0" w:oddHBand="1" w:evenHBand="0" w:firstRowFirstColumn="0" w:firstRowLastColumn="0" w:lastRowFirstColumn="0" w:lastRowLastColumn="0"/>
            </w:pPr>
            <w:r w:rsidRPr="0025684D">
              <w:t>Nhập dữ liệu</w:t>
            </w:r>
          </w:p>
        </w:tc>
        <w:tc>
          <w:tcPr>
            <w:cnfStyle w:val="000010000000" w:firstRow="0" w:lastRow="0" w:firstColumn="0" w:lastColumn="0" w:oddVBand="1" w:evenVBand="0" w:oddHBand="0" w:evenHBand="0" w:firstRowFirstColumn="0" w:firstRowLastColumn="0" w:lastRowFirstColumn="0" w:lastRowLastColumn="0"/>
            <w:tcW w:w="1984" w:type="dxa"/>
          </w:tcPr>
          <w:p w14:paraId="4153CABA" w14:textId="2A6DE0A2" w:rsidR="00F0682C" w:rsidRPr="00C60440" w:rsidRDefault="008463AD" w:rsidP="00411069">
            <w:pPr>
              <w:pStyle w:val="Bnhthng"/>
            </w:pPr>
            <w:r w:rsidRPr="008463AD">
              <w:t>Thực hiện theo đúng yêu cầu</w:t>
            </w:r>
          </w:p>
        </w:tc>
        <w:tc>
          <w:tcPr>
            <w:tcW w:w="1418" w:type="dxa"/>
          </w:tcPr>
          <w:p w14:paraId="7549F605" w14:textId="77777777" w:rsidR="00F0682C" w:rsidRPr="00C60440" w:rsidRDefault="00F0682C" w:rsidP="00411069">
            <w:pPr>
              <w:pStyle w:val="Bnhthng"/>
              <w:cnfStyle w:val="000000100000" w:firstRow="0" w:lastRow="0" w:firstColumn="0" w:lastColumn="0" w:oddVBand="0" w:evenVBand="0" w:oddHBand="1" w:evenHBand="0" w:firstRowFirstColumn="0" w:firstRowLastColumn="0" w:lastRowFirstColumn="0" w:lastRowLastColumn="0"/>
            </w:pPr>
          </w:p>
        </w:tc>
      </w:tr>
      <w:tr w:rsidR="00F0682C" w:rsidRPr="00C60440" w14:paraId="38676ED5" w14:textId="3AC20CCB" w:rsidTr="009B0AB5">
        <w:tc>
          <w:tcPr>
            <w:cnfStyle w:val="001000000000" w:firstRow="0" w:lastRow="0" w:firstColumn="1" w:lastColumn="0" w:oddVBand="0" w:evenVBand="0" w:oddHBand="0" w:evenHBand="0" w:firstRowFirstColumn="0" w:firstRowLastColumn="0" w:lastRowFirstColumn="0" w:lastRowLastColumn="0"/>
            <w:tcW w:w="959" w:type="dxa"/>
          </w:tcPr>
          <w:p w14:paraId="5F0D568D" w14:textId="77777777" w:rsidR="00F0682C" w:rsidRPr="00C60440" w:rsidRDefault="00F0682C"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2551" w:type="dxa"/>
          </w:tcPr>
          <w:p w14:paraId="1DBE4713" w14:textId="77777777" w:rsidR="00F0682C" w:rsidRPr="00C60440" w:rsidRDefault="00F0682C" w:rsidP="00411069">
            <w:pPr>
              <w:pStyle w:val="Bnhthng"/>
            </w:pPr>
            <w:r w:rsidRPr="00C60440">
              <w:t>Tạo phiếu thông tin nhà cung cấp</w:t>
            </w:r>
          </w:p>
        </w:tc>
        <w:tc>
          <w:tcPr>
            <w:tcW w:w="2694" w:type="dxa"/>
          </w:tcPr>
          <w:p w14:paraId="27B9744D" w14:textId="4666A0FC" w:rsidR="00F0682C" w:rsidRPr="00C60440" w:rsidRDefault="0025684D" w:rsidP="00411069">
            <w:pPr>
              <w:pStyle w:val="Bnhthng"/>
              <w:cnfStyle w:val="000000000000" w:firstRow="0" w:lastRow="0" w:firstColumn="0" w:lastColumn="0" w:oddVBand="0" w:evenVBand="0" w:oddHBand="0" w:evenHBand="0" w:firstRowFirstColumn="0" w:firstRowLastColumn="0" w:lastRowFirstColumn="0" w:lastRowLastColumn="0"/>
            </w:pPr>
            <w:r w:rsidRPr="0025684D">
              <w:t>Nhập dữ liệu</w:t>
            </w:r>
          </w:p>
        </w:tc>
        <w:tc>
          <w:tcPr>
            <w:cnfStyle w:val="000010000000" w:firstRow="0" w:lastRow="0" w:firstColumn="0" w:lastColumn="0" w:oddVBand="1" w:evenVBand="0" w:oddHBand="0" w:evenHBand="0" w:firstRowFirstColumn="0" w:firstRowLastColumn="0" w:lastRowFirstColumn="0" w:lastRowLastColumn="0"/>
            <w:tcW w:w="1984" w:type="dxa"/>
          </w:tcPr>
          <w:p w14:paraId="10AF83FE" w14:textId="30843EBA" w:rsidR="00F0682C" w:rsidRPr="00C60440" w:rsidRDefault="008463AD" w:rsidP="00411069">
            <w:pPr>
              <w:pStyle w:val="Bnhthng"/>
            </w:pPr>
            <w:r w:rsidRPr="008463AD">
              <w:t>Thực hiện theo đúng yêu cầu</w:t>
            </w:r>
          </w:p>
        </w:tc>
        <w:tc>
          <w:tcPr>
            <w:tcW w:w="1418" w:type="dxa"/>
          </w:tcPr>
          <w:p w14:paraId="41718B42" w14:textId="77777777" w:rsidR="00F0682C" w:rsidRPr="00C60440" w:rsidRDefault="00F0682C" w:rsidP="00411069">
            <w:pPr>
              <w:pStyle w:val="Bnhthng"/>
              <w:cnfStyle w:val="000000000000" w:firstRow="0" w:lastRow="0" w:firstColumn="0" w:lastColumn="0" w:oddVBand="0" w:evenVBand="0" w:oddHBand="0" w:evenHBand="0" w:firstRowFirstColumn="0" w:firstRowLastColumn="0" w:lastRowFirstColumn="0" w:lastRowLastColumn="0"/>
            </w:pPr>
          </w:p>
        </w:tc>
      </w:tr>
      <w:tr w:rsidR="00F0682C" w:rsidRPr="00C60440" w14:paraId="23846D93" w14:textId="436F371B"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313A6C2" w14:textId="77777777" w:rsidR="00F0682C" w:rsidRPr="00C60440" w:rsidRDefault="00F0682C"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2551" w:type="dxa"/>
          </w:tcPr>
          <w:p w14:paraId="53F16852" w14:textId="7B5FC5C3" w:rsidR="00F0682C" w:rsidRPr="00C60440" w:rsidRDefault="00F0682C" w:rsidP="00411069">
            <w:pPr>
              <w:pStyle w:val="Bnhthng"/>
            </w:pPr>
            <w:r w:rsidRPr="00C60440">
              <w:t xml:space="preserve">Tra </w:t>
            </w:r>
            <w:r w:rsidR="00DC4737">
              <w:t xml:space="preserve">cứu </w:t>
            </w:r>
            <w:r w:rsidRPr="00C60440">
              <w:t>thông tin nhà cung cấp</w:t>
            </w:r>
          </w:p>
        </w:tc>
        <w:tc>
          <w:tcPr>
            <w:tcW w:w="2694" w:type="dxa"/>
          </w:tcPr>
          <w:p w14:paraId="6F3BF7C4" w14:textId="4E61F096" w:rsidR="00F0682C" w:rsidRPr="00C60440" w:rsidRDefault="00156508" w:rsidP="00411069">
            <w:pPr>
              <w:pStyle w:val="Bnhthng"/>
              <w:cnfStyle w:val="000000100000" w:firstRow="0" w:lastRow="0" w:firstColumn="0" w:lastColumn="0" w:oddVBand="0" w:evenVBand="0" w:oddHBand="1" w:evenHBand="0" w:firstRowFirstColumn="0" w:firstRowLastColumn="0" w:lastRowFirstColumn="0" w:lastRowLastColumn="0"/>
            </w:pPr>
            <w:r w:rsidRPr="00156508">
              <w:t>Thao tác trên phần mềm</w:t>
            </w:r>
          </w:p>
        </w:tc>
        <w:tc>
          <w:tcPr>
            <w:cnfStyle w:val="000010000000" w:firstRow="0" w:lastRow="0" w:firstColumn="0" w:lastColumn="0" w:oddVBand="1" w:evenVBand="0" w:oddHBand="0" w:evenHBand="0" w:firstRowFirstColumn="0" w:firstRowLastColumn="0" w:lastRowFirstColumn="0" w:lastRowLastColumn="0"/>
            <w:tcW w:w="1984" w:type="dxa"/>
          </w:tcPr>
          <w:p w14:paraId="6A9CFC35" w14:textId="45F7F4DA" w:rsidR="00F0682C" w:rsidRPr="00C60440" w:rsidRDefault="008463AD" w:rsidP="00411069">
            <w:pPr>
              <w:pStyle w:val="Bnhthng"/>
            </w:pPr>
            <w:r w:rsidRPr="008463AD">
              <w:t>Thực hiện theo đúng yêu cầu</w:t>
            </w:r>
          </w:p>
        </w:tc>
        <w:tc>
          <w:tcPr>
            <w:tcW w:w="1418" w:type="dxa"/>
          </w:tcPr>
          <w:p w14:paraId="1CA1E033" w14:textId="77777777" w:rsidR="00F0682C" w:rsidRPr="00C60440" w:rsidRDefault="00F0682C" w:rsidP="00411069">
            <w:pPr>
              <w:pStyle w:val="Bnhthng"/>
              <w:cnfStyle w:val="000000100000" w:firstRow="0" w:lastRow="0" w:firstColumn="0" w:lastColumn="0" w:oddVBand="0" w:evenVBand="0" w:oddHBand="1" w:evenHBand="0" w:firstRowFirstColumn="0" w:firstRowLastColumn="0" w:lastRowFirstColumn="0" w:lastRowLastColumn="0"/>
            </w:pPr>
          </w:p>
        </w:tc>
      </w:tr>
      <w:tr w:rsidR="00F0682C" w:rsidRPr="00C60440" w14:paraId="10FC9E29" w14:textId="39E06DA0" w:rsidTr="009B0AB5">
        <w:tc>
          <w:tcPr>
            <w:cnfStyle w:val="001000000000" w:firstRow="0" w:lastRow="0" w:firstColumn="1" w:lastColumn="0" w:oddVBand="0" w:evenVBand="0" w:oddHBand="0" w:evenHBand="0" w:firstRowFirstColumn="0" w:firstRowLastColumn="0" w:lastRowFirstColumn="0" w:lastRowLastColumn="0"/>
            <w:tcW w:w="959" w:type="dxa"/>
          </w:tcPr>
          <w:p w14:paraId="2A6C5E98" w14:textId="77777777" w:rsidR="00F0682C" w:rsidRPr="00C60440" w:rsidRDefault="00F0682C"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2551" w:type="dxa"/>
          </w:tcPr>
          <w:p w14:paraId="1A75BDEB" w14:textId="77777777" w:rsidR="00F0682C" w:rsidRPr="00C60440" w:rsidRDefault="00F0682C" w:rsidP="00411069">
            <w:pPr>
              <w:pStyle w:val="Bnhthng"/>
            </w:pPr>
            <w:r w:rsidRPr="00C60440">
              <w:t>Tra cứu chi tiết sản phẩm</w:t>
            </w:r>
          </w:p>
        </w:tc>
        <w:tc>
          <w:tcPr>
            <w:tcW w:w="2694" w:type="dxa"/>
          </w:tcPr>
          <w:p w14:paraId="3203ABE6" w14:textId="1FF9A015" w:rsidR="00F0682C" w:rsidRPr="00C60440" w:rsidRDefault="00156508" w:rsidP="00411069">
            <w:pPr>
              <w:pStyle w:val="Bnhthng"/>
              <w:cnfStyle w:val="000000000000" w:firstRow="0" w:lastRow="0" w:firstColumn="0" w:lastColumn="0" w:oddVBand="0" w:evenVBand="0" w:oddHBand="0" w:evenHBand="0" w:firstRowFirstColumn="0" w:firstRowLastColumn="0" w:lastRowFirstColumn="0" w:lastRowLastColumn="0"/>
            </w:pPr>
            <w:r w:rsidRPr="00156508">
              <w:t>Thao tác trên phần mềm</w:t>
            </w:r>
          </w:p>
        </w:tc>
        <w:tc>
          <w:tcPr>
            <w:cnfStyle w:val="000010000000" w:firstRow="0" w:lastRow="0" w:firstColumn="0" w:lastColumn="0" w:oddVBand="1" w:evenVBand="0" w:oddHBand="0" w:evenHBand="0" w:firstRowFirstColumn="0" w:firstRowLastColumn="0" w:lastRowFirstColumn="0" w:lastRowLastColumn="0"/>
            <w:tcW w:w="1984" w:type="dxa"/>
          </w:tcPr>
          <w:p w14:paraId="51E673FD" w14:textId="01A643D3" w:rsidR="00F0682C" w:rsidRPr="00C60440" w:rsidRDefault="008463AD" w:rsidP="00411069">
            <w:pPr>
              <w:pStyle w:val="Bnhthng"/>
            </w:pPr>
            <w:r w:rsidRPr="008463AD">
              <w:t>Thực hiện theo đúng yêu cầu</w:t>
            </w:r>
          </w:p>
        </w:tc>
        <w:tc>
          <w:tcPr>
            <w:tcW w:w="1418" w:type="dxa"/>
          </w:tcPr>
          <w:p w14:paraId="71DA7401" w14:textId="77777777" w:rsidR="00F0682C" w:rsidRPr="00C60440" w:rsidRDefault="00F0682C" w:rsidP="00411069">
            <w:pPr>
              <w:pStyle w:val="Bnhthng"/>
              <w:cnfStyle w:val="000000000000" w:firstRow="0" w:lastRow="0" w:firstColumn="0" w:lastColumn="0" w:oddVBand="0" w:evenVBand="0" w:oddHBand="0" w:evenHBand="0" w:firstRowFirstColumn="0" w:firstRowLastColumn="0" w:lastRowFirstColumn="0" w:lastRowLastColumn="0"/>
            </w:pPr>
          </w:p>
        </w:tc>
      </w:tr>
    </w:tbl>
    <w:p w14:paraId="5F180469" w14:textId="30B50927" w:rsidR="00FB6282" w:rsidRDefault="00FB6282" w:rsidP="00E7005E">
      <w:pPr>
        <w:pStyle w:val="111"/>
      </w:pPr>
      <w:bookmarkStart w:id="25" w:name="_Toc168520288"/>
      <w:r w:rsidRPr="00DD2260">
        <w:t>Bảng trách nhiệm yêu cầu an toàn</w:t>
      </w:r>
      <w:bookmarkEnd w:id="25"/>
    </w:p>
    <w:p w14:paraId="16CF3B59" w14:textId="55F359E8"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Pr>
          <w:rFonts w:ascii="Times New Roman" w:hAnsi="Times New Roman" w:cs="Times New Roman"/>
          <w:noProof/>
          <w:sz w:val="26"/>
          <w:szCs w:val="26"/>
        </w:rPr>
        <w:t>13</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an toàn</w:t>
      </w:r>
    </w:p>
    <w:tbl>
      <w:tblPr>
        <w:tblStyle w:val="ListTable3-Accent4"/>
        <w:tblW w:w="0" w:type="auto"/>
        <w:tblLook w:val="04A0" w:firstRow="1" w:lastRow="0" w:firstColumn="1" w:lastColumn="0" w:noHBand="0" w:noVBand="1"/>
      </w:tblPr>
      <w:tblGrid>
        <w:gridCol w:w="772"/>
        <w:gridCol w:w="2051"/>
        <w:gridCol w:w="2137"/>
        <w:gridCol w:w="2767"/>
        <w:gridCol w:w="1334"/>
      </w:tblGrid>
      <w:tr w:rsidR="00CC45BB" w:rsidRPr="00771C44" w14:paraId="22C8EF3B" w14:textId="7777777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9" w:type="dxa"/>
          </w:tcPr>
          <w:p w14:paraId="3AAA79EC" w14:textId="77777777" w:rsidR="00CC45BB" w:rsidRPr="00771C44" w:rsidRDefault="00CC45BB" w:rsidP="00411069">
            <w:pPr>
              <w:pStyle w:val="Bnhthng"/>
            </w:pPr>
            <w:r w:rsidRPr="00771C44">
              <w:t>STT</w:t>
            </w:r>
          </w:p>
        </w:tc>
        <w:tc>
          <w:tcPr>
            <w:tcW w:w="2164" w:type="dxa"/>
          </w:tcPr>
          <w:p w14:paraId="39142B60" w14:textId="77777777" w:rsidR="00CC45BB" w:rsidRPr="00771C44" w:rsidRDefault="00CC45BB" w:rsidP="00411069">
            <w:pPr>
              <w:pStyle w:val="Bnhthng"/>
              <w:cnfStyle w:val="100000000000" w:firstRow="1" w:lastRow="0" w:firstColumn="0" w:lastColumn="0" w:oddVBand="0" w:evenVBand="0" w:oddHBand="0" w:evenHBand="0" w:firstRowFirstColumn="0" w:firstRowLastColumn="0" w:lastRowFirstColumn="0" w:lastRowLastColumn="0"/>
            </w:pPr>
            <w:r w:rsidRPr="00771C44">
              <w:t>Nghiệp vụ</w:t>
            </w:r>
          </w:p>
        </w:tc>
        <w:tc>
          <w:tcPr>
            <w:tcW w:w="2268" w:type="dxa"/>
          </w:tcPr>
          <w:p w14:paraId="284C5AAC" w14:textId="3C54E20C" w:rsidR="00CC45BB" w:rsidRPr="00771C44" w:rsidRDefault="00CC45BB"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tcW w:w="2977" w:type="dxa"/>
          </w:tcPr>
          <w:p w14:paraId="55D0D724" w14:textId="639AC540" w:rsidR="00CC45BB" w:rsidRPr="00771C44" w:rsidRDefault="001723DD" w:rsidP="00411069">
            <w:pPr>
              <w:pStyle w:val="Bnhthng"/>
              <w:cnfStyle w:val="100000000000" w:firstRow="1" w:lastRow="0" w:firstColumn="0" w:lastColumn="0" w:oddVBand="0" w:evenVBand="0" w:oddHBand="0" w:evenHBand="0" w:firstRowFirstColumn="0" w:firstRowLastColumn="0" w:lastRowFirstColumn="0" w:lastRowLastColumn="0"/>
            </w:pPr>
            <w:r>
              <w:t>Phần mềm</w:t>
            </w:r>
          </w:p>
        </w:tc>
        <w:tc>
          <w:tcPr>
            <w:tcW w:w="1410" w:type="dxa"/>
          </w:tcPr>
          <w:p w14:paraId="47DA750B" w14:textId="77777777" w:rsidR="00CC45BB" w:rsidRPr="00771C44" w:rsidRDefault="00CC45BB" w:rsidP="00411069">
            <w:pPr>
              <w:pStyle w:val="Bnhthng"/>
              <w:cnfStyle w:val="100000000000" w:firstRow="1" w:lastRow="0" w:firstColumn="0" w:lastColumn="0" w:oddVBand="0" w:evenVBand="0" w:oddHBand="0" w:evenHBand="0" w:firstRowFirstColumn="0" w:firstRowLastColumn="0" w:lastRowFirstColumn="0" w:lastRowLastColumn="0"/>
            </w:pPr>
            <w:r w:rsidRPr="00771C44">
              <w:t>Ghi chú</w:t>
            </w:r>
          </w:p>
        </w:tc>
      </w:tr>
      <w:tr w:rsidR="00CC45BB" w:rsidRPr="00771C44" w14:paraId="1FA3781C" w14:textId="77777777"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 w:type="dxa"/>
          </w:tcPr>
          <w:p w14:paraId="118E61CF" w14:textId="77777777" w:rsidR="00CC45BB" w:rsidRPr="00771C44" w:rsidRDefault="00CC45BB" w:rsidP="00411069">
            <w:pPr>
              <w:pStyle w:val="Bnhthng"/>
            </w:pPr>
            <w:r w:rsidRPr="00771C44">
              <w:t>1</w:t>
            </w:r>
          </w:p>
        </w:tc>
        <w:tc>
          <w:tcPr>
            <w:tcW w:w="2164" w:type="dxa"/>
          </w:tcPr>
          <w:p w14:paraId="1E4AFE98" w14:textId="77777777" w:rsidR="00CC45BB" w:rsidRPr="00771C44" w:rsidRDefault="00CC45BB" w:rsidP="00411069">
            <w:pPr>
              <w:pStyle w:val="Bnhthng"/>
              <w:cnfStyle w:val="000000100000" w:firstRow="0" w:lastRow="0" w:firstColumn="0" w:lastColumn="0" w:oddVBand="0" w:evenVBand="0" w:oddHBand="1" w:evenHBand="0" w:firstRowFirstColumn="0" w:firstRowLastColumn="0" w:lastRowFirstColumn="0" w:lastRowLastColumn="0"/>
            </w:pPr>
            <w:r w:rsidRPr="00771C44">
              <w:t>Không được phép xóa, sửa</w:t>
            </w:r>
          </w:p>
        </w:tc>
        <w:tc>
          <w:tcPr>
            <w:tcW w:w="2268" w:type="dxa"/>
          </w:tcPr>
          <w:p w14:paraId="6AEAD6E8" w14:textId="10493BCE" w:rsidR="00CC45BB" w:rsidRPr="00771C44" w:rsidRDefault="00E27489" w:rsidP="00411069">
            <w:pPr>
              <w:pStyle w:val="Bnhthng"/>
              <w:cnfStyle w:val="000000100000" w:firstRow="0" w:lastRow="0" w:firstColumn="0" w:lastColumn="0" w:oddVBand="0" w:evenVBand="0" w:oddHBand="1" w:evenHBand="0" w:firstRowFirstColumn="0" w:firstRowLastColumn="0" w:lastRowFirstColumn="0" w:lastRowLastColumn="0"/>
            </w:pPr>
            <w:r>
              <w:t>Không thực hiện trái yêu cầu</w:t>
            </w:r>
          </w:p>
        </w:tc>
        <w:tc>
          <w:tcPr>
            <w:tcW w:w="2977" w:type="dxa"/>
          </w:tcPr>
          <w:p w14:paraId="3E15D021" w14:textId="1E2FB006" w:rsidR="00CC45BB" w:rsidRPr="00771C44" w:rsidRDefault="00D20046" w:rsidP="00411069">
            <w:pPr>
              <w:pStyle w:val="Bnhthng"/>
              <w:cnfStyle w:val="000000100000" w:firstRow="0" w:lastRow="0" w:firstColumn="0" w:lastColumn="0" w:oddVBand="0" w:evenVBand="0" w:oddHBand="1" w:evenHBand="0" w:firstRowFirstColumn="0" w:firstRowLastColumn="0" w:lastRowFirstColumn="0" w:lastRowLastColumn="0"/>
            </w:pPr>
            <w:r>
              <w:t>Báo lỗi và chỉ dẫn nếu người dùng vi pham</w:t>
            </w:r>
          </w:p>
        </w:tc>
        <w:tc>
          <w:tcPr>
            <w:tcW w:w="1410" w:type="dxa"/>
          </w:tcPr>
          <w:p w14:paraId="65DE63B1" w14:textId="77777777" w:rsidR="00CC45BB" w:rsidRPr="00771C44" w:rsidRDefault="00CC45BB" w:rsidP="00411069">
            <w:pPr>
              <w:pStyle w:val="Bnhthng"/>
              <w:cnfStyle w:val="000000100000" w:firstRow="0" w:lastRow="0" w:firstColumn="0" w:lastColumn="0" w:oddVBand="0" w:evenVBand="0" w:oddHBand="1" w:evenHBand="0" w:firstRowFirstColumn="0" w:firstRowLastColumn="0" w:lastRowFirstColumn="0" w:lastRowLastColumn="0"/>
            </w:pPr>
          </w:p>
        </w:tc>
      </w:tr>
    </w:tbl>
    <w:p w14:paraId="1784CFA4" w14:textId="4F80ADC6" w:rsidR="00FB6282" w:rsidRDefault="00FB6282" w:rsidP="00E7005E">
      <w:pPr>
        <w:pStyle w:val="111"/>
      </w:pPr>
      <w:bookmarkStart w:id="26" w:name="_Toc168520289"/>
      <w:r w:rsidRPr="00DD2260">
        <w:t>Bảng trách nhiệm yêu cầu bảo mật</w:t>
      </w:r>
      <w:bookmarkEnd w:id="26"/>
    </w:p>
    <w:p w14:paraId="45D822B3" w14:textId="2F1E345A" w:rsidR="00D1394B" w:rsidRPr="00D1394B" w:rsidRDefault="00D1394B" w:rsidP="00D1394B">
      <w:pPr>
        <w:pStyle w:val="Caption"/>
        <w:keepNext/>
        <w:jc w:val="center"/>
        <w:rPr>
          <w:rFonts w:ascii="Times New Roman" w:hAnsi="Times New Roman" w:cs="Times New Roman"/>
          <w:sz w:val="26"/>
          <w:szCs w:val="26"/>
        </w:rPr>
      </w:pPr>
      <w:r w:rsidRPr="00D1394B">
        <w:rPr>
          <w:rFonts w:ascii="Times New Roman" w:hAnsi="Times New Roman" w:cs="Times New Roman"/>
          <w:sz w:val="26"/>
          <w:szCs w:val="26"/>
        </w:rPr>
        <w:t xml:space="preserve">Bảng 2. </w:t>
      </w:r>
      <w:r w:rsidRPr="00D1394B">
        <w:rPr>
          <w:rFonts w:ascii="Times New Roman" w:hAnsi="Times New Roman" w:cs="Times New Roman"/>
          <w:sz w:val="26"/>
          <w:szCs w:val="26"/>
        </w:rPr>
        <w:fldChar w:fldCharType="begin"/>
      </w:r>
      <w:r w:rsidRPr="00D1394B">
        <w:rPr>
          <w:rFonts w:ascii="Times New Roman" w:hAnsi="Times New Roman" w:cs="Times New Roman"/>
          <w:sz w:val="26"/>
          <w:szCs w:val="26"/>
        </w:rPr>
        <w:instrText xml:space="preserve"> SEQ Bảng_2. \* ARABIC </w:instrText>
      </w:r>
      <w:r w:rsidRPr="00D1394B">
        <w:rPr>
          <w:rFonts w:ascii="Times New Roman" w:hAnsi="Times New Roman" w:cs="Times New Roman"/>
          <w:sz w:val="26"/>
          <w:szCs w:val="26"/>
        </w:rPr>
        <w:fldChar w:fldCharType="separate"/>
      </w:r>
      <w:r w:rsidRPr="00D1394B">
        <w:rPr>
          <w:rFonts w:ascii="Times New Roman" w:hAnsi="Times New Roman" w:cs="Times New Roman"/>
          <w:noProof/>
          <w:sz w:val="26"/>
          <w:szCs w:val="26"/>
        </w:rPr>
        <w:t>14</w:t>
      </w:r>
      <w:r w:rsidRPr="00D1394B">
        <w:rPr>
          <w:rFonts w:ascii="Times New Roman" w:hAnsi="Times New Roman" w:cs="Times New Roman"/>
          <w:sz w:val="26"/>
          <w:szCs w:val="26"/>
        </w:rPr>
        <w:fldChar w:fldCharType="end"/>
      </w:r>
      <w:r w:rsidRPr="00D1394B">
        <w:rPr>
          <w:rFonts w:ascii="Times New Roman" w:hAnsi="Times New Roman" w:cs="Times New Roman"/>
          <w:sz w:val="26"/>
          <w:szCs w:val="26"/>
        </w:rPr>
        <w:t>. Trách nhiệm yêu cầu bảo mật</w:t>
      </w:r>
    </w:p>
    <w:tbl>
      <w:tblPr>
        <w:tblStyle w:val="ListTable3-Accent4"/>
        <w:tblW w:w="9606" w:type="dxa"/>
        <w:tblLook w:val="00A0" w:firstRow="1" w:lastRow="0" w:firstColumn="1" w:lastColumn="0" w:noHBand="0" w:noVBand="0"/>
      </w:tblPr>
      <w:tblGrid>
        <w:gridCol w:w="959"/>
        <w:gridCol w:w="2551"/>
        <w:gridCol w:w="1843"/>
        <w:gridCol w:w="2835"/>
        <w:gridCol w:w="1418"/>
      </w:tblGrid>
      <w:tr w:rsidR="004D1AC9" w:rsidRPr="00C60440" w14:paraId="135114FA" w14:textId="7B03E337" w:rsidTr="009B0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14:paraId="69B06C09" w14:textId="77777777" w:rsidR="004D1AC9" w:rsidRPr="00C60440" w:rsidRDefault="004D1AC9" w:rsidP="00411069">
            <w:pPr>
              <w:pStyle w:val="Bnhthng"/>
            </w:pPr>
            <w:r w:rsidRPr="00C60440">
              <w:t>STT</w:t>
            </w:r>
          </w:p>
        </w:tc>
        <w:tc>
          <w:tcPr>
            <w:cnfStyle w:val="000010000000" w:firstRow="0" w:lastRow="0" w:firstColumn="0" w:lastColumn="0" w:oddVBand="1" w:evenVBand="0" w:oddHBand="0" w:evenHBand="0" w:firstRowFirstColumn="0" w:firstRowLastColumn="0" w:lastRowFirstColumn="0" w:lastRowLastColumn="0"/>
            <w:tcW w:w="2551" w:type="dxa"/>
          </w:tcPr>
          <w:p w14:paraId="302D800B" w14:textId="77777777" w:rsidR="004D1AC9" w:rsidRPr="00C60440" w:rsidRDefault="004D1AC9" w:rsidP="00411069">
            <w:pPr>
              <w:pStyle w:val="Bnhthng"/>
            </w:pPr>
            <w:r>
              <w:t>Nghiệp vụ</w:t>
            </w:r>
          </w:p>
        </w:tc>
        <w:tc>
          <w:tcPr>
            <w:tcW w:w="1843" w:type="dxa"/>
          </w:tcPr>
          <w:p w14:paraId="5C95F99D" w14:textId="1A571FFC" w:rsidR="004D1AC9" w:rsidRPr="00C60440" w:rsidRDefault="004D1AC9" w:rsidP="00411069">
            <w:pPr>
              <w:pStyle w:val="Bnhthng"/>
              <w:cnfStyle w:val="100000000000" w:firstRow="1" w:lastRow="0" w:firstColumn="0" w:lastColumn="0" w:oddVBand="0" w:evenVBand="0" w:oddHBand="0" w:evenHBand="0" w:firstRowFirstColumn="0" w:firstRowLastColumn="0" w:lastRowFirstColumn="0" w:lastRowLastColumn="0"/>
            </w:pPr>
            <w:r>
              <w:t>Người dùng</w:t>
            </w:r>
          </w:p>
        </w:tc>
        <w:tc>
          <w:tcPr>
            <w:cnfStyle w:val="000010000000" w:firstRow="0" w:lastRow="0" w:firstColumn="0" w:lastColumn="0" w:oddVBand="1" w:evenVBand="0" w:oddHBand="0" w:evenHBand="0" w:firstRowFirstColumn="0" w:firstRowLastColumn="0" w:lastRowFirstColumn="0" w:lastRowLastColumn="0"/>
            <w:tcW w:w="2835" w:type="dxa"/>
          </w:tcPr>
          <w:p w14:paraId="0095F127" w14:textId="7C3CE7B9" w:rsidR="004D1AC9" w:rsidRPr="00C60440" w:rsidRDefault="004D1AC9" w:rsidP="00411069">
            <w:pPr>
              <w:pStyle w:val="Bnhthng"/>
            </w:pPr>
            <w:r>
              <w:t>Phần mềm</w:t>
            </w:r>
          </w:p>
        </w:tc>
        <w:tc>
          <w:tcPr>
            <w:tcW w:w="1418" w:type="dxa"/>
          </w:tcPr>
          <w:p w14:paraId="5F30B3FB" w14:textId="2D9E9D49" w:rsidR="004D1AC9" w:rsidRDefault="00EC03D1" w:rsidP="00411069">
            <w:pPr>
              <w:pStyle w:val="Bnhthng"/>
              <w:cnfStyle w:val="100000000000" w:firstRow="1" w:lastRow="0" w:firstColumn="0" w:lastColumn="0" w:oddVBand="0" w:evenVBand="0" w:oddHBand="0" w:evenHBand="0" w:firstRowFirstColumn="0" w:firstRowLastColumn="0" w:lastRowFirstColumn="0" w:lastRowLastColumn="0"/>
            </w:pPr>
            <w:r>
              <w:t>Ghi chú</w:t>
            </w:r>
          </w:p>
        </w:tc>
      </w:tr>
      <w:tr w:rsidR="004D1AC9" w:rsidRPr="00C60440" w14:paraId="515FAA67" w14:textId="02EBE42B"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89E69F4" w14:textId="77777777" w:rsidR="004D1AC9" w:rsidRPr="00C60440" w:rsidRDefault="004D1AC9" w:rsidP="00411069">
            <w:pPr>
              <w:pStyle w:val="Bnhthng"/>
            </w:pPr>
            <w:r w:rsidRPr="00C60440">
              <w:t>1</w:t>
            </w:r>
          </w:p>
        </w:tc>
        <w:tc>
          <w:tcPr>
            <w:cnfStyle w:val="000010000000" w:firstRow="0" w:lastRow="0" w:firstColumn="0" w:lastColumn="0" w:oddVBand="1" w:evenVBand="0" w:oddHBand="0" w:evenHBand="0" w:firstRowFirstColumn="0" w:firstRowLastColumn="0" w:lastRowFirstColumn="0" w:lastRowLastColumn="0"/>
            <w:tcW w:w="2551" w:type="dxa"/>
          </w:tcPr>
          <w:p w14:paraId="60537E48" w14:textId="77777777" w:rsidR="004D1AC9" w:rsidRPr="00C60440" w:rsidRDefault="004D1AC9" w:rsidP="00411069">
            <w:pPr>
              <w:pStyle w:val="Bnhthng"/>
            </w:pPr>
            <w:r w:rsidRPr="00C60440">
              <w:t>Tạo phiếu bán hàng</w:t>
            </w:r>
          </w:p>
        </w:tc>
        <w:tc>
          <w:tcPr>
            <w:tcW w:w="1843" w:type="dxa"/>
          </w:tcPr>
          <w:p w14:paraId="7E208108" w14:textId="21FB12E8" w:rsidR="004D1AC9" w:rsidRPr="00C60440" w:rsidRDefault="00A279E2" w:rsidP="00411069">
            <w:pPr>
              <w:pStyle w:val="Bnhthng"/>
              <w:cnfStyle w:val="000000100000" w:firstRow="0" w:lastRow="0" w:firstColumn="0" w:lastColumn="0" w:oddVBand="0" w:evenVBand="0" w:oddHBand="1"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40031594" w14:textId="512AE197" w:rsidR="004D1AC9" w:rsidRPr="00C60440" w:rsidRDefault="00000116" w:rsidP="00411069">
            <w:pPr>
              <w:pStyle w:val="Bnhthng"/>
            </w:pPr>
            <w:r w:rsidRPr="00000116">
              <w:t>Báo lỗi và và quy định của yêu cầu</w:t>
            </w:r>
          </w:p>
        </w:tc>
        <w:tc>
          <w:tcPr>
            <w:tcW w:w="1418" w:type="dxa"/>
          </w:tcPr>
          <w:p w14:paraId="2E9CFD5E" w14:textId="77777777" w:rsidR="004D1AC9" w:rsidRDefault="004D1AC9" w:rsidP="00411069">
            <w:pPr>
              <w:pStyle w:val="Bnhthng"/>
              <w:cnfStyle w:val="000000100000" w:firstRow="0" w:lastRow="0" w:firstColumn="0" w:lastColumn="0" w:oddVBand="0" w:evenVBand="0" w:oddHBand="1" w:evenHBand="0" w:firstRowFirstColumn="0" w:firstRowLastColumn="0" w:lastRowFirstColumn="0" w:lastRowLastColumn="0"/>
            </w:pPr>
          </w:p>
        </w:tc>
      </w:tr>
      <w:tr w:rsidR="004D1AC9" w:rsidRPr="00C60440" w14:paraId="30AD3D42" w14:textId="1CE4F4F2" w:rsidTr="009B0AB5">
        <w:tc>
          <w:tcPr>
            <w:cnfStyle w:val="001000000000" w:firstRow="0" w:lastRow="0" w:firstColumn="1" w:lastColumn="0" w:oddVBand="0" w:evenVBand="0" w:oddHBand="0" w:evenHBand="0" w:firstRowFirstColumn="0" w:firstRowLastColumn="0" w:lastRowFirstColumn="0" w:lastRowLastColumn="0"/>
            <w:tcW w:w="959" w:type="dxa"/>
          </w:tcPr>
          <w:p w14:paraId="5E1910E0" w14:textId="77777777" w:rsidR="004D1AC9" w:rsidRPr="00C60440" w:rsidRDefault="004D1AC9" w:rsidP="00411069">
            <w:pPr>
              <w:pStyle w:val="Bnhthng"/>
            </w:pPr>
            <w:r w:rsidRPr="00C60440">
              <w:t>2</w:t>
            </w:r>
          </w:p>
        </w:tc>
        <w:tc>
          <w:tcPr>
            <w:cnfStyle w:val="000010000000" w:firstRow="0" w:lastRow="0" w:firstColumn="0" w:lastColumn="0" w:oddVBand="1" w:evenVBand="0" w:oddHBand="0" w:evenHBand="0" w:firstRowFirstColumn="0" w:firstRowLastColumn="0" w:lastRowFirstColumn="0" w:lastRowLastColumn="0"/>
            <w:tcW w:w="2551" w:type="dxa"/>
          </w:tcPr>
          <w:p w14:paraId="02A94AF4" w14:textId="01E1F345" w:rsidR="004D1AC9" w:rsidRPr="00C60440" w:rsidRDefault="004D1AC9" w:rsidP="00411069">
            <w:pPr>
              <w:pStyle w:val="Bnhthng"/>
            </w:pPr>
            <w:r w:rsidRPr="00C60440">
              <w:t>Tra</w:t>
            </w:r>
            <w:r w:rsidR="007B607E">
              <w:t xml:space="preserve"> cứu</w:t>
            </w:r>
            <w:r w:rsidRPr="00C60440">
              <w:t xml:space="preserve"> phiếu bán hàng</w:t>
            </w:r>
          </w:p>
        </w:tc>
        <w:tc>
          <w:tcPr>
            <w:tcW w:w="1843" w:type="dxa"/>
          </w:tcPr>
          <w:p w14:paraId="33AD237F" w14:textId="117A71CA" w:rsidR="004D1AC9" w:rsidRPr="00C60440" w:rsidRDefault="00A279E2" w:rsidP="00411069">
            <w:pPr>
              <w:pStyle w:val="Bnhthng"/>
              <w:cnfStyle w:val="000000000000" w:firstRow="0" w:lastRow="0" w:firstColumn="0" w:lastColumn="0" w:oddVBand="0" w:evenVBand="0" w:oddHBand="0"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1437831A" w14:textId="464A6881" w:rsidR="004D1AC9" w:rsidRPr="00C60440" w:rsidRDefault="00000116" w:rsidP="00411069">
            <w:pPr>
              <w:pStyle w:val="Bnhthng"/>
            </w:pPr>
            <w:r w:rsidRPr="00000116">
              <w:t>Báo lỗi và và quy định của yêu cầu</w:t>
            </w:r>
          </w:p>
        </w:tc>
        <w:tc>
          <w:tcPr>
            <w:tcW w:w="1418" w:type="dxa"/>
          </w:tcPr>
          <w:p w14:paraId="1695AB94" w14:textId="77777777" w:rsidR="004D1AC9" w:rsidRDefault="004D1AC9" w:rsidP="00411069">
            <w:pPr>
              <w:pStyle w:val="Bnhthng"/>
              <w:cnfStyle w:val="000000000000" w:firstRow="0" w:lastRow="0" w:firstColumn="0" w:lastColumn="0" w:oddVBand="0" w:evenVBand="0" w:oddHBand="0" w:evenHBand="0" w:firstRowFirstColumn="0" w:firstRowLastColumn="0" w:lastRowFirstColumn="0" w:lastRowLastColumn="0"/>
            </w:pPr>
          </w:p>
        </w:tc>
      </w:tr>
      <w:tr w:rsidR="004D1AC9" w:rsidRPr="00C60440" w14:paraId="741FD3FE" w14:textId="344F105A"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113EB64" w14:textId="77777777" w:rsidR="004D1AC9" w:rsidRPr="00C60440" w:rsidRDefault="004D1AC9" w:rsidP="00411069">
            <w:pPr>
              <w:pStyle w:val="Bnhthng"/>
            </w:pPr>
            <w:r w:rsidRPr="00C60440">
              <w:t>3</w:t>
            </w:r>
          </w:p>
        </w:tc>
        <w:tc>
          <w:tcPr>
            <w:cnfStyle w:val="000010000000" w:firstRow="0" w:lastRow="0" w:firstColumn="0" w:lastColumn="0" w:oddVBand="1" w:evenVBand="0" w:oddHBand="0" w:evenHBand="0" w:firstRowFirstColumn="0" w:firstRowLastColumn="0" w:lastRowFirstColumn="0" w:lastRowLastColumn="0"/>
            <w:tcW w:w="2551" w:type="dxa"/>
          </w:tcPr>
          <w:p w14:paraId="743A09B5" w14:textId="77777777" w:rsidR="004D1AC9" w:rsidRPr="00C60440" w:rsidRDefault="004D1AC9" w:rsidP="00411069">
            <w:pPr>
              <w:pStyle w:val="Bnhthng"/>
            </w:pPr>
            <w:r w:rsidRPr="00C60440">
              <w:t>Tạo phiếu mua hàng</w:t>
            </w:r>
          </w:p>
        </w:tc>
        <w:tc>
          <w:tcPr>
            <w:tcW w:w="1843" w:type="dxa"/>
          </w:tcPr>
          <w:p w14:paraId="71934F4D" w14:textId="47AEF968" w:rsidR="004D1AC9" w:rsidRPr="00C60440" w:rsidRDefault="00A279E2" w:rsidP="00411069">
            <w:pPr>
              <w:pStyle w:val="Bnhthng"/>
              <w:cnfStyle w:val="000000100000" w:firstRow="0" w:lastRow="0" w:firstColumn="0" w:lastColumn="0" w:oddVBand="0" w:evenVBand="0" w:oddHBand="1"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3B562D97" w14:textId="2E4300CA" w:rsidR="004D1AC9" w:rsidRPr="00C60440" w:rsidRDefault="00000116" w:rsidP="00411069">
            <w:pPr>
              <w:pStyle w:val="Bnhthng"/>
            </w:pPr>
            <w:r w:rsidRPr="00000116">
              <w:t>Báo lỗi và và quy định của yêu cầu</w:t>
            </w:r>
          </w:p>
        </w:tc>
        <w:tc>
          <w:tcPr>
            <w:tcW w:w="1418" w:type="dxa"/>
          </w:tcPr>
          <w:p w14:paraId="58331F0A" w14:textId="77777777" w:rsidR="004D1AC9" w:rsidRDefault="004D1AC9" w:rsidP="00411069">
            <w:pPr>
              <w:pStyle w:val="Bnhthng"/>
              <w:cnfStyle w:val="000000100000" w:firstRow="0" w:lastRow="0" w:firstColumn="0" w:lastColumn="0" w:oddVBand="0" w:evenVBand="0" w:oddHBand="1" w:evenHBand="0" w:firstRowFirstColumn="0" w:firstRowLastColumn="0" w:lastRowFirstColumn="0" w:lastRowLastColumn="0"/>
            </w:pPr>
          </w:p>
        </w:tc>
      </w:tr>
      <w:tr w:rsidR="004D1AC9" w:rsidRPr="00C60440" w14:paraId="7B7754D2" w14:textId="6A63AFFF" w:rsidTr="009B0AB5">
        <w:tc>
          <w:tcPr>
            <w:cnfStyle w:val="001000000000" w:firstRow="0" w:lastRow="0" w:firstColumn="1" w:lastColumn="0" w:oddVBand="0" w:evenVBand="0" w:oddHBand="0" w:evenHBand="0" w:firstRowFirstColumn="0" w:firstRowLastColumn="0" w:lastRowFirstColumn="0" w:lastRowLastColumn="0"/>
            <w:tcW w:w="959" w:type="dxa"/>
          </w:tcPr>
          <w:p w14:paraId="0414A4D3" w14:textId="77777777" w:rsidR="004D1AC9" w:rsidRPr="00C60440" w:rsidRDefault="004D1AC9" w:rsidP="00411069">
            <w:pPr>
              <w:pStyle w:val="Bnhthng"/>
            </w:pPr>
            <w:r w:rsidRPr="00C60440">
              <w:t>4</w:t>
            </w:r>
          </w:p>
        </w:tc>
        <w:tc>
          <w:tcPr>
            <w:cnfStyle w:val="000010000000" w:firstRow="0" w:lastRow="0" w:firstColumn="0" w:lastColumn="0" w:oddVBand="1" w:evenVBand="0" w:oddHBand="0" w:evenHBand="0" w:firstRowFirstColumn="0" w:firstRowLastColumn="0" w:lastRowFirstColumn="0" w:lastRowLastColumn="0"/>
            <w:tcW w:w="2551" w:type="dxa"/>
          </w:tcPr>
          <w:p w14:paraId="2703D559" w14:textId="03F6F4FC" w:rsidR="004D1AC9" w:rsidRPr="00C60440" w:rsidRDefault="004D1AC9" w:rsidP="00411069">
            <w:pPr>
              <w:pStyle w:val="Bnhthng"/>
            </w:pPr>
            <w:r w:rsidRPr="00C60440">
              <w:t xml:space="preserve">Tra </w:t>
            </w:r>
            <w:r w:rsidR="007B607E">
              <w:t xml:space="preserve">cứu </w:t>
            </w:r>
            <w:r w:rsidRPr="00C60440">
              <w:t>phiếu mua hàng</w:t>
            </w:r>
          </w:p>
        </w:tc>
        <w:tc>
          <w:tcPr>
            <w:tcW w:w="1843" w:type="dxa"/>
          </w:tcPr>
          <w:p w14:paraId="591C6EA1" w14:textId="2E625FE1" w:rsidR="004D1AC9" w:rsidRPr="00C60440" w:rsidRDefault="00A279E2" w:rsidP="00411069">
            <w:pPr>
              <w:pStyle w:val="Bnhthng"/>
              <w:cnfStyle w:val="000000000000" w:firstRow="0" w:lastRow="0" w:firstColumn="0" w:lastColumn="0" w:oddVBand="0" w:evenVBand="0" w:oddHBand="0"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32CCF247" w14:textId="3145480B" w:rsidR="004D1AC9" w:rsidRPr="00C60440" w:rsidRDefault="00000116" w:rsidP="00411069">
            <w:pPr>
              <w:pStyle w:val="Bnhthng"/>
            </w:pPr>
            <w:r w:rsidRPr="00000116">
              <w:t>Báo lỗi và và quy định của yêu cầu</w:t>
            </w:r>
          </w:p>
        </w:tc>
        <w:tc>
          <w:tcPr>
            <w:tcW w:w="1418" w:type="dxa"/>
          </w:tcPr>
          <w:p w14:paraId="0D63C2A6" w14:textId="77777777" w:rsidR="004D1AC9" w:rsidRDefault="004D1AC9" w:rsidP="00411069">
            <w:pPr>
              <w:pStyle w:val="Bnhthng"/>
              <w:cnfStyle w:val="000000000000" w:firstRow="0" w:lastRow="0" w:firstColumn="0" w:lastColumn="0" w:oddVBand="0" w:evenVBand="0" w:oddHBand="0" w:evenHBand="0" w:firstRowFirstColumn="0" w:firstRowLastColumn="0" w:lastRowFirstColumn="0" w:lastRowLastColumn="0"/>
            </w:pPr>
          </w:p>
        </w:tc>
      </w:tr>
      <w:tr w:rsidR="004D1AC9" w:rsidRPr="00C60440" w14:paraId="742694AA" w14:textId="42671155"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BFE03FC" w14:textId="77777777" w:rsidR="004D1AC9" w:rsidRPr="00C60440" w:rsidRDefault="004D1AC9" w:rsidP="00411069">
            <w:pPr>
              <w:pStyle w:val="Bnhthng"/>
            </w:pPr>
            <w:r w:rsidRPr="00C60440">
              <w:lastRenderedPageBreak/>
              <w:t>5</w:t>
            </w:r>
          </w:p>
        </w:tc>
        <w:tc>
          <w:tcPr>
            <w:cnfStyle w:val="000010000000" w:firstRow="0" w:lastRow="0" w:firstColumn="0" w:lastColumn="0" w:oddVBand="1" w:evenVBand="0" w:oddHBand="0" w:evenHBand="0" w:firstRowFirstColumn="0" w:firstRowLastColumn="0" w:lastRowFirstColumn="0" w:lastRowLastColumn="0"/>
            <w:tcW w:w="2551" w:type="dxa"/>
          </w:tcPr>
          <w:p w14:paraId="4AEBB296" w14:textId="77777777" w:rsidR="004D1AC9" w:rsidRPr="00C60440" w:rsidRDefault="004D1AC9" w:rsidP="00411069">
            <w:pPr>
              <w:pStyle w:val="Bnhthng"/>
            </w:pPr>
            <w:r w:rsidRPr="00C60440">
              <w:t>Tạo phiếu dịch vụ</w:t>
            </w:r>
          </w:p>
        </w:tc>
        <w:tc>
          <w:tcPr>
            <w:tcW w:w="1843" w:type="dxa"/>
          </w:tcPr>
          <w:p w14:paraId="4F2F0EBD" w14:textId="419B6073" w:rsidR="004D1AC9" w:rsidRPr="00C60440" w:rsidRDefault="00A279E2" w:rsidP="00411069">
            <w:pPr>
              <w:pStyle w:val="Bnhthng"/>
              <w:cnfStyle w:val="000000100000" w:firstRow="0" w:lastRow="0" w:firstColumn="0" w:lastColumn="0" w:oddVBand="0" w:evenVBand="0" w:oddHBand="1"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5B55583A" w14:textId="64CC1EA0" w:rsidR="004D1AC9" w:rsidRPr="00C60440" w:rsidRDefault="00000116" w:rsidP="00411069">
            <w:pPr>
              <w:pStyle w:val="Bnhthng"/>
            </w:pPr>
            <w:r w:rsidRPr="00000116">
              <w:t>Báo lỗi và và quy định của yêu cầu</w:t>
            </w:r>
          </w:p>
        </w:tc>
        <w:tc>
          <w:tcPr>
            <w:tcW w:w="1418" w:type="dxa"/>
          </w:tcPr>
          <w:p w14:paraId="0710D4CE" w14:textId="77777777" w:rsidR="004D1AC9" w:rsidRDefault="004D1AC9" w:rsidP="00411069">
            <w:pPr>
              <w:pStyle w:val="Bnhthng"/>
              <w:cnfStyle w:val="000000100000" w:firstRow="0" w:lastRow="0" w:firstColumn="0" w:lastColumn="0" w:oddVBand="0" w:evenVBand="0" w:oddHBand="1" w:evenHBand="0" w:firstRowFirstColumn="0" w:firstRowLastColumn="0" w:lastRowFirstColumn="0" w:lastRowLastColumn="0"/>
            </w:pPr>
          </w:p>
        </w:tc>
      </w:tr>
      <w:tr w:rsidR="004D1AC9" w:rsidRPr="00C60440" w14:paraId="5A7C83BD" w14:textId="73083C6C" w:rsidTr="009B0AB5">
        <w:tc>
          <w:tcPr>
            <w:cnfStyle w:val="001000000000" w:firstRow="0" w:lastRow="0" w:firstColumn="1" w:lastColumn="0" w:oddVBand="0" w:evenVBand="0" w:oddHBand="0" w:evenHBand="0" w:firstRowFirstColumn="0" w:firstRowLastColumn="0" w:lastRowFirstColumn="0" w:lastRowLastColumn="0"/>
            <w:tcW w:w="959" w:type="dxa"/>
          </w:tcPr>
          <w:p w14:paraId="072237AC" w14:textId="77777777" w:rsidR="004D1AC9" w:rsidRPr="00C60440" w:rsidRDefault="004D1AC9" w:rsidP="00411069">
            <w:pPr>
              <w:pStyle w:val="Bnhthng"/>
            </w:pPr>
            <w:r w:rsidRPr="00C60440">
              <w:t>6</w:t>
            </w:r>
          </w:p>
        </w:tc>
        <w:tc>
          <w:tcPr>
            <w:cnfStyle w:val="000010000000" w:firstRow="0" w:lastRow="0" w:firstColumn="0" w:lastColumn="0" w:oddVBand="1" w:evenVBand="0" w:oddHBand="0" w:evenHBand="0" w:firstRowFirstColumn="0" w:firstRowLastColumn="0" w:lastRowFirstColumn="0" w:lastRowLastColumn="0"/>
            <w:tcW w:w="2551" w:type="dxa"/>
          </w:tcPr>
          <w:p w14:paraId="46BE62FA" w14:textId="1ADA77E5" w:rsidR="004D1AC9" w:rsidRPr="00C60440" w:rsidRDefault="004D1AC9" w:rsidP="00411069">
            <w:pPr>
              <w:pStyle w:val="Bnhthng"/>
            </w:pPr>
            <w:r w:rsidRPr="00C60440">
              <w:t>Tra</w:t>
            </w:r>
            <w:r w:rsidR="007B607E">
              <w:t xml:space="preserve"> cứu</w:t>
            </w:r>
            <w:r w:rsidRPr="00C60440">
              <w:t xml:space="preserve"> phiếu dịch vụ</w:t>
            </w:r>
          </w:p>
        </w:tc>
        <w:tc>
          <w:tcPr>
            <w:tcW w:w="1843" w:type="dxa"/>
          </w:tcPr>
          <w:p w14:paraId="10E7F215" w14:textId="2F9E3246" w:rsidR="004D1AC9" w:rsidRPr="00C60440" w:rsidRDefault="00A279E2" w:rsidP="00411069">
            <w:pPr>
              <w:pStyle w:val="Bnhthng"/>
              <w:cnfStyle w:val="000000000000" w:firstRow="0" w:lastRow="0" w:firstColumn="0" w:lastColumn="0" w:oddVBand="0" w:evenVBand="0" w:oddHBand="0"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2D3EBA44" w14:textId="3EE32C6C" w:rsidR="004D1AC9" w:rsidRPr="00C60440" w:rsidRDefault="00000116" w:rsidP="00411069">
            <w:pPr>
              <w:pStyle w:val="Bnhthng"/>
            </w:pPr>
            <w:r w:rsidRPr="00000116">
              <w:t>Báo lỗi và và quy định của yêu cầu</w:t>
            </w:r>
          </w:p>
        </w:tc>
        <w:tc>
          <w:tcPr>
            <w:tcW w:w="1418" w:type="dxa"/>
          </w:tcPr>
          <w:p w14:paraId="1E02F00D" w14:textId="77777777" w:rsidR="004D1AC9" w:rsidRDefault="004D1AC9" w:rsidP="00411069">
            <w:pPr>
              <w:pStyle w:val="Bnhthng"/>
              <w:cnfStyle w:val="000000000000" w:firstRow="0" w:lastRow="0" w:firstColumn="0" w:lastColumn="0" w:oddVBand="0" w:evenVBand="0" w:oddHBand="0" w:evenHBand="0" w:firstRowFirstColumn="0" w:firstRowLastColumn="0" w:lastRowFirstColumn="0" w:lastRowLastColumn="0"/>
            </w:pPr>
          </w:p>
        </w:tc>
      </w:tr>
      <w:tr w:rsidR="004D1AC9" w:rsidRPr="00C60440" w14:paraId="177D4771" w14:textId="36F27002"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5D6DCF9" w14:textId="77777777" w:rsidR="004D1AC9" w:rsidRPr="00C60440" w:rsidRDefault="004D1AC9" w:rsidP="00411069">
            <w:pPr>
              <w:pStyle w:val="Bnhthng"/>
            </w:pPr>
            <w:r w:rsidRPr="00C60440">
              <w:t>7</w:t>
            </w:r>
          </w:p>
        </w:tc>
        <w:tc>
          <w:tcPr>
            <w:cnfStyle w:val="000010000000" w:firstRow="0" w:lastRow="0" w:firstColumn="0" w:lastColumn="0" w:oddVBand="1" w:evenVBand="0" w:oddHBand="0" w:evenHBand="0" w:firstRowFirstColumn="0" w:firstRowLastColumn="0" w:lastRowFirstColumn="0" w:lastRowLastColumn="0"/>
            <w:tcW w:w="2551" w:type="dxa"/>
          </w:tcPr>
          <w:p w14:paraId="4EE82B33" w14:textId="77777777" w:rsidR="004D1AC9" w:rsidRPr="00C60440" w:rsidRDefault="004D1AC9" w:rsidP="00411069">
            <w:pPr>
              <w:pStyle w:val="Bnhthng"/>
            </w:pPr>
            <w:r w:rsidRPr="00C60440">
              <w:t>Tạo báo cáo thống kê</w:t>
            </w:r>
            <w:r>
              <w:t xml:space="preserve"> tồn kho</w:t>
            </w:r>
          </w:p>
        </w:tc>
        <w:tc>
          <w:tcPr>
            <w:tcW w:w="1843" w:type="dxa"/>
          </w:tcPr>
          <w:p w14:paraId="3BCE2F5A" w14:textId="0257FBAF" w:rsidR="004D1AC9" w:rsidRPr="00C60440" w:rsidRDefault="00A279E2" w:rsidP="00411069">
            <w:pPr>
              <w:pStyle w:val="Bnhthng"/>
              <w:cnfStyle w:val="000000100000" w:firstRow="0" w:lastRow="0" w:firstColumn="0" w:lastColumn="0" w:oddVBand="0" w:evenVBand="0" w:oddHBand="1"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6FFB51C8" w14:textId="197109D2" w:rsidR="004D1AC9" w:rsidRPr="00C60440" w:rsidRDefault="00000116" w:rsidP="00411069">
            <w:pPr>
              <w:pStyle w:val="Bnhthng"/>
            </w:pPr>
            <w:r w:rsidRPr="00000116">
              <w:t>Báo lỗi và và quy định của yêu cầu</w:t>
            </w:r>
          </w:p>
        </w:tc>
        <w:tc>
          <w:tcPr>
            <w:tcW w:w="1418" w:type="dxa"/>
          </w:tcPr>
          <w:p w14:paraId="0DBFD4FF" w14:textId="77777777" w:rsidR="004D1AC9" w:rsidRPr="00C60440" w:rsidRDefault="004D1AC9" w:rsidP="00411069">
            <w:pPr>
              <w:pStyle w:val="Bnhthng"/>
              <w:cnfStyle w:val="000000100000" w:firstRow="0" w:lastRow="0" w:firstColumn="0" w:lastColumn="0" w:oddVBand="0" w:evenVBand="0" w:oddHBand="1" w:evenHBand="0" w:firstRowFirstColumn="0" w:firstRowLastColumn="0" w:lastRowFirstColumn="0" w:lastRowLastColumn="0"/>
            </w:pPr>
          </w:p>
        </w:tc>
      </w:tr>
      <w:tr w:rsidR="004D1AC9" w:rsidRPr="00C60440" w14:paraId="7F3B8D07" w14:textId="5ACE202C" w:rsidTr="009B0AB5">
        <w:tc>
          <w:tcPr>
            <w:cnfStyle w:val="001000000000" w:firstRow="0" w:lastRow="0" w:firstColumn="1" w:lastColumn="0" w:oddVBand="0" w:evenVBand="0" w:oddHBand="0" w:evenHBand="0" w:firstRowFirstColumn="0" w:firstRowLastColumn="0" w:lastRowFirstColumn="0" w:lastRowLastColumn="0"/>
            <w:tcW w:w="959" w:type="dxa"/>
          </w:tcPr>
          <w:p w14:paraId="3C2A6F2D" w14:textId="77777777" w:rsidR="004D1AC9" w:rsidRPr="00C60440" w:rsidRDefault="004D1AC9" w:rsidP="00411069">
            <w:pPr>
              <w:pStyle w:val="Bnhthng"/>
            </w:pPr>
            <w:r w:rsidRPr="00C60440">
              <w:t>8</w:t>
            </w:r>
          </w:p>
        </w:tc>
        <w:tc>
          <w:tcPr>
            <w:cnfStyle w:val="000010000000" w:firstRow="0" w:lastRow="0" w:firstColumn="0" w:lastColumn="0" w:oddVBand="1" w:evenVBand="0" w:oddHBand="0" w:evenHBand="0" w:firstRowFirstColumn="0" w:firstRowLastColumn="0" w:lastRowFirstColumn="0" w:lastRowLastColumn="0"/>
            <w:tcW w:w="2551" w:type="dxa"/>
          </w:tcPr>
          <w:p w14:paraId="42F7E2DF" w14:textId="77777777" w:rsidR="004D1AC9" w:rsidRPr="00C60440" w:rsidRDefault="004D1AC9" w:rsidP="00411069">
            <w:pPr>
              <w:pStyle w:val="Bnhthng"/>
            </w:pPr>
            <w:r w:rsidRPr="00C60440">
              <w:t>Tạo phiếu thông tin nhà cung cấp</w:t>
            </w:r>
          </w:p>
        </w:tc>
        <w:tc>
          <w:tcPr>
            <w:tcW w:w="1843" w:type="dxa"/>
          </w:tcPr>
          <w:p w14:paraId="3AC75077" w14:textId="2159CFF8" w:rsidR="004D1AC9" w:rsidRPr="00C60440" w:rsidRDefault="00A279E2" w:rsidP="00411069">
            <w:pPr>
              <w:pStyle w:val="Bnhthng"/>
              <w:cnfStyle w:val="000000000000" w:firstRow="0" w:lastRow="0" w:firstColumn="0" w:lastColumn="0" w:oddVBand="0" w:evenVBand="0" w:oddHBand="0"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0B66BBB4" w14:textId="0658A160" w:rsidR="004D1AC9" w:rsidRPr="00C60440" w:rsidRDefault="00000116" w:rsidP="00411069">
            <w:pPr>
              <w:pStyle w:val="Bnhthng"/>
            </w:pPr>
            <w:r w:rsidRPr="00000116">
              <w:t>Báo lỗi và và quy định của yêu cầu</w:t>
            </w:r>
          </w:p>
        </w:tc>
        <w:tc>
          <w:tcPr>
            <w:tcW w:w="1418" w:type="dxa"/>
          </w:tcPr>
          <w:p w14:paraId="30B52754" w14:textId="77777777" w:rsidR="004D1AC9" w:rsidRDefault="004D1AC9" w:rsidP="00411069">
            <w:pPr>
              <w:pStyle w:val="Bnhthng"/>
              <w:cnfStyle w:val="000000000000" w:firstRow="0" w:lastRow="0" w:firstColumn="0" w:lastColumn="0" w:oddVBand="0" w:evenVBand="0" w:oddHBand="0" w:evenHBand="0" w:firstRowFirstColumn="0" w:firstRowLastColumn="0" w:lastRowFirstColumn="0" w:lastRowLastColumn="0"/>
            </w:pPr>
          </w:p>
        </w:tc>
      </w:tr>
      <w:tr w:rsidR="004D1AC9" w:rsidRPr="00C60440" w14:paraId="3DCE8A0E" w14:textId="071A56EB" w:rsidTr="009B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A9E3EEE" w14:textId="77777777" w:rsidR="004D1AC9" w:rsidRPr="00C60440" w:rsidRDefault="004D1AC9" w:rsidP="00411069">
            <w:pPr>
              <w:pStyle w:val="Bnhthng"/>
            </w:pPr>
            <w:r w:rsidRPr="00C60440">
              <w:t>9</w:t>
            </w:r>
          </w:p>
        </w:tc>
        <w:tc>
          <w:tcPr>
            <w:cnfStyle w:val="000010000000" w:firstRow="0" w:lastRow="0" w:firstColumn="0" w:lastColumn="0" w:oddVBand="1" w:evenVBand="0" w:oddHBand="0" w:evenHBand="0" w:firstRowFirstColumn="0" w:firstRowLastColumn="0" w:lastRowFirstColumn="0" w:lastRowLastColumn="0"/>
            <w:tcW w:w="2551" w:type="dxa"/>
          </w:tcPr>
          <w:p w14:paraId="13E0EDD5" w14:textId="5567A51C" w:rsidR="004D1AC9" w:rsidRPr="00C60440" w:rsidRDefault="004D1AC9" w:rsidP="00411069">
            <w:pPr>
              <w:pStyle w:val="Bnhthng"/>
            </w:pPr>
            <w:r w:rsidRPr="00C60440">
              <w:t xml:space="preserve">Tra </w:t>
            </w:r>
            <w:r w:rsidR="007B607E">
              <w:t xml:space="preserve">cứu </w:t>
            </w:r>
            <w:r w:rsidRPr="00C60440">
              <w:t>thông tin nhà cung cấp</w:t>
            </w:r>
          </w:p>
        </w:tc>
        <w:tc>
          <w:tcPr>
            <w:tcW w:w="1843" w:type="dxa"/>
          </w:tcPr>
          <w:p w14:paraId="3710AECA" w14:textId="67B53DE7" w:rsidR="004D1AC9" w:rsidRPr="00C60440" w:rsidRDefault="00A279E2" w:rsidP="00411069">
            <w:pPr>
              <w:pStyle w:val="Bnhthng"/>
              <w:cnfStyle w:val="000000100000" w:firstRow="0" w:lastRow="0" w:firstColumn="0" w:lastColumn="0" w:oddVBand="0" w:evenVBand="0" w:oddHBand="1"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160E4DE2" w14:textId="5695E744" w:rsidR="004D1AC9" w:rsidRPr="00C60440" w:rsidRDefault="00000116" w:rsidP="00411069">
            <w:pPr>
              <w:pStyle w:val="Bnhthng"/>
            </w:pPr>
            <w:r w:rsidRPr="00000116">
              <w:t>Báo lỗi và và quy định của yêu cầu</w:t>
            </w:r>
          </w:p>
        </w:tc>
        <w:tc>
          <w:tcPr>
            <w:tcW w:w="1418" w:type="dxa"/>
          </w:tcPr>
          <w:p w14:paraId="188533DD" w14:textId="77777777" w:rsidR="004D1AC9" w:rsidRDefault="004D1AC9" w:rsidP="00411069">
            <w:pPr>
              <w:pStyle w:val="Bnhthng"/>
              <w:cnfStyle w:val="000000100000" w:firstRow="0" w:lastRow="0" w:firstColumn="0" w:lastColumn="0" w:oddVBand="0" w:evenVBand="0" w:oddHBand="1" w:evenHBand="0" w:firstRowFirstColumn="0" w:firstRowLastColumn="0" w:lastRowFirstColumn="0" w:lastRowLastColumn="0"/>
            </w:pPr>
          </w:p>
        </w:tc>
      </w:tr>
      <w:tr w:rsidR="004D1AC9" w:rsidRPr="00C60440" w14:paraId="0D231BAE" w14:textId="145D9DA6" w:rsidTr="009B0AB5">
        <w:tc>
          <w:tcPr>
            <w:cnfStyle w:val="001000000000" w:firstRow="0" w:lastRow="0" w:firstColumn="1" w:lastColumn="0" w:oddVBand="0" w:evenVBand="0" w:oddHBand="0" w:evenHBand="0" w:firstRowFirstColumn="0" w:firstRowLastColumn="0" w:lastRowFirstColumn="0" w:lastRowLastColumn="0"/>
            <w:tcW w:w="959" w:type="dxa"/>
          </w:tcPr>
          <w:p w14:paraId="37930258" w14:textId="77777777" w:rsidR="004D1AC9" w:rsidRPr="00C60440" w:rsidRDefault="004D1AC9" w:rsidP="00411069">
            <w:pPr>
              <w:pStyle w:val="Bnhthng"/>
            </w:pPr>
            <w:r w:rsidRPr="00C60440">
              <w:t>10</w:t>
            </w:r>
          </w:p>
        </w:tc>
        <w:tc>
          <w:tcPr>
            <w:cnfStyle w:val="000010000000" w:firstRow="0" w:lastRow="0" w:firstColumn="0" w:lastColumn="0" w:oddVBand="1" w:evenVBand="0" w:oddHBand="0" w:evenHBand="0" w:firstRowFirstColumn="0" w:firstRowLastColumn="0" w:lastRowFirstColumn="0" w:lastRowLastColumn="0"/>
            <w:tcW w:w="2551" w:type="dxa"/>
          </w:tcPr>
          <w:p w14:paraId="1DCDB9D8" w14:textId="77777777" w:rsidR="004D1AC9" w:rsidRPr="00C60440" w:rsidRDefault="004D1AC9" w:rsidP="00411069">
            <w:pPr>
              <w:pStyle w:val="Bnhthng"/>
            </w:pPr>
            <w:r w:rsidRPr="00C60440">
              <w:t>Tra cứu chi tiết sản phẩm</w:t>
            </w:r>
          </w:p>
        </w:tc>
        <w:tc>
          <w:tcPr>
            <w:tcW w:w="1843" w:type="dxa"/>
          </w:tcPr>
          <w:p w14:paraId="785F5F11" w14:textId="4BE3B7D7" w:rsidR="004D1AC9" w:rsidRPr="00C60440" w:rsidRDefault="00A279E2" w:rsidP="00411069">
            <w:pPr>
              <w:pStyle w:val="Bnhthng"/>
              <w:cnfStyle w:val="000000000000" w:firstRow="0" w:lastRow="0" w:firstColumn="0" w:lastColumn="0" w:oddVBand="0" w:evenVBand="0" w:oddHBand="0" w:evenHBand="0" w:firstRowFirstColumn="0" w:firstRowLastColumn="0" w:lastRowFirstColumn="0" w:lastRowLastColumn="0"/>
            </w:pPr>
            <w:r w:rsidRPr="00A279E2">
              <w:t>Thực hiện theo đúng yêu cầu</w:t>
            </w:r>
          </w:p>
        </w:tc>
        <w:tc>
          <w:tcPr>
            <w:cnfStyle w:val="000010000000" w:firstRow="0" w:lastRow="0" w:firstColumn="0" w:lastColumn="0" w:oddVBand="1" w:evenVBand="0" w:oddHBand="0" w:evenHBand="0" w:firstRowFirstColumn="0" w:firstRowLastColumn="0" w:lastRowFirstColumn="0" w:lastRowLastColumn="0"/>
            <w:tcW w:w="2835" w:type="dxa"/>
          </w:tcPr>
          <w:p w14:paraId="7DCF19F1" w14:textId="2E666B6E" w:rsidR="004D1AC9" w:rsidRPr="00C60440" w:rsidRDefault="00000116" w:rsidP="00411069">
            <w:pPr>
              <w:pStyle w:val="Bnhthng"/>
            </w:pPr>
            <w:r w:rsidRPr="00000116">
              <w:t>Báo lỗi và và quy định của yêu cầu</w:t>
            </w:r>
          </w:p>
        </w:tc>
        <w:tc>
          <w:tcPr>
            <w:tcW w:w="1418" w:type="dxa"/>
          </w:tcPr>
          <w:p w14:paraId="6675A22C" w14:textId="77777777" w:rsidR="004D1AC9" w:rsidRDefault="004D1AC9" w:rsidP="00411069">
            <w:pPr>
              <w:pStyle w:val="Bnhthng"/>
              <w:cnfStyle w:val="000000000000" w:firstRow="0" w:lastRow="0" w:firstColumn="0" w:lastColumn="0" w:oddVBand="0" w:evenVBand="0" w:oddHBand="0" w:evenHBand="0" w:firstRowFirstColumn="0" w:firstRowLastColumn="0" w:lastRowFirstColumn="0" w:lastRowLastColumn="0"/>
            </w:pPr>
          </w:p>
        </w:tc>
      </w:tr>
    </w:tbl>
    <w:p w14:paraId="41672CC6" w14:textId="169771BA" w:rsidR="004B75D9" w:rsidRDefault="00FB6282" w:rsidP="00E7005E">
      <w:pPr>
        <w:pStyle w:val="11"/>
      </w:pPr>
      <w:bookmarkStart w:id="27" w:name="_Toc168520290"/>
      <w:r w:rsidRPr="00DD2260">
        <w:t>Sơ đồ luồng cho từng yêu cầu</w:t>
      </w:r>
      <w:bookmarkEnd w:id="27"/>
      <w:r w:rsidR="00532D93">
        <w:t xml:space="preserve"> </w:t>
      </w:r>
    </w:p>
    <w:p w14:paraId="7886D32C" w14:textId="4AF2BC85" w:rsidR="00252EE0" w:rsidRDefault="003B15B5" w:rsidP="00E7005E">
      <w:pPr>
        <w:pStyle w:val="111"/>
        <w:rPr>
          <w:bCs/>
        </w:rPr>
      </w:pPr>
      <w:bookmarkStart w:id="28" w:name="_Toc168520291"/>
      <w:r w:rsidRPr="003B15B5">
        <w:t xml:space="preserve">Yêu cầu </w:t>
      </w:r>
      <w:r w:rsidR="00D51650">
        <w:t>tạo</w:t>
      </w:r>
      <w:r w:rsidRPr="003B15B5">
        <w:t xml:space="preserve"> phiếu bán </w:t>
      </w:r>
      <w:r>
        <w:rPr>
          <w:bCs/>
        </w:rPr>
        <w:t>h</w:t>
      </w:r>
      <w:r w:rsidR="001E42E4">
        <w:rPr>
          <w:bCs/>
        </w:rPr>
        <w:t>à</w:t>
      </w:r>
      <w:r>
        <w:rPr>
          <w:bCs/>
        </w:rPr>
        <w:t>ng</w:t>
      </w:r>
      <w:bookmarkEnd w:id="28"/>
    </w:p>
    <w:p w14:paraId="60D7749F" w14:textId="14953743" w:rsidR="0054668F" w:rsidRDefault="0054668F" w:rsidP="00102B9A">
      <w:pPr>
        <w:pStyle w:val="ListParagraph"/>
        <w:numPr>
          <w:ilvl w:val="0"/>
          <w:numId w:val="56"/>
        </w:numPr>
        <w:ind w:left="426" w:firstLine="0"/>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1 và quy định:</w:t>
      </w:r>
    </w:p>
    <w:tbl>
      <w:tblPr>
        <w:tblStyle w:val="TableGrid"/>
        <w:tblW w:w="9135" w:type="dxa"/>
        <w:jc w:val="center"/>
        <w:tblLook w:val="04A0" w:firstRow="1" w:lastRow="0" w:firstColumn="1" w:lastColumn="0" w:noHBand="0" w:noVBand="1"/>
      </w:tblPr>
      <w:tblGrid>
        <w:gridCol w:w="680"/>
        <w:gridCol w:w="1415"/>
        <w:gridCol w:w="1702"/>
        <w:gridCol w:w="1229"/>
        <w:gridCol w:w="1496"/>
        <w:gridCol w:w="1101"/>
        <w:gridCol w:w="1512"/>
      </w:tblGrid>
      <w:tr w:rsidR="00812790" w:rsidRPr="007E2ADD" w14:paraId="2F3E0763" w14:textId="77777777" w:rsidTr="00FB02B4">
        <w:trPr>
          <w:trHeight w:val="730"/>
          <w:jc w:val="center"/>
        </w:trPr>
        <w:tc>
          <w:tcPr>
            <w:tcW w:w="9135" w:type="dxa"/>
            <w:gridSpan w:val="7"/>
            <w:shd w:val="clear" w:color="auto" w:fill="83CAEB" w:themeFill="accent1" w:themeFillTint="66"/>
            <w:vAlign w:val="center"/>
          </w:tcPr>
          <w:p w14:paraId="30CFCED1" w14:textId="270B7028" w:rsidR="00812790" w:rsidRPr="007E2ADD" w:rsidRDefault="006264FC" w:rsidP="005F4F17">
            <w:pPr>
              <w:tabs>
                <w:tab w:val="left" w:pos="730"/>
              </w:tabs>
              <w:rPr>
                <w:rFonts w:ascii="Times New Roman" w:eastAsia="Liberation Serif" w:hAnsi="Times New Roman" w:cs="Times New Roman"/>
                <w:b/>
                <w:bCs/>
                <w:color w:val="000000" w:themeColor="text1"/>
                <w:kern w:val="0"/>
                <w:sz w:val="26"/>
                <w:szCs w:val="26"/>
                <w14:ligatures w14:val="none"/>
              </w:rPr>
            </w:pPr>
            <w:r w:rsidRPr="007E2ADD">
              <w:rPr>
                <w:rFonts w:ascii="Times New Roman" w:eastAsia="Liberation Serif" w:hAnsi="Times New Roman" w:cs="Times New Roman"/>
                <w:b/>
                <w:bCs/>
                <w:color w:val="000000" w:themeColor="text1"/>
                <w:kern w:val="0"/>
                <w:sz w:val="26"/>
                <w:szCs w:val="26"/>
                <w14:ligatures w14:val="none"/>
              </w:rPr>
              <w:t xml:space="preserve">BM1 </w:t>
            </w:r>
            <w:r w:rsidR="005F4F17" w:rsidRPr="007E2ADD">
              <w:rPr>
                <w:rFonts w:ascii="Times New Roman" w:eastAsia="Liberation Serif" w:hAnsi="Times New Roman" w:cs="Times New Roman"/>
                <w:b/>
                <w:bCs/>
                <w:color w:val="000000" w:themeColor="text1"/>
                <w:kern w:val="0"/>
                <w:sz w:val="26"/>
                <w:szCs w:val="26"/>
                <w14:ligatures w14:val="none"/>
              </w:rPr>
              <w:t xml:space="preserve"> </w:t>
            </w:r>
            <w:r w:rsidRPr="007E2ADD">
              <w:rPr>
                <w:rFonts w:ascii="Times New Roman" w:eastAsia="Liberation Serif" w:hAnsi="Times New Roman" w:cs="Times New Roman"/>
                <w:b/>
                <w:bCs/>
                <w:color w:val="000000" w:themeColor="text1"/>
                <w:kern w:val="0"/>
                <w:sz w:val="26"/>
                <w:szCs w:val="26"/>
                <w14:ligatures w14:val="none"/>
              </w:rPr>
              <w:t xml:space="preserve"> </w:t>
            </w:r>
            <w:r w:rsidR="005F4F17" w:rsidRPr="007E2ADD">
              <w:rPr>
                <w:rFonts w:ascii="Times New Roman" w:eastAsia="Liberation Serif" w:hAnsi="Times New Roman" w:cs="Times New Roman"/>
                <w:b/>
                <w:bCs/>
                <w:color w:val="000000" w:themeColor="text1"/>
                <w:kern w:val="0"/>
                <w:sz w:val="26"/>
                <w:szCs w:val="26"/>
                <w14:ligatures w14:val="none"/>
              </w:rPr>
              <w:t xml:space="preserve">                                              PHIẾU BÁN HÀNG</w:t>
            </w:r>
          </w:p>
        </w:tc>
      </w:tr>
      <w:tr w:rsidR="002F0CDB" w14:paraId="71E29386" w14:textId="77777777" w:rsidTr="00FB02B4">
        <w:trPr>
          <w:trHeight w:val="273"/>
          <w:jc w:val="center"/>
        </w:trPr>
        <w:tc>
          <w:tcPr>
            <w:tcW w:w="4882" w:type="dxa"/>
            <w:gridSpan w:val="4"/>
            <w:vAlign w:val="center"/>
          </w:tcPr>
          <w:p w14:paraId="601C2494" w14:textId="4E7113DA" w:rsidR="002F0CDB" w:rsidRPr="005A4A5B" w:rsidRDefault="002F0CDB" w:rsidP="00D97047">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Mã phiếu:</w:t>
            </w:r>
          </w:p>
        </w:tc>
        <w:tc>
          <w:tcPr>
            <w:tcW w:w="4253" w:type="dxa"/>
            <w:gridSpan w:val="3"/>
            <w:vAlign w:val="center"/>
          </w:tcPr>
          <w:p w14:paraId="202977B8" w14:textId="7454D93E" w:rsidR="002F0CDB" w:rsidRPr="005A4A5B" w:rsidRDefault="002F0CDB" w:rsidP="00D97047">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Ngày lập:</w:t>
            </w:r>
          </w:p>
        </w:tc>
      </w:tr>
      <w:tr w:rsidR="00413912" w14:paraId="05ECFDCE" w14:textId="77777777" w:rsidTr="00FB02B4">
        <w:trPr>
          <w:trHeight w:val="249"/>
          <w:jc w:val="center"/>
        </w:trPr>
        <w:tc>
          <w:tcPr>
            <w:tcW w:w="9135" w:type="dxa"/>
            <w:gridSpan w:val="7"/>
            <w:vAlign w:val="center"/>
          </w:tcPr>
          <w:p w14:paraId="6ABA3E18" w14:textId="4A752B36" w:rsidR="00413912" w:rsidRPr="005A4A5B" w:rsidRDefault="00F35C72">
            <w:pP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Khách hàng:</w:t>
            </w:r>
          </w:p>
        </w:tc>
      </w:tr>
      <w:tr w:rsidR="00326684" w14:paraId="464FD71D" w14:textId="77777777" w:rsidTr="00FB02B4">
        <w:trPr>
          <w:trHeight w:val="427"/>
          <w:jc w:val="center"/>
        </w:trPr>
        <w:tc>
          <w:tcPr>
            <w:tcW w:w="387" w:type="dxa"/>
            <w:vAlign w:val="center"/>
          </w:tcPr>
          <w:p w14:paraId="6FD18E91" w14:textId="3303811E" w:rsidR="000F4A96" w:rsidRPr="005A4A5B" w:rsidRDefault="00975C57"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STT</w:t>
            </w:r>
          </w:p>
        </w:tc>
        <w:tc>
          <w:tcPr>
            <w:tcW w:w="1463" w:type="dxa"/>
            <w:vAlign w:val="center"/>
          </w:tcPr>
          <w:p w14:paraId="55573C7F" w14:textId="376B5242" w:rsidR="000F4A96" w:rsidRPr="005A4A5B" w:rsidRDefault="00B20C54"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Sản phẩm</w:t>
            </w:r>
          </w:p>
        </w:tc>
        <w:tc>
          <w:tcPr>
            <w:tcW w:w="1772" w:type="dxa"/>
            <w:vAlign w:val="center"/>
          </w:tcPr>
          <w:p w14:paraId="0EB8BCAA" w14:textId="3C82485A" w:rsidR="000F4A96" w:rsidRPr="005A4A5B" w:rsidRDefault="00B43414"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Loại sản phẩm</w:t>
            </w:r>
          </w:p>
        </w:tc>
        <w:tc>
          <w:tcPr>
            <w:tcW w:w="1260" w:type="dxa"/>
            <w:vAlign w:val="center"/>
          </w:tcPr>
          <w:p w14:paraId="602A8825" w14:textId="6F1F3350" w:rsidR="000F4A96" w:rsidRPr="005A4A5B" w:rsidRDefault="00280149"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Số lượng</w:t>
            </w:r>
          </w:p>
        </w:tc>
        <w:tc>
          <w:tcPr>
            <w:tcW w:w="1559" w:type="dxa"/>
            <w:vAlign w:val="center"/>
          </w:tcPr>
          <w:p w14:paraId="5AB5CABB" w14:textId="4EA70C90" w:rsidR="000F4A96" w:rsidRPr="005A4A5B" w:rsidRDefault="0036231E"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Đơn vị tính</w:t>
            </w:r>
          </w:p>
        </w:tc>
        <w:tc>
          <w:tcPr>
            <w:tcW w:w="1134" w:type="dxa"/>
            <w:vAlign w:val="center"/>
          </w:tcPr>
          <w:p w14:paraId="0B2F593B" w14:textId="66936C86" w:rsidR="000F4A96" w:rsidRPr="005A4A5B" w:rsidRDefault="004006C5"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Đơn giá</w:t>
            </w:r>
          </w:p>
        </w:tc>
        <w:tc>
          <w:tcPr>
            <w:tcW w:w="1560" w:type="dxa"/>
            <w:vAlign w:val="center"/>
          </w:tcPr>
          <w:p w14:paraId="327ED220" w14:textId="2EFD2139" w:rsidR="000F4A96" w:rsidRPr="005A4A5B" w:rsidRDefault="00630A4F" w:rsidP="00964BE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Thành tiền</w:t>
            </w:r>
          </w:p>
        </w:tc>
      </w:tr>
      <w:tr w:rsidR="00326684" w14:paraId="5A64AA73" w14:textId="77777777" w:rsidTr="00FB02B4">
        <w:trPr>
          <w:jc w:val="center"/>
        </w:trPr>
        <w:tc>
          <w:tcPr>
            <w:tcW w:w="387" w:type="dxa"/>
            <w:vAlign w:val="center"/>
          </w:tcPr>
          <w:p w14:paraId="7FFC43EE" w14:textId="297204CB" w:rsidR="000F4A96" w:rsidRPr="005A4A5B" w:rsidRDefault="00901DF6" w:rsidP="00901DF6">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1</w:t>
            </w:r>
          </w:p>
        </w:tc>
        <w:tc>
          <w:tcPr>
            <w:tcW w:w="1463" w:type="dxa"/>
            <w:vAlign w:val="center"/>
          </w:tcPr>
          <w:p w14:paraId="0BC6FDD8"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772" w:type="dxa"/>
            <w:vAlign w:val="center"/>
          </w:tcPr>
          <w:p w14:paraId="6C050F06"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260" w:type="dxa"/>
            <w:vAlign w:val="center"/>
          </w:tcPr>
          <w:p w14:paraId="191E44EE"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559" w:type="dxa"/>
            <w:vAlign w:val="center"/>
          </w:tcPr>
          <w:p w14:paraId="394719BB"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134" w:type="dxa"/>
            <w:vAlign w:val="center"/>
          </w:tcPr>
          <w:p w14:paraId="77B2E868"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560" w:type="dxa"/>
            <w:vAlign w:val="center"/>
          </w:tcPr>
          <w:p w14:paraId="258AD6F1"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r>
      <w:tr w:rsidR="00326684" w14:paraId="073629D6" w14:textId="77777777" w:rsidTr="00FB02B4">
        <w:trPr>
          <w:jc w:val="center"/>
        </w:trPr>
        <w:tc>
          <w:tcPr>
            <w:tcW w:w="387" w:type="dxa"/>
            <w:vAlign w:val="center"/>
          </w:tcPr>
          <w:p w14:paraId="62EBE1E1" w14:textId="162EAE80" w:rsidR="000F4A96" w:rsidRPr="005A4A5B" w:rsidRDefault="00901DF6" w:rsidP="00901DF6">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2</w:t>
            </w:r>
          </w:p>
        </w:tc>
        <w:tc>
          <w:tcPr>
            <w:tcW w:w="1463" w:type="dxa"/>
            <w:vAlign w:val="center"/>
          </w:tcPr>
          <w:p w14:paraId="0E45685B"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772" w:type="dxa"/>
            <w:vAlign w:val="center"/>
          </w:tcPr>
          <w:p w14:paraId="17C128F4"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260" w:type="dxa"/>
            <w:vAlign w:val="center"/>
          </w:tcPr>
          <w:p w14:paraId="684CCD77"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559" w:type="dxa"/>
            <w:vAlign w:val="center"/>
          </w:tcPr>
          <w:p w14:paraId="65732A3E"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134" w:type="dxa"/>
            <w:vAlign w:val="center"/>
          </w:tcPr>
          <w:p w14:paraId="0E286877"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c>
          <w:tcPr>
            <w:tcW w:w="1560" w:type="dxa"/>
            <w:vAlign w:val="center"/>
          </w:tcPr>
          <w:p w14:paraId="3F3C4BD6" w14:textId="77777777" w:rsidR="000F4A96" w:rsidRPr="005A4A5B" w:rsidRDefault="000F4A96" w:rsidP="00964BEC">
            <w:pPr>
              <w:jc w:val="center"/>
              <w:rPr>
                <w:rFonts w:ascii="Times New Roman" w:eastAsia="Liberation Serif" w:hAnsi="Times New Roman" w:cs="Times New Roman"/>
                <w:color w:val="000000" w:themeColor="text1"/>
                <w:kern w:val="0"/>
                <w:sz w:val="26"/>
                <w:szCs w:val="26"/>
                <w14:ligatures w14:val="none"/>
              </w:rPr>
            </w:pPr>
          </w:p>
        </w:tc>
      </w:tr>
    </w:tbl>
    <w:p w14:paraId="68649458" w14:textId="77777777" w:rsidR="006105AC" w:rsidRDefault="006105AC" w:rsidP="00593EEB">
      <w:pPr>
        <w:jc w:val="center"/>
        <w:rPr>
          <w:rFonts w:ascii="Times New Roman" w:eastAsia="Liberation Serif" w:hAnsi="Times New Roman" w:cs="Times New Roman"/>
          <w:b/>
          <w:bCs/>
          <w:color w:val="000000" w:themeColor="text1"/>
          <w:kern w:val="0"/>
          <w:sz w:val="26"/>
          <w:szCs w:val="26"/>
          <w14:ligatures w14:val="none"/>
        </w:rPr>
      </w:pPr>
    </w:p>
    <w:p w14:paraId="1AB73BA3" w14:textId="5B454CCB" w:rsidR="00A55062" w:rsidRDefault="00A55062" w:rsidP="00593EEB">
      <w:pPr>
        <w:jc w:val="center"/>
        <w:rPr>
          <w:rFonts w:ascii="Times New Roman" w:eastAsia="Liberation Serif" w:hAnsi="Times New Roman" w:cs="Times New Roman"/>
          <w:b/>
          <w:bCs/>
          <w:color w:val="000000" w:themeColor="text1"/>
          <w:kern w:val="0"/>
          <w:sz w:val="26"/>
          <w:szCs w:val="26"/>
          <w14:ligatures w14:val="none"/>
        </w:rPr>
      </w:pPr>
      <w:r w:rsidRPr="00A55062">
        <w:rPr>
          <w:rFonts w:ascii="Times New Roman" w:eastAsia="Liberation Serif" w:hAnsi="Times New Roman" w:cs="Times New Roman"/>
          <w:b/>
          <w:bCs/>
          <w:noProof/>
          <w:color w:val="000000" w:themeColor="text1"/>
          <w:kern w:val="0"/>
          <w:sz w:val="26"/>
          <w:szCs w:val="26"/>
          <w14:ligatures w14:val="none"/>
        </w:rPr>
        <w:drawing>
          <wp:inline distT="0" distB="0" distL="0" distR="0" wp14:anchorId="78E05751" wp14:editId="796607D2">
            <wp:extent cx="5603443" cy="1393677"/>
            <wp:effectExtent l="0" t="0" r="0" b="0"/>
            <wp:docPr id="41139959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99590" name="Picture 1" descr="A white background with black text&#10;&#10;Description automatically generated"/>
                    <pic:cNvPicPr/>
                  </pic:nvPicPr>
                  <pic:blipFill>
                    <a:blip r:embed="rId12"/>
                    <a:stretch>
                      <a:fillRect/>
                    </a:stretch>
                  </pic:blipFill>
                  <pic:spPr>
                    <a:xfrm>
                      <a:off x="0" y="0"/>
                      <a:ext cx="5628842" cy="1399994"/>
                    </a:xfrm>
                    <a:prstGeom prst="rect">
                      <a:avLst/>
                    </a:prstGeom>
                  </pic:spPr>
                </pic:pic>
              </a:graphicData>
            </a:graphic>
          </wp:inline>
        </w:drawing>
      </w:r>
    </w:p>
    <w:p w14:paraId="48DF1196" w14:textId="7B282C3F" w:rsidR="00E504F7" w:rsidRDefault="00283916" w:rsidP="00102B9A">
      <w:pPr>
        <w:pStyle w:val="ListParagraph"/>
        <w:numPr>
          <w:ilvl w:val="0"/>
          <w:numId w:val="55"/>
        </w:numPr>
        <w:ind w:left="426" w:firstLine="0"/>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6D6966B7" w14:textId="7017D18E" w:rsidR="00283916" w:rsidRDefault="008129AA" w:rsidP="00522FCA">
      <w:pPr>
        <w:jc w:val="center"/>
        <w:rPr>
          <w:rFonts w:ascii="Times New Roman" w:eastAsia="Liberation Serif" w:hAnsi="Times New Roman" w:cs="Times New Roman"/>
          <w:b/>
          <w:bCs/>
          <w:color w:val="000000" w:themeColor="text1"/>
          <w:kern w:val="0"/>
          <w:sz w:val="26"/>
          <w:szCs w:val="26"/>
          <w14:ligatures w14:val="none"/>
        </w:rPr>
      </w:pPr>
      <w:r w:rsidRPr="008129AA">
        <w:rPr>
          <w:rFonts w:ascii="Times New Roman" w:eastAsia="Liberation Serif" w:hAnsi="Times New Roman" w:cs="Times New Roman"/>
          <w:b/>
          <w:bCs/>
          <w:noProof/>
          <w:color w:val="000000" w:themeColor="text1"/>
          <w:kern w:val="0"/>
          <w:sz w:val="26"/>
          <w:szCs w:val="26"/>
          <w14:ligatures w14:val="none"/>
        </w:rPr>
        <w:lastRenderedPageBreak/>
        <w:drawing>
          <wp:inline distT="0" distB="0" distL="0" distR="0" wp14:anchorId="5CCF1744" wp14:editId="4A6CDFF8">
            <wp:extent cx="4311209" cy="2911449"/>
            <wp:effectExtent l="0" t="0" r="0" b="0"/>
            <wp:docPr id="129025224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2245" name="Picture 1" descr="A diagram of a flowchart&#10;&#10;Description automatically generated"/>
                    <pic:cNvPicPr/>
                  </pic:nvPicPr>
                  <pic:blipFill>
                    <a:blip r:embed="rId13"/>
                    <a:stretch>
                      <a:fillRect/>
                    </a:stretch>
                  </pic:blipFill>
                  <pic:spPr>
                    <a:xfrm>
                      <a:off x="0" y="0"/>
                      <a:ext cx="4330487" cy="2924468"/>
                    </a:xfrm>
                    <a:prstGeom prst="rect">
                      <a:avLst/>
                    </a:prstGeom>
                  </pic:spPr>
                </pic:pic>
              </a:graphicData>
            </a:graphic>
          </wp:inline>
        </w:drawing>
      </w:r>
    </w:p>
    <w:p w14:paraId="363AC84E" w14:textId="1470C68A" w:rsidR="000039C5" w:rsidRPr="007D6FDB" w:rsidRDefault="007D6FDB" w:rsidP="00522FCA">
      <w:pPr>
        <w:jc w:val="center"/>
        <w:rPr>
          <w:rFonts w:ascii="Times New Roman" w:eastAsia="Liberation Serif" w:hAnsi="Times New Roman" w:cs="Times New Roman"/>
          <w:i/>
          <w:color w:val="000000" w:themeColor="text1"/>
          <w:kern w:val="0"/>
          <w:sz w:val="26"/>
          <w:szCs w:val="26"/>
          <w14:ligatures w14:val="none"/>
        </w:rPr>
      </w:pPr>
      <w:r w:rsidRPr="007D6FDB">
        <w:rPr>
          <w:rFonts w:ascii="Times New Roman" w:eastAsia="Liberation Serif" w:hAnsi="Times New Roman" w:cs="Times New Roman"/>
          <w:i/>
          <w:iCs/>
          <w:color w:val="000000" w:themeColor="text1"/>
          <w:kern w:val="0"/>
          <w:sz w:val="26"/>
          <w:szCs w:val="26"/>
          <w14:ligatures w14:val="none"/>
        </w:rPr>
        <w:t>Hình 2.1. Sơ đồ luồng cho yêu cầu lập phiếu bán hàng</w:t>
      </w:r>
    </w:p>
    <w:p w14:paraId="168DAF9F" w14:textId="298C7814" w:rsidR="00C87D30" w:rsidRDefault="00C87D30" w:rsidP="00102B9A">
      <w:pPr>
        <w:pStyle w:val="ListParagraph"/>
        <w:numPr>
          <w:ilvl w:val="0"/>
          <w:numId w:val="54"/>
        </w:num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1F19920C" w14:textId="1F0375E3" w:rsidR="00B771F0" w:rsidRPr="00B771F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D1: Thông tin khách hàng, thông tin sản phẩm bán (tên, loại sản phẩm, số lượng).</w:t>
      </w:r>
    </w:p>
    <w:p w14:paraId="33048C4F" w14:textId="211151AF" w:rsidR="00B771F0" w:rsidRPr="00B771F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D2: Không có.</w:t>
      </w:r>
    </w:p>
    <w:p w14:paraId="50878425" w14:textId="70BD5440" w:rsidR="00B771F0" w:rsidRPr="00B771F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D3: Danh sách đơn vị tính, danh sách đơn giá.</w:t>
      </w:r>
    </w:p>
    <w:p w14:paraId="79E56A49" w14:textId="4245DB76" w:rsidR="00B771F0" w:rsidRPr="00B771F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D4: D1.</w:t>
      </w:r>
    </w:p>
    <w:p w14:paraId="712B7378" w14:textId="7B8D483A" w:rsidR="00B771F0" w:rsidRPr="00B771F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D5: D4.</w:t>
      </w:r>
    </w:p>
    <w:p w14:paraId="236CC731" w14:textId="32CFBEB1" w:rsidR="00C87D30" w:rsidRDefault="00B771F0" w:rsidP="00867872">
      <w:pPr>
        <w:pStyle w:val="ListParagraph"/>
        <w:numPr>
          <w:ilvl w:val="0"/>
          <w:numId w:val="1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771F0">
        <w:rPr>
          <w:rFonts w:ascii="Times New Roman" w:eastAsia="Liberation Serif" w:hAnsi="Times New Roman" w:cs="Times New Roman"/>
          <w:color w:val="000000" w:themeColor="text1"/>
          <w:kern w:val="0"/>
          <w:sz w:val="26"/>
          <w:szCs w:val="26"/>
          <w14:ligatures w14:val="none"/>
        </w:rPr>
        <w:t>D6: Không có.</w:t>
      </w:r>
    </w:p>
    <w:p w14:paraId="5EEED877" w14:textId="3BE602D6" w:rsidR="00375FA9" w:rsidRDefault="00375FA9"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sidRPr="00375FA9">
        <w:rPr>
          <w:rFonts w:ascii="Times New Roman" w:eastAsia="Liberation Serif" w:hAnsi="Times New Roman" w:cs="Times New Roman"/>
          <w:b/>
          <w:bCs/>
          <w:color w:val="000000" w:themeColor="text1"/>
          <w:kern w:val="0"/>
          <w:sz w:val="26"/>
          <w:szCs w:val="26"/>
          <w14:ligatures w14:val="none"/>
        </w:rPr>
        <w:t>Thuật toán:</w:t>
      </w:r>
    </w:p>
    <w:p w14:paraId="0FECAE9C" w14:textId="444724E8"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1: Nhận D1 từ người dùng.</w:t>
      </w:r>
    </w:p>
    <w:p w14:paraId="05F345A8" w14:textId="0C800712"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2: Kết nối cơ sở dữ liệu.</w:t>
      </w:r>
    </w:p>
    <w:p w14:paraId="60C3ED3C" w14:textId="4A655680"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3: Đọc D3 từ Bộ nhớ phụ.</w:t>
      </w:r>
    </w:p>
    <w:p w14:paraId="57710145" w14:textId="1B518566"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4: Kiểm tra đơn vị tính có thuộc danh sách đơn vị tính (D3).</w:t>
      </w:r>
    </w:p>
    <w:p w14:paraId="254A922E" w14:textId="7D4CF961"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5: Nếu không thỏa B4 thì chuyển sang B10</w:t>
      </w:r>
    </w:p>
    <w:p w14:paraId="38D6A795" w14:textId="0606CED2"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6: Dựa vào D3 tính toán và đưa ra đơn giá.</w:t>
      </w:r>
    </w:p>
    <w:p w14:paraId="1DE7D3CD" w14:textId="7B0B791F"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7: Tính toán thành tiền.</w:t>
      </w:r>
    </w:p>
    <w:p w14:paraId="61B51CB0" w14:textId="6C4822EF"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8: Lưu D4 vào bộ nhớ phụ</w:t>
      </w:r>
    </w:p>
    <w:p w14:paraId="7C1A7522" w14:textId="040D139E"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9: Xuất D5 ra máy in (nếu cần).</w:t>
      </w:r>
    </w:p>
    <w:p w14:paraId="1E0C9A75" w14:textId="59CE1F3C" w:rsidR="00DD516A" w:rsidRPr="00DD516A"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10: Đóng kết nối cơ sở dữ liệu.</w:t>
      </w:r>
    </w:p>
    <w:p w14:paraId="1E2EA774" w14:textId="68A3BC0C" w:rsidR="0054668F" w:rsidRPr="00B870B3" w:rsidRDefault="00DD516A" w:rsidP="00867872">
      <w:pPr>
        <w:pStyle w:val="ListParagraph"/>
        <w:numPr>
          <w:ilvl w:val="0"/>
          <w:numId w:val="1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516A">
        <w:rPr>
          <w:rFonts w:ascii="Times New Roman" w:eastAsia="Liberation Serif" w:hAnsi="Times New Roman" w:cs="Times New Roman"/>
          <w:color w:val="000000" w:themeColor="text1"/>
          <w:kern w:val="0"/>
          <w:sz w:val="26"/>
          <w:szCs w:val="26"/>
          <w14:ligatures w14:val="none"/>
        </w:rPr>
        <w:t>Bước 11: Kết thúc.</w:t>
      </w:r>
    </w:p>
    <w:p w14:paraId="2CEEF869" w14:textId="5D370CE3" w:rsidR="003B15B5" w:rsidRDefault="00623882" w:rsidP="00E7005E">
      <w:pPr>
        <w:pStyle w:val="111"/>
        <w:rPr>
          <w:bCs/>
        </w:rPr>
      </w:pPr>
      <w:bookmarkStart w:id="29" w:name="_Toc168520292"/>
      <w:r w:rsidRPr="00623882">
        <w:lastRenderedPageBreak/>
        <w:t xml:space="preserve">Yêu cầu tra cứu phiếu bán </w:t>
      </w:r>
      <w:r>
        <w:rPr>
          <w:bCs/>
        </w:rPr>
        <w:t>h</w:t>
      </w:r>
      <w:r w:rsidR="001E42E4">
        <w:rPr>
          <w:bCs/>
        </w:rPr>
        <w:t>àng</w:t>
      </w:r>
      <w:bookmarkEnd w:id="29"/>
    </w:p>
    <w:p w14:paraId="6BA191F9" w14:textId="61CBCE83" w:rsidR="00B870B3" w:rsidRDefault="007E59A6"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2:</w:t>
      </w:r>
    </w:p>
    <w:tbl>
      <w:tblPr>
        <w:tblStyle w:val="TableGrid"/>
        <w:tblW w:w="9409" w:type="dxa"/>
        <w:jc w:val="center"/>
        <w:tblLook w:val="04A0" w:firstRow="1" w:lastRow="0" w:firstColumn="1" w:lastColumn="0" w:noHBand="0" w:noVBand="1"/>
      </w:tblPr>
      <w:tblGrid>
        <w:gridCol w:w="959"/>
        <w:gridCol w:w="1843"/>
        <w:gridCol w:w="2409"/>
        <w:gridCol w:w="2449"/>
        <w:gridCol w:w="1749"/>
      </w:tblGrid>
      <w:tr w:rsidR="004064BE" w:rsidRPr="00D06C1C" w14:paraId="6627FC25" w14:textId="77777777" w:rsidTr="00993C14">
        <w:trPr>
          <w:trHeight w:val="519"/>
          <w:jc w:val="center"/>
        </w:trPr>
        <w:tc>
          <w:tcPr>
            <w:tcW w:w="9409" w:type="dxa"/>
            <w:gridSpan w:val="5"/>
            <w:shd w:val="clear" w:color="auto" w:fill="83CAEB" w:themeFill="accent1" w:themeFillTint="66"/>
            <w:vAlign w:val="center"/>
          </w:tcPr>
          <w:p w14:paraId="4A562721" w14:textId="52E892F4" w:rsidR="004064BE" w:rsidRPr="00D06C1C" w:rsidRDefault="00964F1C" w:rsidP="002B25C5">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BM2</w:t>
            </w:r>
            <w:r w:rsidR="00343EF1">
              <w:rPr>
                <w:rFonts w:ascii="Times New Roman" w:eastAsia="Liberation Serif" w:hAnsi="Times New Roman" w:cs="Times New Roman"/>
                <w:b/>
                <w:bCs/>
                <w:color w:val="000000" w:themeColor="text1"/>
                <w:kern w:val="0"/>
                <w:sz w:val="26"/>
                <w:szCs w:val="26"/>
                <w14:ligatures w14:val="none"/>
              </w:rPr>
              <w:t xml:space="preserve">                                  </w:t>
            </w:r>
            <w:r w:rsidR="00B75C67">
              <w:rPr>
                <w:rFonts w:ascii="Times New Roman" w:eastAsia="Liberation Serif" w:hAnsi="Times New Roman" w:cs="Times New Roman"/>
                <w:b/>
                <w:bCs/>
                <w:color w:val="000000" w:themeColor="text1"/>
                <w:kern w:val="0"/>
                <w:sz w:val="26"/>
                <w:szCs w:val="26"/>
                <w14:ligatures w14:val="none"/>
              </w:rPr>
              <w:t xml:space="preserve">   </w:t>
            </w:r>
            <w:r w:rsidR="00343EF1">
              <w:rPr>
                <w:rFonts w:ascii="Times New Roman" w:eastAsia="Liberation Serif" w:hAnsi="Times New Roman" w:cs="Times New Roman"/>
                <w:b/>
                <w:bCs/>
                <w:color w:val="000000" w:themeColor="text1"/>
                <w:kern w:val="0"/>
                <w:sz w:val="26"/>
                <w:szCs w:val="26"/>
                <w14:ligatures w14:val="none"/>
              </w:rPr>
              <w:t xml:space="preserve">DANH SÁCH PHIẾU </w:t>
            </w:r>
            <w:r w:rsidR="005927F0">
              <w:rPr>
                <w:rFonts w:ascii="Times New Roman" w:eastAsia="Liberation Serif" w:hAnsi="Times New Roman" w:cs="Times New Roman"/>
                <w:b/>
                <w:bCs/>
                <w:color w:val="000000" w:themeColor="text1"/>
                <w:kern w:val="0"/>
                <w:sz w:val="26"/>
                <w:szCs w:val="26"/>
                <w14:ligatures w14:val="none"/>
              </w:rPr>
              <w:t>BÁN</w:t>
            </w:r>
            <w:r w:rsidR="00343EF1">
              <w:rPr>
                <w:rFonts w:ascii="Times New Roman" w:eastAsia="Liberation Serif" w:hAnsi="Times New Roman" w:cs="Times New Roman"/>
                <w:b/>
                <w:bCs/>
                <w:color w:val="000000" w:themeColor="text1"/>
                <w:kern w:val="0"/>
                <w:sz w:val="26"/>
                <w:szCs w:val="26"/>
                <w14:ligatures w14:val="none"/>
              </w:rPr>
              <w:t xml:space="preserve"> HÀNG</w:t>
            </w:r>
          </w:p>
        </w:tc>
      </w:tr>
      <w:tr w:rsidR="004064BE" w14:paraId="5B7217CE" w14:textId="77777777" w:rsidTr="00993C14">
        <w:trPr>
          <w:jc w:val="center"/>
        </w:trPr>
        <w:tc>
          <w:tcPr>
            <w:tcW w:w="959" w:type="dxa"/>
            <w:vAlign w:val="center"/>
          </w:tcPr>
          <w:p w14:paraId="27010B82" w14:textId="0A34133D" w:rsidR="004064BE" w:rsidRPr="00FB2282" w:rsidRDefault="00C04BBF"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STT</w:t>
            </w:r>
          </w:p>
        </w:tc>
        <w:tc>
          <w:tcPr>
            <w:tcW w:w="1843" w:type="dxa"/>
            <w:vAlign w:val="center"/>
          </w:tcPr>
          <w:p w14:paraId="6E233B90" w14:textId="51FEA8FD" w:rsidR="004064BE" w:rsidRPr="00FB2282" w:rsidRDefault="00AA73EB"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Mã phiếu</w:t>
            </w:r>
          </w:p>
        </w:tc>
        <w:tc>
          <w:tcPr>
            <w:tcW w:w="2409" w:type="dxa"/>
            <w:vAlign w:val="center"/>
          </w:tcPr>
          <w:p w14:paraId="58B0EC23" w14:textId="7E36259C" w:rsidR="004064BE" w:rsidRPr="00FB2282" w:rsidRDefault="007F388C"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Ngày lập</w:t>
            </w:r>
          </w:p>
        </w:tc>
        <w:tc>
          <w:tcPr>
            <w:tcW w:w="2449" w:type="dxa"/>
            <w:vAlign w:val="center"/>
          </w:tcPr>
          <w:p w14:paraId="165FD90D" w14:textId="04F02DE8" w:rsidR="004064BE" w:rsidRPr="00FB2282" w:rsidRDefault="00FA3A03"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Khách hàng</w:t>
            </w:r>
          </w:p>
        </w:tc>
        <w:tc>
          <w:tcPr>
            <w:tcW w:w="1749" w:type="dxa"/>
            <w:vAlign w:val="center"/>
          </w:tcPr>
          <w:p w14:paraId="7616957F" w14:textId="1B36EB6F" w:rsidR="004064BE" w:rsidRPr="00FB2282" w:rsidRDefault="00631C6F"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Tổng tiền</w:t>
            </w:r>
          </w:p>
        </w:tc>
      </w:tr>
      <w:tr w:rsidR="004064BE" w14:paraId="71316081" w14:textId="77777777" w:rsidTr="00993C14">
        <w:trPr>
          <w:jc w:val="center"/>
        </w:trPr>
        <w:tc>
          <w:tcPr>
            <w:tcW w:w="959" w:type="dxa"/>
            <w:vAlign w:val="center"/>
          </w:tcPr>
          <w:p w14:paraId="43081E9D" w14:textId="4F3F366D" w:rsidR="004064BE" w:rsidRPr="00FB2282" w:rsidRDefault="0009175F"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1843" w:type="dxa"/>
            <w:vAlign w:val="center"/>
          </w:tcPr>
          <w:p w14:paraId="298B52A4"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2409" w:type="dxa"/>
            <w:vAlign w:val="center"/>
          </w:tcPr>
          <w:p w14:paraId="60EE1CBE"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2449" w:type="dxa"/>
            <w:vAlign w:val="center"/>
          </w:tcPr>
          <w:p w14:paraId="29D18396"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1749" w:type="dxa"/>
            <w:vAlign w:val="center"/>
          </w:tcPr>
          <w:p w14:paraId="65B1CDCF"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r>
      <w:tr w:rsidR="004064BE" w14:paraId="61286A0B" w14:textId="77777777" w:rsidTr="00993C14">
        <w:trPr>
          <w:jc w:val="center"/>
        </w:trPr>
        <w:tc>
          <w:tcPr>
            <w:tcW w:w="959" w:type="dxa"/>
            <w:vAlign w:val="center"/>
          </w:tcPr>
          <w:p w14:paraId="0E501AB2" w14:textId="4717C32C" w:rsidR="004064BE" w:rsidRPr="00FB2282" w:rsidRDefault="0009175F" w:rsidP="002B25C5">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1843" w:type="dxa"/>
            <w:vAlign w:val="center"/>
          </w:tcPr>
          <w:p w14:paraId="321CCC72"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2409" w:type="dxa"/>
            <w:vAlign w:val="center"/>
          </w:tcPr>
          <w:p w14:paraId="15DC0A95"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2449" w:type="dxa"/>
            <w:vAlign w:val="center"/>
          </w:tcPr>
          <w:p w14:paraId="358EAF73"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c>
          <w:tcPr>
            <w:tcW w:w="1749" w:type="dxa"/>
            <w:vAlign w:val="center"/>
          </w:tcPr>
          <w:p w14:paraId="3DEDA6E5" w14:textId="77777777" w:rsidR="004064BE" w:rsidRPr="00FB2282" w:rsidRDefault="004064BE" w:rsidP="002B25C5">
            <w:pPr>
              <w:jc w:val="center"/>
              <w:rPr>
                <w:rFonts w:ascii="Times New Roman" w:eastAsia="Liberation Serif" w:hAnsi="Times New Roman" w:cs="Times New Roman"/>
                <w:color w:val="000000" w:themeColor="text1"/>
                <w:kern w:val="0"/>
                <w:sz w:val="26"/>
                <w:szCs w:val="26"/>
                <w14:ligatures w14:val="none"/>
              </w:rPr>
            </w:pPr>
          </w:p>
        </w:tc>
      </w:tr>
    </w:tbl>
    <w:p w14:paraId="5265AAF4" w14:textId="77777777" w:rsidR="00D1350B" w:rsidRDefault="00D1350B">
      <w:pPr>
        <w:rPr>
          <w:rFonts w:ascii="Times New Roman" w:eastAsia="Liberation Serif" w:hAnsi="Times New Roman" w:cs="Times New Roman"/>
          <w:b/>
          <w:bCs/>
          <w:color w:val="000000" w:themeColor="text1"/>
          <w:kern w:val="0"/>
          <w:sz w:val="26"/>
          <w:szCs w:val="26"/>
          <w14:ligatures w14:val="none"/>
        </w:rPr>
      </w:pPr>
    </w:p>
    <w:p w14:paraId="40AC6D4C" w14:textId="2E5372BE" w:rsidR="00D1350B" w:rsidRDefault="00A6175D"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 xml:space="preserve">Sơ đồ luồng dữ liệu: </w:t>
      </w:r>
    </w:p>
    <w:p w14:paraId="598AD335" w14:textId="29D79FB7" w:rsidR="00D1350B" w:rsidRDefault="005955F2" w:rsidP="00D1350B">
      <w:pPr>
        <w:jc w:val="center"/>
        <w:rPr>
          <w:rFonts w:ascii="Times New Roman" w:eastAsia="Liberation Serif" w:hAnsi="Times New Roman" w:cs="Times New Roman"/>
          <w:b/>
          <w:bCs/>
          <w:color w:val="000000" w:themeColor="text1"/>
          <w:kern w:val="0"/>
          <w:sz w:val="26"/>
          <w:szCs w:val="26"/>
          <w14:ligatures w14:val="none"/>
        </w:rPr>
      </w:pPr>
      <w:r w:rsidRPr="005955F2">
        <w:rPr>
          <w:rFonts w:ascii="Times New Roman" w:eastAsia="Liberation Serif" w:hAnsi="Times New Roman" w:cs="Times New Roman"/>
          <w:b/>
          <w:bCs/>
          <w:noProof/>
          <w:color w:val="000000" w:themeColor="text1"/>
          <w:kern w:val="0"/>
          <w:sz w:val="26"/>
          <w:szCs w:val="26"/>
          <w14:ligatures w14:val="none"/>
        </w:rPr>
        <w:drawing>
          <wp:inline distT="0" distB="0" distL="0" distR="0" wp14:anchorId="5016E880" wp14:editId="7568DE72">
            <wp:extent cx="4621557" cy="3130906"/>
            <wp:effectExtent l="0" t="0" r="0" b="0"/>
            <wp:docPr id="8494534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53463" name="Picture 1" descr="A diagram of a flowchart&#10;&#10;Description automatically generated"/>
                    <pic:cNvPicPr/>
                  </pic:nvPicPr>
                  <pic:blipFill>
                    <a:blip r:embed="rId14"/>
                    <a:stretch>
                      <a:fillRect/>
                    </a:stretch>
                  </pic:blipFill>
                  <pic:spPr>
                    <a:xfrm>
                      <a:off x="0" y="0"/>
                      <a:ext cx="4737319" cy="3209330"/>
                    </a:xfrm>
                    <a:prstGeom prst="rect">
                      <a:avLst/>
                    </a:prstGeom>
                  </pic:spPr>
                </pic:pic>
              </a:graphicData>
            </a:graphic>
          </wp:inline>
        </w:drawing>
      </w:r>
    </w:p>
    <w:p w14:paraId="4915E82C" w14:textId="27084F1E" w:rsidR="005D4885" w:rsidRPr="003956AF" w:rsidRDefault="003956AF" w:rsidP="00D1350B">
      <w:pPr>
        <w:jc w:val="center"/>
        <w:rPr>
          <w:rFonts w:ascii="Times New Roman" w:eastAsia="Liberation Serif" w:hAnsi="Times New Roman" w:cs="Times New Roman"/>
          <w:i/>
          <w:color w:val="000000" w:themeColor="text1"/>
          <w:kern w:val="0"/>
          <w:sz w:val="26"/>
          <w:szCs w:val="26"/>
          <w14:ligatures w14:val="none"/>
        </w:rPr>
      </w:pPr>
      <w:r w:rsidRPr="003956AF">
        <w:rPr>
          <w:rFonts w:ascii="Times New Roman" w:eastAsia="Liberation Serif" w:hAnsi="Times New Roman" w:cs="Times New Roman"/>
          <w:i/>
          <w:iCs/>
          <w:color w:val="000000" w:themeColor="text1"/>
          <w:kern w:val="0"/>
          <w:sz w:val="26"/>
          <w:szCs w:val="26"/>
          <w14:ligatures w14:val="none"/>
        </w:rPr>
        <w:t>Hình 2.2. Sơ đồ luồng cho yêu cầu tra cứu phiếu bán hàng</w:t>
      </w:r>
    </w:p>
    <w:p w14:paraId="7902AA1F" w14:textId="40ECDA98" w:rsidR="00A6175D" w:rsidRDefault="007769D6"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77D0E29B" w14:textId="42BB665B" w:rsidR="00ED0986" w:rsidRPr="00ED098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D1: Tiêu chuẩn tra cứu (Mã phiếu, Ngày lập, Khách hàng, Tổng tiền).</w:t>
      </w:r>
    </w:p>
    <w:p w14:paraId="239255A3" w14:textId="316F5AA8" w:rsidR="00ED0986" w:rsidRPr="00ED098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D2: Không có.</w:t>
      </w:r>
    </w:p>
    <w:p w14:paraId="3FEC1579" w14:textId="71378D7D" w:rsidR="00ED0986" w:rsidRPr="00ED098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D3: Thông tin về danh sách các đối tượng thỏa mãn tiêu chuẩn tra cứu.</w:t>
      </w:r>
    </w:p>
    <w:p w14:paraId="5F0092D4" w14:textId="2F30ECD0" w:rsidR="00ED0986" w:rsidRPr="00ED098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D4: Không có.</w:t>
      </w:r>
    </w:p>
    <w:p w14:paraId="340DC0FC" w14:textId="7EA77CE1" w:rsidR="00ED0986" w:rsidRPr="00ED098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D5: D3.</w:t>
      </w:r>
    </w:p>
    <w:p w14:paraId="37A6487A" w14:textId="323BA2EE" w:rsidR="007769D6" w:rsidRDefault="00ED0986" w:rsidP="00867872">
      <w:pPr>
        <w:pStyle w:val="ListParagraph"/>
        <w:numPr>
          <w:ilvl w:val="0"/>
          <w:numId w:val="1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D0986">
        <w:rPr>
          <w:rFonts w:ascii="Times New Roman" w:eastAsia="Liberation Serif" w:hAnsi="Times New Roman" w:cs="Times New Roman"/>
          <w:color w:val="000000" w:themeColor="text1"/>
          <w:kern w:val="0"/>
          <w:sz w:val="26"/>
          <w:szCs w:val="26"/>
          <w14:ligatures w14:val="none"/>
        </w:rPr>
        <w:t>D6: D5.</w:t>
      </w:r>
    </w:p>
    <w:p w14:paraId="4CADE1A6" w14:textId="7154DC40" w:rsidR="00FE5F7E" w:rsidRPr="00FE5F7E" w:rsidRDefault="00FE5F7E"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sidRPr="00FE5F7E">
        <w:rPr>
          <w:rFonts w:ascii="Times New Roman" w:eastAsia="Liberation Serif" w:hAnsi="Times New Roman" w:cs="Times New Roman"/>
          <w:b/>
          <w:bCs/>
          <w:color w:val="000000" w:themeColor="text1"/>
          <w:kern w:val="0"/>
          <w:sz w:val="26"/>
          <w:szCs w:val="26"/>
          <w14:ligatures w14:val="none"/>
        </w:rPr>
        <w:t>Thuật toán:</w:t>
      </w:r>
    </w:p>
    <w:p w14:paraId="45B68322" w14:textId="5A112765"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1: Nhận D1 từ người dùng.</w:t>
      </w:r>
    </w:p>
    <w:p w14:paraId="05D1836D" w14:textId="32D09738"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2: Kết nối cơ sở dữ liệu.</w:t>
      </w:r>
    </w:p>
    <w:p w14:paraId="51AB986E" w14:textId="065FF865"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3: Đọc D3 từ Bộ nhớ phụ.</w:t>
      </w:r>
    </w:p>
    <w:p w14:paraId="3F0397C4" w14:textId="20C2FBF4"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4: Xuất D5 ra máy in (nếu cần).</w:t>
      </w:r>
    </w:p>
    <w:p w14:paraId="07E211F3" w14:textId="2CB0F8B4"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lastRenderedPageBreak/>
        <w:t>Bước 5: Trả D6 về cho người dùng.</w:t>
      </w:r>
    </w:p>
    <w:p w14:paraId="06D73F4B" w14:textId="543DC3E7" w:rsidR="00FE5F7E"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6: Đóng kết nối cơ sở dữ liệu.</w:t>
      </w:r>
    </w:p>
    <w:p w14:paraId="1FAB87B1" w14:textId="2399F199" w:rsidR="00ED0986" w:rsidRPr="00FE5F7E" w:rsidRDefault="00FE5F7E" w:rsidP="00867872">
      <w:pPr>
        <w:pStyle w:val="ListParagraph"/>
        <w:numPr>
          <w:ilvl w:val="0"/>
          <w:numId w:val="1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E5F7E">
        <w:rPr>
          <w:rFonts w:ascii="Times New Roman" w:eastAsia="Liberation Serif" w:hAnsi="Times New Roman" w:cs="Times New Roman"/>
          <w:color w:val="000000" w:themeColor="text1"/>
          <w:kern w:val="0"/>
          <w:sz w:val="26"/>
          <w:szCs w:val="26"/>
          <w14:ligatures w14:val="none"/>
        </w:rPr>
        <w:t>Bước 7: Kết thúc.</w:t>
      </w:r>
    </w:p>
    <w:p w14:paraId="707BDB13" w14:textId="23F640C0" w:rsidR="001E42E4" w:rsidRDefault="00D51D33" w:rsidP="00E7005E">
      <w:pPr>
        <w:pStyle w:val="111"/>
        <w:rPr>
          <w:bCs/>
        </w:rPr>
      </w:pPr>
      <w:bookmarkStart w:id="30" w:name="_Toc168520293"/>
      <w:r w:rsidRPr="00D51D33">
        <w:t xml:space="preserve">Yêu cầu </w:t>
      </w:r>
      <w:r w:rsidR="00E14CF3">
        <w:t>tạo</w:t>
      </w:r>
      <w:r w:rsidRPr="00D51D33">
        <w:t xml:space="preserve"> phiếu mua </w:t>
      </w:r>
      <w:r w:rsidR="00CB00FA">
        <w:rPr>
          <w:bCs/>
        </w:rPr>
        <w:t>hàng</w:t>
      </w:r>
      <w:bookmarkEnd w:id="30"/>
    </w:p>
    <w:p w14:paraId="2E90D209" w14:textId="7A67CC81" w:rsidR="00633076" w:rsidRDefault="00633076"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3 và quy định:</w:t>
      </w:r>
    </w:p>
    <w:tbl>
      <w:tblPr>
        <w:tblStyle w:val="TableGrid"/>
        <w:tblW w:w="9687" w:type="dxa"/>
        <w:jc w:val="center"/>
        <w:tblLook w:val="04A0" w:firstRow="1" w:lastRow="0" w:firstColumn="1" w:lastColumn="0" w:noHBand="0" w:noVBand="1"/>
      </w:tblPr>
      <w:tblGrid>
        <w:gridCol w:w="708"/>
        <w:gridCol w:w="1463"/>
        <w:gridCol w:w="996"/>
        <w:gridCol w:w="776"/>
        <w:gridCol w:w="1260"/>
        <w:gridCol w:w="1101"/>
        <w:gridCol w:w="458"/>
        <w:gridCol w:w="1134"/>
        <w:gridCol w:w="1791"/>
      </w:tblGrid>
      <w:tr w:rsidR="00E26D8C" w:rsidRPr="007E2ADD" w14:paraId="55A42CCD" w14:textId="77777777" w:rsidTr="00971A49">
        <w:trPr>
          <w:trHeight w:val="660"/>
          <w:jc w:val="center"/>
        </w:trPr>
        <w:tc>
          <w:tcPr>
            <w:tcW w:w="9687" w:type="dxa"/>
            <w:gridSpan w:val="9"/>
            <w:shd w:val="clear" w:color="auto" w:fill="83CAEB" w:themeFill="accent1" w:themeFillTint="66"/>
            <w:vAlign w:val="center"/>
          </w:tcPr>
          <w:p w14:paraId="7ADEEFD8" w14:textId="7DD269F5" w:rsidR="00E26D8C" w:rsidRPr="007E2ADD" w:rsidRDefault="00E26D8C">
            <w:pPr>
              <w:tabs>
                <w:tab w:val="left" w:pos="730"/>
              </w:tabs>
              <w:rPr>
                <w:rFonts w:ascii="Times New Roman" w:eastAsia="Liberation Serif" w:hAnsi="Times New Roman" w:cs="Times New Roman"/>
                <w:b/>
                <w:bCs/>
                <w:color w:val="000000" w:themeColor="text1"/>
                <w:kern w:val="0"/>
                <w:sz w:val="26"/>
                <w:szCs w:val="26"/>
                <w14:ligatures w14:val="none"/>
              </w:rPr>
            </w:pPr>
            <w:r w:rsidRPr="007E2ADD">
              <w:rPr>
                <w:rFonts w:ascii="Times New Roman" w:eastAsia="Liberation Serif" w:hAnsi="Times New Roman" w:cs="Times New Roman"/>
                <w:b/>
                <w:bCs/>
                <w:color w:val="000000" w:themeColor="text1"/>
                <w:kern w:val="0"/>
                <w:sz w:val="26"/>
                <w:szCs w:val="26"/>
                <w14:ligatures w14:val="none"/>
              </w:rPr>
              <w:t>BM</w:t>
            </w:r>
            <w:r w:rsidR="009D72F4">
              <w:rPr>
                <w:rFonts w:ascii="Times New Roman" w:eastAsia="Liberation Serif" w:hAnsi="Times New Roman" w:cs="Times New Roman"/>
                <w:b/>
                <w:bCs/>
                <w:color w:val="000000" w:themeColor="text1"/>
                <w:kern w:val="0"/>
                <w:sz w:val="26"/>
                <w:szCs w:val="26"/>
                <w14:ligatures w14:val="none"/>
              </w:rPr>
              <w:t>3</w:t>
            </w:r>
            <w:r w:rsidRPr="007E2ADD">
              <w:rPr>
                <w:rFonts w:ascii="Times New Roman" w:eastAsia="Liberation Serif" w:hAnsi="Times New Roman" w:cs="Times New Roman"/>
                <w:b/>
                <w:bCs/>
                <w:color w:val="000000" w:themeColor="text1"/>
                <w:kern w:val="0"/>
                <w:sz w:val="26"/>
                <w:szCs w:val="26"/>
                <w14:ligatures w14:val="none"/>
              </w:rPr>
              <w:t xml:space="preserve">                                                 PHIẾU </w:t>
            </w:r>
            <w:r w:rsidR="00A61E0A">
              <w:rPr>
                <w:rFonts w:ascii="Times New Roman" w:eastAsia="Liberation Serif" w:hAnsi="Times New Roman" w:cs="Times New Roman"/>
                <w:b/>
                <w:bCs/>
                <w:color w:val="000000" w:themeColor="text1"/>
                <w:kern w:val="0"/>
                <w:sz w:val="26"/>
                <w:szCs w:val="26"/>
                <w14:ligatures w14:val="none"/>
              </w:rPr>
              <w:t>MUA</w:t>
            </w:r>
            <w:r w:rsidRPr="007E2ADD">
              <w:rPr>
                <w:rFonts w:ascii="Times New Roman" w:eastAsia="Liberation Serif" w:hAnsi="Times New Roman" w:cs="Times New Roman"/>
                <w:b/>
                <w:bCs/>
                <w:color w:val="000000" w:themeColor="text1"/>
                <w:kern w:val="0"/>
                <w:sz w:val="26"/>
                <w:szCs w:val="26"/>
                <w14:ligatures w14:val="none"/>
              </w:rPr>
              <w:t xml:space="preserve"> HÀNG</w:t>
            </w:r>
          </w:p>
        </w:tc>
      </w:tr>
      <w:tr w:rsidR="00E26D8C" w:rsidRPr="005A4A5B" w14:paraId="50210A8F" w14:textId="77777777" w:rsidTr="00971A49">
        <w:trPr>
          <w:trHeight w:val="273"/>
          <w:jc w:val="center"/>
        </w:trPr>
        <w:tc>
          <w:tcPr>
            <w:tcW w:w="5203" w:type="dxa"/>
            <w:gridSpan w:val="5"/>
            <w:vAlign w:val="center"/>
          </w:tcPr>
          <w:p w14:paraId="16578DB7" w14:textId="77777777" w:rsidR="00E26D8C" w:rsidRPr="005A4A5B" w:rsidRDefault="00E26D8C">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 xml:space="preserve">Mã phiếu: </w:t>
            </w:r>
          </w:p>
        </w:tc>
        <w:tc>
          <w:tcPr>
            <w:tcW w:w="4484" w:type="dxa"/>
            <w:gridSpan w:val="4"/>
            <w:vAlign w:val="center"/>
          </w:tcPr>
          <w:p w14:paraId="37E465C5" w14:textId="77777777" w:rsidR="00E26D8C" w:rsidRPr="005A4A5B" w:rsidRDefault="00E26D8C">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Ngày lập:</w:t>
            </w:r>
          </w:p>
        </w:tc>
      </w:tr>
      <w:tr w:rsidR="00B615FE" w:rsidRPr="005A4A5B" w14:paraId="550AF30F" w14:textId="77777777" w:rsidTr="00971A49">
        <w:trPr>
          <w:trHeight w:val="249"/>
          <w:jc w:val="center"/>
        </w:trPr>
        <w:tc>
          <w:tcPr>
            <w:tcW w:w="3167" w:type="dxa"/>
            <w:gridSpan w:val="3"/>
            <w:vAlign w:val="center"/>
          </w:tcPr>
          <w:p w14:paraId="7907DB26" w14:textId="77777777" w:rsidR="00B615FE" w:rsidRPr="005A4A5B" w:rsidRDefault="00B615FE">
            <w:pP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Khách hàng:</w:t>
            </w:r>
          </w:p>
        </w:tc>
        <w:tc>
          <w:tcPr>
            <w:tcW w:w="3137" w:type="dxa"/>
            <w:gridSpan w:val="3"/>
            <w:vAlign w:val="center"/>
          </w:tcPr>
          <w:p w14:paraId="3D6F4072" w14:textId="32C5BD4F" w:rsidR="00B615FE" w:rsidRPr="005A4A5B" w:rsidRDefault="0033679C">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 xml:space="preserve">Địa chỉ: </w:t>
            </w:r>
          </w:p>
        </w:tc>
        <w:tc>
          <w:tcPr>
            <w:tcW w:w="3383" w:type="dxa"/>
            <w:gridSpan w:val="3"/>
            <w:vAlign w:val="center"/>
          </w:tcPr>
          <w:p w14:paraId="1E9F018B" w14:textId="67FA177E" w:rsidR="00B615FE" w:rsidRPr="005A4A5B" w:rsidRDefault="0033679C">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điện thoại:</w:t>
            </w:r>
          </w:p>
        </w:tc>
      </w:tr>
      <w:tr w:rsidR="00E26D8C" w:rsidRPr="005A4A5B" w14:paraId="40E09F04" w14:textId="77777777" w:rsidTr="00971A49">
        <w:trPr>
          <w:trHeight w:val="427"/>
          <w:jc w:val="center"/>
        </w:trPr>
        <w:tc>
          <w:tcPr>
            <w:tcW w:w="708" w:type="dxa"/>
            <w:vAlign w:val="center"/>
          </w:tcPr>
          <w:p w14:paraId="201B5DD1"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STT</w:t>
            </w:r>
          </w:p>
        </w:tc>
        <w:tc>
          <w:tcPr>
            <w:tcW w:w="1463" w:type="dxa"/>
            <w:vAlign w:val="center"/>
          </w:tcPr>
          <w:p w14:paraId="54EAECD2"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Sản phẩm</w:t>
            </w:r>
          </w:p>
        </w:tc>
        <w:tc>
          <w:tcPr>
            <w:tcW w:w="1772" w:type="dxa"/>
            <w:gridSpan w:val="2"/>
            <w:vAlign w:val="center"/>
          </w:tcPr>
          <w:p w14:paraId="538C2295"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Loại sản phẩm</w:t>
            </w:r>
          </w:p>
        </w:tc>
        <w:tc>
          <w:tcPr>
            <w:tcW w:w="1260" w:type="dxa"/>
            <w:vAlign w:val="center"/>
          </w:tcPr>
          <w:p w14:paraId="4217965B"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Số lượng</w:t>
            </w:r>
          </w:p>
        </w:tc>
        <w:tc>
          <w:tcPr>
            <w:tcW w:w="1559" w:type="dxa"/>
            <w:gridSpan w:val="2"/>
            <w:vAlign w:val="center"/>
          </w:tcPr>
          <w:p w14:paraId="1DEFEDF0" w14:textId="741DB151"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Đơn vị tính</w:t>
            </w:r>
          </w:p>
        </w:tc>
        <w:tc>
          <w:tcPr>
            <w:tcW w:w="1134" w:type="dxa"/>
            <w:vAlign w:val="center"/>
          </w:tcPr>
          <w:p w14:paraId="1887D19A"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Đơn giá</w:t>
            </w:r>
          </w:p>
        </w:tc>
        <w:tc>
          <w:tcPr>
            <w:tcW w:w="1791" w:type="dxa"/>
            <w:vAlign w:val="center"/>
          </w:tcPr>
          <w:p w14:paraId="2D80CA60"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Thành tiền</w:t>
            </w:r>
          </w:p>
        </w:tc>
      </w:tr>
      <w:tr w:rsidR="00E26D8C" w:rsidRPr="005A4A5B" w14:paraId="55D8687C" w14:textId="77777777" w:rsidTr="00971A49">
        <w:trPr>
          <w:jc w:val="center"/>
        </w:trPr>
        <w:tc>
          <w:tcPr>
            <w:tcW w:w="708" w:type="dxa"/>
            <w:vAlign w:val="center"/>
          </w:tcPr>
          <w:p w14:paraId="044123A4" w14:textId="77777777" w:rsidR="00E26D8C" w:rsidRPr="005A4A5B" w:rsidRDefault="00E26D8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1</w:t>
            </w:r>
          </w:p>
        </w:tc>
        <w:tc>
          <w:tcPr>
            <w:tcW w:w="1463" w:type="dxa"/>
            <w:vAlign w:val="center"/>
          </w:tcPr>
          <w:p w14:paraId="5200ED1F"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772" w:type="dxa"/>
            <w:gridSpan w:val="2"/>
            <w:vAlign w:val="center"/>
          </w:tcPr>
          <w:p w14:paraId="08958DFD"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260" w:type="dxa"/>
            <w:vAlign w:val="center"/>
          </w:tcPr>
          <w:p w14:paraId="6C74E093"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559" w:type="dxa"/>
            <w:gridSpan w:val="2"/>
            <w:vAlign w:val="center"/>
          </w:tcPr>
          <w:p w14:paraId="5AD8540C"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134" w:type="dxa"/>
            <w:vAlign w:val="center"/>
          </w:tcPr>
          <w:p w14:paraId="381D38E3"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791" w:type="dxa"/>
            <w:vAlign w:val="center"/>
          </w:tcPr>
          <w:p w14:paraId="541C1EDA"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r>
      <w:tr w:rsidR="00E26D8C" w:rsidRPr="005A4A5B" w14:paraId="164027F6" w14:textId="77777777" w:rsidTr="00971A49">
        <w:trPr>
          <w:jc w:val="center"/>
        </w:trPr>
        <w:tc>
          <w:tcPr>
            <w:tcW w:w="708" w:type="dxa"/>
            <w:vAlign w:val="center"/>
          </w:tcPr>
          <w:p w14:paraId="6A2D4E56" w14:textId="77777777" w:rsidR="00E26D8C" w:rsidRPr="005A4A5B" w:rsidRDefault="00E26D8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2</w:t>
            </w:r>
          </w:p>
        </w:tc>
        <w:tc>
          <w:tcPr>
            <w:tcW w:w="1463" w:type="dxa"/>
            <w:vAlign w:val="center"/>
          </w:tcPr>
          <w:p w14:paraId="67232BA8"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772" w:type="dxa"/>
            <w:gridSpan w:val="2"/>
            <w:vAlign w:val="center"/>
          </w:tcPr>
          <w:p w14:paraId="4B4EB3E2"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260" w:type="dxa"/>
            <w:vAlign w:val="center"/>
          </w:tcPr>
          <w:p w14:paraId="2557B580"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559" w:type="dxa"/>
            <w:gridSpan w:val="2"/>
            <w:vAlign w:val="center"/>
          </w:tcPr>
          <w:p w14:paraId="30DAC585"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134" w:type="dxa"/>
            <w:vAlign w:val="center"/>
          </w:tcPr>
          <w:p w14:paraId="53D846DF"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c>
          <w:tcPr>
            <w:tcW w:w="1791" w:type="dxa"/>
            <w:vAlign w:val="center"/>
          </w:tcPr>
          <w:p w14:paraId="2B23C4C3" w14:textId="77777777" w:rsidR="00E26D8C" w:rsidRPr="005A4A5B" w:rsidRDefault="00E26D8C" w:rsidP="007A0E10">
            <w:pPr>
              <w:jc w:val="center"/>
              <w:rPr>
                <w:rFonts w:ascii="Times New Roman" w:eastAsia="Liberation Serif" w:hAnsi="Times New Roman" w:cs="Times New Roman"/>
                <w:color w:val="000000" w:themeColor="text1"/>
                <w:kern w:val="0"/>
                <w:sz w:val="26"/>
                <w:szCs w:val="26"/>
                <w14:ligatures w14:val="none"/>
              </w:rPr>
            </w:pPr>
          </w:p>
        </w:tc>
      </w:tr>
    </w:tbl>
    <w:p w14:paraId="5BC54FC3" w14:textId="77777777" w:rsidR="00633076" w:rsidRDefault="00633076">
      <w:pPr>
        <w:rPr>
          <w:rFonts w:ascii="Times New Roman" w:eastAsia="Liberation Serif" w:hAnsi="Times New Roman" w:cs="Times New Roman"/>
          <w:b/>
          <w:bCs/>
          <w:color w:val="000000" w:themeColor="text1"/>
          <w:kern w:val="0"/>
          <w:sz w:val="26"/>
          <w:szCs w:val="26"/>
          <w14:ligatures w14:val="none"/>
        </w:rPr>
      </w:pPr>
    </w:p>
    <w:p w14:paraId="30D59859" w14:textId="79E7F9E6" w:rsidR="00286109" w:rsidRDefault="002A0375">
      <w:pPr>
        <w:rPr>
          <w:rFonts w:ascii="Times New Roman" w:eastAsia="Liberation Serif" w:hAnsi="Times New Roman" w:cs="Times New Roman"/>
          <w:b/>
          <w:bCs/>
          <w:color w:val="000000" w:themeColor="text1"/>
          <w:kern w:val="0"/>
          <w:sz w:val="26"/>
          <w:szCs w:val="26"/>
          <w14:ligatures w14:val="none"/>
        </w:rPr>
      </w:pPr>
      <w:r w:rsidRPr="002A0375">
        <w:rPr>
          <w:rFonts w:ascii="Times New Roman" w:eastAsia="Liberation Serif" w:hAnsi="Times New Roman" w:cs="Times New Roman"/>
          <w:b/>
          <w:bCs/>
          <w:noProof/>
          <w:color w:val="000000" w:themeColor="text1"/>
          <w:kern w:val="0"/>
          <w:sz w:val="26"/>
          <w:szCs w:val="26"/>
          <w14:ligatures w14:val="none"/>
        </w:rPr>
        <w:drawing>
          <wp:inline distT="0" distB="0" distL="0" distR="0" wp14:anchorId="536AE9FC" wp14:editId="618D9FCE">
            <wp:extent cx="5943600" cy="924560"/>
            <wp:effectExtent l="0" t="0" r="0" b="0"/>
            <wp:docPr id="1672943432"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43432" name="Picture 1" descr="A white sign with black text&#10;&#10;Description automatically generated"/>
                    <pic:cNvPicPr/>
                  </pic:nvPicPr>
                  <pic:blipFill>
                    <a:blip r:embed="rId15"/>
                    <a:stretch>
                      <a:fillRect/>
                    </a:stretch>
                  </pic:blipFill>
                  <pic:spPr>
                    <a:xfrm>
                      <a:off x="0" y="0"/>
                      <a:ext cx="5943600" cy="924560"/>
                    </a:xfrm>
                    <a:prstGeom prst="rect">
                      <a:avLst/>
                    </a:prstGeom>
                  </pic:spPr>
                </pic:pic>
              </a:graphicData>
            </a:graphic>
          </wp:inline>
        </w:drawing>
      </w:r>
    </w:p>
    <w:p w14:paraId="3E058579" w14:textId="77777777" w:rsidR="00206E10" w:rsidRDefault="00206E10">
      <w:pPr>
        <w:rPr>
          <w:rFonts w:ascii="Times New Roman" w:eastAsia="Liberation Serif" w:hAnsi="Times New Roman" w:cs="Times New Roman"/>
          <w:b/>
          <w:bCs/>
          <w:color w:val="000000" w:themeColor="text1"/>
          <w:kern w:val="0"/>
          <w:sz w:val="26"/>
          <w:szCs w:val="26"/>
          <w14:ligatures w14:val="none"/>
        </w:rPr>
      </w:pPr>
    </w:p>
    <w:p w14:paraId="40ADD958" w14:textId="0A9B4EE4" w:rsidR="002A0375" w:rsidRDefault="00985A0D"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2FABE34F" w14:textId="7DD9D070" w:rsidR="00A61E0A" w:rsidRDefault="00172395" w:rsidP="003D558F">
      <w:pPr>
        <w:jc w:val="center"/>
        <w:rPr>
          <w:rFonts w:ascii="Times New Roman" w:eastAsia="Liberation Serif" w:hAnsi="Times New Roman" w:cs="Times New Roman"/>
          <w:b/>
          <w:bCs/>
          <w:color w:val="000000" w:themeColor="text1"/>
          <w:kern w:val="0"/>
          <w:sz w:val="26"/>
          <w:szCs w:val="26"/>
          <w14:ligatures w14:val="none"/>
        </w:rPr>
      </w:pPr>
      <w:r w:rsidRPr="00172395">
        <w:rPr>
          <w:rFonts w:ascii="Times New Roman" w:eastAsia="Liberation Serif" w:hAnsi="Times New Roman" w:cs="Times New Roman"/>
          <w:b/>
          <w:bCs/>
          <w:noProof/>
          <w:color w:val="000000" w:themeColor="text1"/>
          <w:kern w:val="0"/>
          <w:sz w:val="26"/>
          <w:szCs w:val="26"/>
          <w14:ligatures w14:val="none"/>
        </w:rPr>
        <w:drawing>
          <wp:inline distT="0" distB="0" distL="0" distR="0" wp14:anchorId="281E4629" wp14:editId="736D4C58">
            <wp:extent cx="4332473" cy="2948026"/>
            <wp:effectExtent l="0" t="0" r="0" b="0"/>
            <wp:docPr id="19564441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44191" name="Picture 1" descr="A diagram of a flowchart&#10;&#10;Description automatically generated"/>
                    <pic:cNvPicPr/>
                  </pic:nvPicPr>
                  <pic:blipFill>
                    <a:blip r:embed="rId16"/>
                    <a:stretch>
                      <a:fillRect/>
                    </a:stretch>
                  </pic:blipFill>
                  <pic:spPr>
                    <a:xfrm>
                      <a:off x="0" y="0"/>
                      <a:ext cx="4355809" cy="2963905"/>
                    </a:xfrm>
                    <a:prstGeom prst="rect">
                      <a:avLst/>
                    </a:prstGeom>
                  </pic:spPr>
                </pic:pic>
              </a:graphicData>
            </a:graphic>
          </wp:inline>
        </w:drawing>
      </w:r>
    </w:p>
    <w:p w14:paraId="527A31C4" w14:textId="6CC4F50F" w:rsidR="000349CC" w:rsidRPr="00727720" w:rsidRDefault="00727720" w:rsidP="003D558F">
      <w:pPr>
        <w:jc w:val="center"/>
        <w:rPr>
          <w:rFonts w:ascii="Times New Roman" w:eastAsia="Liberation Serif" w:hAnsi="Times New Roman" w:cs="Times New Roman"/>
          <w:i/>
          <w:color w:val="000000" w:themeColor="text1"/>
          <w:kern w:val="0"/>
          <w:sz w:val="26"/>
          <w:szCs w:val="26"/>
          <w14:ligatures w14:val="none"/>
        </w:rPr>
      </w:pPr>
      <w:r w:rsidRPr="00727720">
        <w:rPr>
          <w:rFonts w:ascii="Times New Roman" w:eastAsia="Liberation Serif" w:hAnsi="Times New Roman" w:cs="Times New Roman"/>
          <w:i/>
          <w:iCs/>
          <w:color w:val="000000" w:themeColor="text1"/>
          <w:kern w:val="0"/>
          <w:sz w:val="26"/>
          <w:szCs w:val="26"/>
          <w14:ligatures w14:val="none"/>
        </w:rPr>
        <w:t>Hình 2.3. Sơ đồ luồng cho yêu cầu lập phiếu mua hàng</w:t>
      </w:r>
    </w:p>
    <w:p w14:paraId="1E152BF6" w14:textId="663BF21F" w:rsidR="00985A0D" w:rsidRDefault="00985A0D"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3D0BF000" w14:textId="3CA7F2BB" w:rsidR="00066E47" w:rsidRPr="00066E47"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lastRenderedPageBreak/>
        <w:t>D1: Thông tin Mã phiếu, ngày lập, nhà cung cấp, địa chỉ, số diện thoại, các thông tin về sản phẩm mua.</w:t>
      </w:r>
    </w:p>
    <w:p w14:paraId="0E030CA7" w14:textId="1D0E97BE" w:rsidR="00066E47" w:rsidRPr="00066E47"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t>D2: Không có.</w:t>
      </w:r>
    </w:p>
    <w:p w14:paraId="260919F8" w14:textId="3F886C37" w:rsidR="00066E47" w:rsidRPr="00066E47"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t>D3: Danh sách nhà cung cấp, danh sách đơn giá, danh sách đơn vị tính.</w:t>
      </w:r>
    </w:p>
    <w:p w14:paraId="4635F484" w14:textId="5F34B005" w:rsidR="00066E47" w:rsidRPr="00066E47"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t>D4: D1.</w:t>
      </w:r>
    </w:p>
    <w:p w14:paraId="1EF2595A" w14:textId="192855BE" w:rsidR="00066E47" w:rsidRPr="00066E47"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t>D5: D4.</w:t>
      </w:r>
    </w:p>
    <w:p w14:paraId="21A9F1F6" w14:textId="57F1A0DC" w:rsidR="00985A0D" w:rsidRDefault="00066E47" w:rsidP="00867872">
      <w:pPr>
        <w:pStyle w:val="ListParagraph"/>
        <w:numPr>
          <w:ilvl w:val="0"/>
          <w:numId w:val="1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066E47">
        <w:rPr>
          <w:rFonts w:ascii="Times New Roman" w:eastAsia="Liberation Serif" w:hAnsi="Times New Roman" w:cs="Times New Roman"/>
          <w:color w:val="000000" w:themeColor="text1"/>
          <w:kern w:val="0"/>
          <w:sz w:val="26"/>
          <w:szCs w:val="26"/>
          <w14:ligatures w14:val="none"/>
        </w:rPr>
        <w:t>D6: Không có.</w:t>
      </w:r>
    </w:p>
    <w:p w14:paraId="45753669" w14:textId="7B096E64" w:rsidR="00066E47" w:rsidRDefault="00F856D7"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sidRPr="00F856D7">
        <w:rPr>
          <w:rFonts w:ascii="Times New Roman" w:eastAsia="Liberation Serif" w:hAnsi="Times New Roman" w:cs="Times New Roman"/>
          <w:b/>
          <w:bCs/>
          <w:color w:val="000000" w:themeColor="text1"/>
          <w:kern w:val="0"/>
          <w:sz w:val="26"/>
          <w:szCs w:val="26"/>
          <w14:ligatures w14:val="none"/>
        </w:rPr>
        <w:t xml:space="preserve">Thuật toán: </w:t>
      </w:r>
    </w:p>
    <w:p w14:paraId="3C7D3BBF" w14:textId="6FF6B354"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1: Nhận D1 từ người dùng.</w:t>
      </w:r>
    </w:p>
    <w:p w14:paraId="2B69F437" w14:textId="41860955"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2: Kết nối cơ sở dữ liệu.</w:t>
      </w:r>
    </w:p>
    <w:p w14:paraId="1ACAB60D" w14:textId="6CF947C4"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3: Đọc D3 từ Bộ nhớ phụ.</w:t>
      </w:r>
    </w:p>
    <w:p w14:paraId="6DB6E2EB" w14:textId="6B28F6B8"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4: Kiểm tra nếu D3 chưa có thông tin nhà cung cấp thì lưu vào danh sách.</w:t>
      </w:r>
    </w:p>
    <w:p w14:paraId="1C2C352E" w14:textId="27250BC0"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5: Kiểm tra nếu D3 chưa có đơn vị tính trong D1 thì lưu vào danh sách.</w:t>
      </w:r>
    </w:p>
    <w:p w14:paraId="6700D716" w14:textId="4379533A"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6: Lưu thông tin đơn giá nhập vào của mỗi sản phẩm vào danh sách.</w:t>
      </w:r>
    </w:p>
    <w:p w14:paraId="26485BBB" w14:textId="7562DD47"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7: Lưu D4 vào bộ nhớ phụ.</w:t>
      </w:r>
    </w:p>
    <w:p w14:paraId="40F3EE9F" w14:textId="532742DC"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 xml:space="preserve">Bước 8: Xuất D5 </w:t>
      </w:r>
      <w:r w:rsidR="00867872" w:rsidRPr="00764AED">
        <w:rPr>
          <w:rFonts w:ascii="Times New Roman" w:eastAsia="Liberation Serif" w:hAnsi="Times New Roman" w:cs="Times New Roman"/>
          <w:color w:val="000000" w:themeColor="text1"/>
          <w:kern w:val="0"/>
          <w:sz w:val="26"/>
          <w:szCs w:val="26"/>
          <w14:ligatures w14:val="none"/>
        </w:rPr>
        <w:t>ra máy</w:t>
      </w:r>
      <w:r w:rsidRPr="00764AED">
        <w:rPr>
          <w:rFonts w:ascii="Times New Roman" w:eastAsia="Liberation Serif" w:hAnsi="Times New Roman" w:cs="Times New Roman"/>
          <w:color w:val="000000" w:themeColor="text1"/>
          <w:kern w:val="0"/>
          <w:sz w:val="26"/>
          <w:szCs w:val="26"/>
          <w14:ligatures w14:val="none"/>
        </w:rPr>
        <w:t xml:space="preserve"> in (nếu cần).</w:t>
      </w:r>
    </w:p>
    <w:p w14:paraId="691633DC" w14:textId="487E12B0" w:rsidR="00764AED"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9: Đóng kết nối cơ sở dữ liệu.</w:t>
      </w:r>
    </w:p>
    <w:p w14:paraId="3B2681A0" w14:textId="0B12A66D" w:rsidR="00F856D7" w:rsidRPr="00764AED" w:rsidRDefault="00764AED" w:rsidP="00867872">
      <w:pPr>
        <w:pStyle w:val="ListParagraph"/>
        <w:numPr>
          <w:ilvl w:val="0"/>
          <w:numId w:val="1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764AED">
        <w:rPr>
          <w:rFonts w:ascii="Times New Roman" w:eastAsia="Liberation Serif" w:hAnsi="Times New Roman" w:cs="Times New Roman"/>
          <w:color w:val="000000" w:themeColor="text1"/>
          <w:kern w:val="0"/>
          <w:sz w:val="26"/>
          <w:szCs w:val="26"/>
          <w14:ligatures w14:val="none"/>
        </w:rPr>
        <w:t>Bước 10: Kết thúc.</w:t>
      </w:r>
    </w:p>
    <w:p w14:paraId="18F7CFFA" w14:textId="391EC8E3" w:rsidR="00D51D33" w:rsidRDefault="00CB00FA" w:rsidP="00E7005E">
      <w:pPr>
        <w:pStyle w:val="111"/>
        <w:rPr>
          <w:bCs/>
        </w:rPr>
      </w:pPr>
      <w:bookmarkStart w:id="31" w:name="_Toc168520294"/>
      <w:r w:rsidRPr="00CB00FA">
        <w:t xml:space="preserve">Yêu cầu tra cứu phiếu mua </w:t>
      </w:r>
      <w:r>
        <w:rPr>
          <w:bCs/>
        </w:rPr>
        <w:t>h</w:t>
      </w:r>
      <w:r w:rsidR="00646FF8">
        <w:rPr>
          <w:bCs/>
        </w:rPr>
        <w:t>à</w:t>
      </w:r>
      <w:r>
        <w:rPr>
          <w:bCs/>
        </w:rPr>
        <w:t>ng</w:t>
      </w:r>
      <w:bookmarkEnd w:id="31"/>
    </w:p>
    <w:p w14:paraId="4FD4566B" w14:textId="7FD1DBB1" w:rsidR="00450E50" w:rsidRDefault="00450E50"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4:</w:t>
      </w:r>
    </w:p>
    <w:tbl>
      <w:tblPr>
        <w:tblStyle w:val="TableGrid"/>
        <w:tblW w:w="9409" w:type="dxa"/>
        <w:jc w:val="center"/>
        <w:tblLook w:val="04A0" w:firstRow="1" w:lastRow="0" w:firstColumn="1" w:lastColumn="0" w:noHBand="0" w:noVBand="1"/>
      </w:tblPr>
      <w:tblGrid>
        <w:gridCol w:w="959"/>
        <w:gridCol w:w="1843"/>
        <w:gridCol w:w="2409"/>
        <w:gridCol w:w="2449"/>
        <w:gridCol w:w="1749"/>
      </w:tblGrid>
      <w:tr w:rsidR="002D7504" w:rsidRPr="00D06C1C" w14:paraId="78CC0365" w14:textId="77777777">
        <w:trPr>
          <w:trHeight w:val="519"/>
          <w:jc w:val="center"/>
        </w:trPr>
        <w:tc>
          <w:tcPr>
            <w:tcW w:w="9409" w:type="dxa"/>
            <w:gridSpan w:val="5"/>
            <w:shd w:val="clear" w:color="auto" w:fill="83CAEB" w:themeFill="accent1" w:themeFillTint="66"/>
            <w:vAlign w:val="center"/>
          </w:tcPr>
          <w:p w14:paraId="1BA3DFC3" w14:textId="245EE277" w:rsidR="002D7504" w:rsidRPr="00D06C1C" w:rsidRDefault="002D7504">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w:t>
            </w:r>
            <w:r w:rsidR="008D6CAD">
              <w:rPr>
                <w:rFonts w:ascii="Times New Roman" w:eastAsia="Liberation Serif" w:hAnsi="Times New Roman" w:cs="Times New Roman"/>
                <w:b/>
                <w:bCs/>
                <w:color w:val="000000" w:themeColor="text1"/>
                <w:kern w:val="0"/>
                <w:sz w:val="26"/>
                <w:szCs w:val="26"/>
                <w14:ligatures w14:val="none"/>
              </w:rPr>
              <w:t>4</w:t>
            </w:r>
            <w:r>
              <w:rPr>
                <w:rFonts w:ascii="Times New Roman" w:eastAsia="Liberation Serif" w:hAnsi="Times New Roman" w:cs="Times New Roman"/>
                <w:b/>
                <w:bCs/>
                <w:color w:val="000000" w:themeColor="text1"/>
                <w:kern w:val="0"/>
                <w:sz w:val="26"/>
                <w:szCs w:val="26"/>
                <w14:ligatures w14:val="none"/>
              </w:rPr>
              <w:t xml:space="preserve">                                     DANH SÁCH PHIẾU MUA HÀNG</w:t>
            </w:r>
          </w:p>
        </w:tc>
      </w:tr>
      <w:tr w:rsidR="002D7504" w14:paraId="723F0F49" w14:textId="77777777">
        <w:trPr>
          <w:jc w:val="center"/>
        </w:trPr>
        <w:tc>
          <w:tcPr>
            <w:tcW w:w="959" w:type="dxa"/>
            <w:vAlign w:val="center"/>
          </w:tcPr>
          <w:p w14:paraId="45AB2570"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STT</w:t>
            </w:r>
          </w:p>
        </w:tc>
        <w:tc>
          <w:tcPr>
            <w:tcW w:w="1843" w:type="dxa"/>
            <w:vAlign w:val="center"/>
          </w:tcPr>
          <w:p w14:paraId="51C81B51"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Mã phiếu</w:t>
            </w:r>
          </w:p>
        </w:tc>
        <w:tc>
          <w:tcPr>
            <w:tcW w:w="2409" w:type="dxa"/>
            <w:vAlign w:val="center"/>
          </w:tcPr>
          <w:p w14:paraId="04CCE645"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Ngày lập</w:t>
            </w:r>
          </w:p>
        </w:tc>
        <w:tc>
          <w:tcPr>
            <w:tcW w:w="2449" w:type="dxa"/>
            <w:vAlign w:val="center"/>
          </w:tcPr>
          <w:p w14:paraId="43AA9180" w14:textId="74B11E6F" w:rsidR="002D7504" w:rsidRPr="00FB2282" w:rsidRDefault="00151C5C">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Nhà cung cấp</w:t>
            </w:r>
          </w:p>
        </w:tc>
        <w:tc>
          <w:tcPr>
            <w:tcW w:w="1749" w:type="dxa"/>
            <w:vAlign w:val="center"/>
          </w:tcPr>
          <w:p w14:paraId="019CAA54"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Tổng tiền</w:t>
            </w:r>
          </w:p>
        </w:tc>
      </w:tr>
      <w:tr w:rsidR="002D7504" w14:paraId="4694E3C4" w14:textId="77777777">
        <w:trPr>
          <w:jc w:val="center"/>
        </w:trPr>
        <w:tc>
          <w:tcPr>
            <w:tcW w:w="959" w:type="dxa"/>
            <w:vAlign w:val="center"/>
          </w:tcPr>
          <w:p w14:paraId="783A5B41"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1843" w:type="dxa"/>
            <w:vAlign w:val="center"/>
          </w:tcPr>
          <w:p w14:paraId="71CBBC07"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2409" w:type="dxa"/>
            <w:vAlign w:val="center"/>
          </w:tcPr>
          <w:p w14:paraId="2FF95CA5"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2449" w:type="dxa"/>
            <w:vAlign w:val="center"/>
          </w:tcPr>
          <w:p w14:paraId="0C63E269"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1749" w:type="dxa"/>
            <w:vAlign w:val="center"/>
          </w:tcPr>
          <w:p w14:paraId="6EF1A005"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r>
      <w:tr w:rsidR="002D7504" w14:paraId="25B70D34" w14:textId="77777777">
        <w:trPr>
          <w:jc w:val="center"/>
        </w:trPr>
        <w:tc>
          <w:tcPr>
            <w:tcW w:w="959" w:type="dxa"/>
            <w:vAlign w:val="center"/>
          </w:tcPr>
          <w:p w14:paraId="58F2AB18"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1843" w:type="dxa"/>
            <w:vAlign w:val="center"/>
          </w:tcPr>
          <w:p w14:paraId="709AB033"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2409" w:type="dxa"/>
            <w:vAlign w:val="center"/>
          </w:tcPr>
          <w:p w14:paraId="796697B9"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2449" w:type="dxa"/>
            <w:vAlign w:val="center"/>
          </w:tcPr>
          <w:p w14:paraId="6FD79681"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c>
          <w:tcPr>
            <w:tcW w:w="1749" w:type="dxa"/>
            <w:vAlign w:val="center"/>
          </w:tcPr>
          <w:p w14:paraId="3CB5CE45" w14:textId="77777777" w:rsidR="002D7504" w:rsidRPr="00FB2282" w:rsidRDefault="002D7504">
            <w:pPr>
              <w:jc w:val="center"/>
              <w:rPr>
                <w:rFonts w:ascii="Times New Roman" w:eastAsia="Liberation Serif" w:hAnsi="Times New Roman" w:cs="Times New Roman"/>
                <w:color w:val="000000" w:themeColor="text1"/>
                <w:kern w:val="0"/>
                <w:sz w:val="26"/>
                <w:szCs w:val="26"/>
                <w14:ligatures w14:val="none"/>
              </w:rPr>
            </w:pPr>
          </w:p>
        </w:tc>
      </w:tr>
    </w:tbl>
    <w:p w14:paraId="7AC967E6" w14:textId="77777777" w:rsidR="002D7504" w:rsidRDefault="002D7504">
      <w:pPr>
        <w:rPr>
          <w:rFonts w:ascii="Times New Roman" w:eastAsia="Liberation Serif" w:hAnsi="Times New Roman" w:cs="Times New Roman"/>
          <w:b/>
          <w:bCs/>
          <w:color w:val="000000" w:themeColor="text1"/>
          <w:kern w:val="0"/>
          <w:sz w:val="26"/>
          <w:szCs w:val="26"/>
          <w14:ligatures w14:val="none"/>
        </w:rPr>
      </w:pPr>
    </w:p>
    <w:p w14:paraId="07F30F19" w14:textId="411D6E07" w:rsidR="00450E50" w:rsidRDefault="00A15D6C"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11624D2B" w14:textId="4FEB680E" w:rsidR="00EC27B8" w:rsidRDefault="00956B26" w:rsidP="00EC27B8">
      <w:pPr>
        <w:jc w:val="center"/>
        <w:rPr>
          <w:rFonts w:ascii="Times New Roman" w:eastAsia="Liberation Serif" w:hAnsi="Times New Roman" w:cs="Times New Roman"/>
          <w:b/>
          <w:bCs/>
          <w:color w:val="000000" w:themeColor="text1"/>
          <w:kern w:val="0"/>
          <w:sz w:val="26"/>
          <w:szCs w:val="26"/>
          <w14:ligatures w14:val="none"/>
        </w:rPr>
      </w:pPr>
      <w:r w:rsidRPr="00956B26">
        <w:rPr>
          <w:rFonts w:ascii="Times New Roman" w:eastAsia="Liberation Serif" w:hAnsi="Times New Roman" w:cs="Times New Roman"/>
          <w:b/>
          <w:bCs/>
          <w:noProof/>
          <w:color w:val="000000" w:themeColor="text1"/>
          <w:kern w:val="0"/>
          <w:sz w:val="26"/>
          <w:szCs w:val="26"/>
          <w14:ligatures w14:val="none"/>
        </w:rPr>
        <w:lastRenderedPageBreak/>
        <w:drawing>
          <wp:inline distT="0" distB="0" distL="0" distR="0" wp14:anchorId="1503AF3D" wp14:editId="4CD5B1E3">
            <wp:extent cx="4656804" cy="3130906"/>
            <wp:effectExtent l="0" t="0" r="0" b="0"/>
            <wp:docPr id="17701829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82930" name="Picture 1" descr="A diagram of a flowchart&#10;&#10;Description automatically generated"/>
                    <pic:cNvPicPr/>
                  </pic:nvPicPr>
                  <pic:blipFill>
                    <a:blip r:embed="rId17"/>
                    <a:stretch>
                      <a:fillRect/>
                    </a:stretch>
                  </pic:blipFill>
                  <pic:spPr>
                    <a:xfrm>
                      <a:off x="0" y="0"/>
                      <a:ext cx="4676874" cy="3144400"/>
                    </a:xfrm>
                    <a:prstGeom prst="rect">
                      <a:avLst/>
                    </a:prstGeom>
                  </pic:spPr>
                </pic:pic>
              </a:graphicData>
            </a:graphic>
          </wp:inline>
        </w:drawing>
      </w:r>
    </w:p>
    <w:p w14:paraId="4C3627EF" w14:textId="4B750E6D" w:rsidR="00727720" w:rsidRPr="00F534B5" w:rsidRDefault="00F534B5" w:rsidP="00EC27B8">
      <w:pPr>
        <w:jc w:val="center"/>
        <w:rPr>
          <w:rFonts w:ascii="Times New Roman" w:eastAsia="Liberation Serif" w:hAnsi="Times New Roman" w:cs="Times New Roman"/>
          <w:i/>
          <w:color w:val="000000" w:themeColor="text1"/>
          <w:kern w:val="0"/>
          <w:sz w:val="26"/>
          <w:szCs w:val="26"/>
          <w14:ligatures w14:val="none"/>
        </w:rPr>
      </w:pPr>
      <w:r w:rsidRPr="00F534B5">
        <w:rPr>
          <w:rFonts w:ascii="Times New Roman" w:eastAsia="Liberation Serif" w:hAnsi="Times New Roman" w:cs="Times New Roman"/>
          <w:i/>
          <w:iCs/>
          <w:color w:val="000000" w:themeColor="text1"/>
          <w:kern w:val="0"/>
          <w:sz w:val="26"/>
          <w:szCs w:val="26"/>
          <w14:ligatures w14:val="none"/>
        </w:rPr>
        <w:t>Hình 2.4. Sơ đồ luồng cho yêu cầu tra cứu phiếu mua hàng</w:t>
      </w:r>
    </w:p>
    <w:p w14:paraId="6CE7FE66" w14:textId="52E7B72B" w:rsidR="00A15D6C" w:rsidRDefault="00A15D6C"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61916BE0" w14:textId="39A2F08B"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D1: Tiêu chuẩn tra cứu (Mã phiếu, Ngày lập, Nhà cung cấp, Tổng tiền).</w:t>
      </w:r>
    </w:p>
    <w:p w14:paraId="22E46DE2" w14:textId="7B40321F"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D2: Không có.</w:t>
      </w:r>
    </w:p>
    <w:p w14:paraId="30583418" w14:textId="3105B43A"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D3: Thông tin về danh sách các đối tượng thỏa mãn tiêu chuẩn tra cứu.</w:t>
      </w:r>
    </w:p>
    <w:p w14:paraId="42D35103" w14:textId="66290D2E"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D4: Không có.</w:t>
      </w:r>
    </w:p>
    <w:p w14:paraId="3FD7C731" w14:textId="07F4C1D5"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D5: D3.</w:t>
      </w:r>
    </w:p>
    <w:p w14:paraId="783AA13D" w14:textId="5C9EAB0D" w:rsidR="00EE33A6" w:rsidRPr="00EE33A6" w:rsidRDefault="00EE33A6" w:rsidP="00867872">
      <w:pPr>
        <w:pStyle w:val="ListParagraph"/>
        <w:numPr>
          <w:ilvl w:val="0"/>
          <w:numId w:val="1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EE33A6">
        <w:rPr>
          <w:rFonts w:ascii="Times New Roman" w:eastAsia="Liberation Serif" w:hAnsi="Times New Roman" w:cs="Times New Roman"/>
          <w:color w:val="000000" w:themeColor="text1"/>
          <w:kern w:val="0"/>
          <w:sz w:val="26"/>
          <w:szCs w:val="26"/>
          <w14:ligatures w14:val="none"/>
        </w:rPr>
        <w:t>D6: D5.</w:t>
      </w:r>
    </w:p>
    <w:p w14:paraId="035A76E0" w14:textId="654CF2E1" w:rsidR="00A15D6C" w:rsidRDefault="00A15D6C"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p>
    <w:p w14:paraId="39072711" w14:textId="76200288"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1: Nhận D1 từ người dùng.</w:t>
      </w:r>
    </w:p>
    <w:p w14:paraId="62727B6F" w14:textId="45A7B5D6"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2: Kết nối cơ sở dữ liệu.</w:t>
      </w:r>
    </w:p>
    <w:p w14:paraId="5CF63D5F" w14:textId="2B7350EB"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3: Đọc D3 từ Bộ nhớ phụ.</w:t>
      </w:r>
    </w:p>
    <w:p w14:paraId="6D9D3C80" w14:textId="0002D542"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4: Xuất D5 ra máy in (nếu cần).</w:t>
      </w:r>
    </w:p>
    <w:p w14:paraId="4426F648" w14:textId="08E2C4F2"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5: Trả D6 về cho người dùng.</w:t>
      </w:r>
    </w:p>
    <w:p w14:paraId="25C304B2" w14:textId="51CB5206"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6: Đóng kết nối cơ sở dữ liệu.</w:t>
      </w:r>
    </w:p>
    <w:p w14:paraId="23D26FC2" w14:textId="3B2EDA40" w:rsidR="005F5999" w:rsidRPr="005F5999" w:rsidRDefault="005F5999" w:rsidP="00867872">
      <w:pPr>
        <w:pStyle w:val="ListParagraph"/>
        <w:numPr>
          <w:ilvl w:val="0"/>
          <w:numId w:val="1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5F5999">
        <w:rPr>
          <w:rFonts w:ascii="Times New Roman" w:eastAsia="Liberation Serif" w:hAnsi="Times New Roman" w:cs="Times New Roman"/>
          <w:color w:val="000000" w:themeColor="text1"/>
          <w:kern w:val="0"/>
          <w:sz w:val="26"/>
          <w:szCs w:val="26"/>
          <w14:ligatures w14:val="none"/>
        </w:rPr>
        <w:t>Bước 7: Kết thúc.</w:t>
      </w:r>
    </w:p>
    <w:p w14:paraId="22322932" w14:textId="6D0D7CB6" w:rsidR="00CB00FA" w:rsidRDefault="00F942DF" w:rsidP="00F84AF4">
      <w:pPr>
        <w:pStyle w:val="111"/>
        <w:rPr>
          <w:bCs/>
        </w:rPr>
      </w:pPr>
      <w:bookmarkStart w:id="32" w:name="_Toc168520295"/>
      <w:r w:rsidRPr="00F942DF">
        <w:t xml:space="preserve">Yêu cầu </w:t>
      </w:r>
      <w:r w:rsidR="00E14CF3">
        <w:t>tạo</w:t>
      </w:r>
      <w:r w:rsidRPr="00F942DF">
        <w:t xml:space="preserve"> phiếu dịch vụ</w:t>
      </w:r>
      <w:bookmarkEnd w:id="32"/>
    </w:p>
    <w:p w14:paraId="736EC3EF" w14:textId="2151645C" w:rsidR="00BC3636" w:rsidRDefault="00BC3636"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w:t>
      </w:r>
      <w:r w:rsidR="0041723D">
        <w:rPr>
          <w:rFonts w:ascii="Times New Roman" w:eastAsia="Liberation Serif" w:hAnsi="Times New Roman" w:cs="Times New Roman"/>
          <w:b/>
          <w:bCs/>
          <w:color w:val="000000" w:themeColor="text1"/>
          <w:kern w:val="0"/>
          <w:sz w:val="26"/>
          <w:szCs w:val="26"/>
          <w14:ligatures w14:val="none"/>
        </w:rPr>
        <w:t xml:space="preserve"> và quy định:</w:t>
      </w:r>
    </w:p>
    <w:tbl>
      <w:tblPr>
        <w:tblStyle w:val="TableGrid"/>
        <w:tblW w:w="9148" w:type="dxa"/>
        <w:jc w:val="center"/>
        <w:tblLook w:val="04A0" w:firstRow="1" w:lastRow="0" w:firstColumn="1" w:lastColumn="0" w:noHBand="0" w:noVBand="1"/>
      </w:tblPr>
      <w:tblGrid>
        <w:gridCol w:w="680"/>
        <w:gridCol w:w="1200"/>
        <w:gridCol w:w="1102"/>
        <w:gridCol w:w="296"/>
        <w:gridCol w:w="1218"/>
        <w:gridCol w:w="1365"/>
        <w:gridCol w:w="519"/>
        <w:gridCol w:w="596"/>
        <w:gridCol w:w="964"/>
        <w:gridCol w:w="1208"/>
      </w:tblGrid>
      <w:tr w:rsidR="00241C7E" w:rsidRPr="007E2ADD" w14:paraId="238AA783" w14:textId="5461193C" w:rsidTr="00FB02B4">
        <w:trPr>
          <w:trHeight w:val="660"/>
          <w:jc w:val="center"/>
        </w:trPr>
        <w:tc>
          <w:tcPr>
            <w:tcW w:w="9148" w:type="dxa"/>
            <w:gridSpan w:val="10"/>
            <w:shd w:val="clear" w:color="auto" w:fill="83CAEB" w:themeFill="accent1" w:themeFillTint="66"/>
            <w:vAlign w:val="center"/>
          </w:tcPr>
          <w:p w14:paraId="2C11F242" w14:textId="487ADF31" w:rsidR="00241C7E" w:rsidRPr="007E2ADD" w:rsidRDefault="00241C7E">
            <w:pPr>
              <w:tabs>
                <w:tab w:val="left" w:pos="730"/>
              </w:tabs>
              <w:rPr>
                <w:rFonts w:ascii="Times New Roman" w:eastAsia="Liberation Serif" w:hAnsi="Times New Roman" w:cs="Times New Roman"/>
                <w:b/>
                <w:bCs/>
                <w:color w:val="000000" w:themeColor="text1"/>
                <w:kern w:val="0"/>
                <w:sz w:val="26"/>
                <w:szCs w:val="26"/>
                <w14:ligatures w14:val="none"/>
              </w:rPr>
            </w:pPr>
            <w:r w:rsidRPr="007E2ADD">
              <w:rPr>
                <w:rFonts w:ascii="Times New Roman" w:eastAsia="Liberation Serif" w:hAnsi="Times New Roman" w:cs="Times New Roman"/>
                <w:b/>
                <w:bCs/>
                <w:color w:val="000000" w:themeColor="text1"/>
                <w:kern w:val="0"/>
                <w:sz w:val="26"/>
                <w:szCs w:val="26"/>
                <w14:ligatures w14:val="none"/>
              </w:rPr>
              <w:t>BM</w:t>
            </w:r>
            <w:r w:rsidR="00060A6D">
              <w:rPr>
                <w:rFonts w:ascii="Times New Roman" w:eastAsia="Liberation Serif" w:hAnsi="Times New Roman" w:cs="Times New Roman"/>
                <w:b/>
                <w:bCs/>
                <w:color w:val="000000" w:themeColor="text1"/>
                <w:kern w:val="0"/>
                <w:sz w:val="26"/>
                <w:szCs w:val="26"/>
                <w14:ligatures w14:val="none"/>
              </w:rPr>
              <w:t>5</w:t>
            </w:r>
            <w:r w:rsidRPr="007E2ADD">
              <w:rPr>
                <w:rFonts w:ascii="Times New Roman" w:eastAsia="Liberation Serif" w:hAnsi="Times New Roman" w:cs="Times New Roman"/>
                <w:b/>
                <w:bCs/>
                <w:color w:val="000000" w:themeColor="text1"/>
                <w:kern w:val="0"/>
                <w:sz w:val="26"/>
                <w:szCs w:val="26"/>
                <w14:ligatures w14:val="none"/>
              </w:rPr>
              <w:t xml:space="preserve">                                        </w:t>
            </w:r>
            <w:r w:rsidR="00E02B65">
              <w:rPr>
                <w:rFonts w:ascii="Times New Roman" w:eastAsia="Liberation Serif" w:hAnsi="Times New Roman" w:cs="Times New Roman"/>
                <w:b/>
                <w:bCs/>
                <w:color w:val="000000" w:themeColor="text1"/>
                <w:kern w:val="0"/>
                <w:sz w:val="26"/>
                <w:szCs w:val="26"/>
                <w14:ligatures w14:val="none"/>
              </w:rPr>
              <w:t xml:space="preserve">        </w:t>
            </w:r>
            <w:r w:rsidRPr="007E2ADD">
              <w:rPr>
                <w:rFonts w:ascii="Times New Roman" w:eastAsia="Liberation Serif" w:hAnsi="Times New Roman" w:cs="Times New Roman"/>
                <w:b/>
                <w:bCs/>
                <w:color w:val="000000" w:themeColor="text1"/>
                <w:kern w:val="0"/>
                <w:sz w:val="26"/>
                <w:szCs w:val="26"/>
                <w14:ligatures w14:val="none"/>
              </w:rPr>
              <w:t xml:space="preserve"> PHIẾU </w:t>
            </w:r>
            <w:r w:rsidR="00E02B65">
              <w:rPr>
                <w:rFonts w:ascii="Times New Roman" w:eastAsia="Liberation Serif" w:hAnsi="Times New Roman" w:cs="Times New Roman"/>
                <w:b/>
                <w:bCs/>
                <w:color w:val="000000" w:themeColor="text1"/>
                <w:kern w:val="0"/>
                <w:sz w:val="26"/>
                <w:szCs w:val="26"/>
                <w14:ligatures w14:val="none"/>
              </w:rPr>
              <w:t>DỊCH VỤ</w:t>
            </w:r>
          </w:p>
        </w:tc>
      </w:tr>
      <w:tr w:rsidR="00241C7E" w:rsidRPr="005A4A5B" w14:paraId="5B47C579" w14:textId="591AB1FD" w:rsidTr="00FB02B4">
        <w:trPr>
          <w:trHeight w:val="273"/>
          <w:jc w:val="center"/>
        </w:trPr>
        <w:tc>
          <w:tcPr>
            <w:tcW w:w="4344" w:type="dxa"/>
            <w:gridSpan w:val="5"/>
            <w:vAlign w:val="center"/>
          </w:tcPr>
          <w:p w14:paraId="19490144" w14:textId="77777777" w:rsidR="00241C7E" w:rsidRPr="005A4A5B" w:rsidRDefault="00241C7E">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lastRenderedPageBreak/>
              <w:t xml:space="preserve">Mã phiếu: </w:t>
            </w:r>
          </w:p>
        </w:tc>
        <w:tc>
          <w:tcPr>
            <w:tcW w:w="4804" w:type="dxa"/>
            <w:gridSpan w:val="5"/>
            <w:vAlign w:val="center"/>
          </w:tcPr>
          <w:p w14:paraId="702B2D72" w14:textId="55210D4E" w:rsidR="00241C7E" w:rsidRPr="005A4A5B" w:rsidRDefault="00241C7E">
            <w:pPr>
              <w:ind w:right="-250"/>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Ngày lập:</w:t>
            </w:r>
          </w:p>
        </w:tc>
      </w:tr>
      <w:tr w:rsidR="00241C7E" w:rsidRPr="005A4A5B" w14:paraId="3A25BC40" w14:textId="69896CE1" w:rsidTr="00FB02B4">
        <w:trPr>
          <w:trHeight w:val="249"/>
          <w:jc w:val="center"/>
        </w:trPr>
        <w:tc>
          <w:tcPr>
            <w:tcW w:w="4344" w:type="dxa"/>
            <w:gridSpan w:val="5"/>
            <w:vAlign w:val="center"/>
          </w:tcPr>
          <w:p w14:paraId="30A1A97B" w14:textId="216AB817" w:rsidR="00241C7E" w:rsidRPr="005A4A5B" w:rsidRDefault="00241C7E">
            <w:pP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Khách hàng:</w:t>
            </w:r>
          </w:p>
        </w:tc>
        <w:tc>
          <w:tcPr>
            <w:tcW w:w="4804" w:type="dxa"/>
            <w:gridSpan w:val="5"/>
            <w:vAlign w:val="center"/>
          </w:tcPr>
          <w:p w14:paraId="5822DBAA" w14:textId="4799474D" w:rsidR="00241C7E" w:rsidRDefault="00241C7E">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điện thoại:</w:t>
            </w:r>
          </w:p>
        </w:tc>
      </w:tr>
      <w:tr w:rsidR="00241C7E" w:rsidRPr="005A4A5B" w14:paraId="0A837BC6" w14:textId="0C7DC59D" w:rsidTr="00FB02B4">
        <w:trPr>
          <w:trHeight w:val="249"/>
          <w:jc w:val="center"/>
        </w:trPr>
        <w:tc>
          <w:tcPr>
            <w:tcW w:w="2763" w:type="dxa"/>
            <w:gridSpan w:val="3"/>
            <w:vAlign w:val="center"/>
          </w:tcPr>
          <w:p w14:paraId="5D56564D" w14:textId="48AD8AD5" w:rsidR="00241C7E" w:rsidRPr="005A4A5B" w:rsidRDefault="00241C7E">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Tổng tiền</w:t>
            </w:r>
          </w:p>
        </w:tc>
        <w:tc>
          <w:tcPr>
            <w:tcW w:w="3520" w:type="dxa"/>
            <w:gridSpan w:val="4"/>
            <w:vAlign w:val="center"/>
          </w:tcPr>
          <w:p w14:paraId="5439AC60" w14:textId="60A4B5C2" w:rsidR="00241C7E" w:rsidRDefault="00241C7E">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Tổng tiền trả trước</w:t>
            </w:r>
          </w:p>
        </w:tc>
        <w:tc>
          <w:tcPr>
            <w:tcW w:w="2865" w:type="dxa"/>
            <w:gridSpan w:val="3"/>
            <w:vAlign w:val="center"/>
          </w:tcPr>
          <w:p w14:paraId="5012D9E5" w14:textId="4D6F9A28" w:rsidR="00241C7E" w:rsidRDefault="00241C7E">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Tổng tiền còn lại</w:t>
            </w:r>
          </w:p>
        </w:tc>
      </w:tr>
      <w:tr w:rsidR="00241C7E" w:rsidRPr="005A4A5B" w14:paraId="66E9D4CF" w14:textId="6FBEB42A" w:rsidTr="00FB02B4">
        <w:trPr>
          <w:trHeight w:val="427"/>
          <w:jc w:val="center"/>
        </w:trPr>
        <w:tc>
          <w:tcPr>
            <w:tcW w:w="345" w:type="dxa"/>
            <w:vAlign w:val="center"/>
          </w:tcPr>
          <w:p w14:paraId="54B3A676"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STT</w:t>
            </w:r>
          </w:p>
        </w:tc>
        <w:tc>
          <w:tcPr>
            <w:tcW w:w="1257" w:type="dxa"/>
            <w:vAlign w:val="center"/>
          </w:tcPr>
          <w:p w14:paraId="0B05D416" w14:textId="17D91FCB"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Loại dịch vụ</w:t>
            </w:r>
          </w:p>
        </w:tc>
        <w:tc>
          <w:tcPr>
            <w:tcW w:w="1480" w:type="dxa"/>
            <w:gridSpan w:val="2"/>
            <w:vAlign w:val="center"/>
          </w:tcPr>
          <w:p w14:paraId="79A613F3" w14:textId="74F54501"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Đơn giá dịch vụ</w:t>
            </w:r>
          </w:p>
        </w:tc>
        <w:tc>
          <w:tcPr>
            <w:tcW w:w="1262" w:type="dxa"/>
            <w:vAlign w:val="center"/>
          </w:tcPr>
          <w:p w14:paraId="735847D0" w14:textId="77777777"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Số lượng</w:t>
            </w:r>
          </w:p>
        </w:tc>
        <w:tc>
          <w:tcPr>
            <w:tcW w:w="1419" w:type="dxa"/>
            <w:vAlign w:val="center"/>
          </w:tcPr>
          <w:p w14:paraId="1CC7DE31" w14:textId="33465AE1"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Thành tiền</w:t>
            </w:r>
          </w:p>
        </w:tc>
        <w:tc>
          <w:tcPr>
            <w:tcW w:w="1141" w:type="dxa"/>
            <w:gridSpan w:val="2"/>
            <w:vAlign w:val="center"/>
          </w:tcPr>
          <w:p w14:paraId="3AA3B95F" w14:textId="75B4F03F"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Thanh toán</w:t>
            </w:r>
          </w:p>
        </w:tc>
        <w:tc>
          <w:tcPr>
            <w:tcW w:w="985" w:type="dxa"/>
            <w:vAlign w:val="center"/>
          </w:tcPr>
          <w:p w14:paraId="360B3480" w14:textId="19D33244" w:rsidR="00241C7E" w:rsidRPr="005A4A5B" w:rsidRDefault="00241C7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Ngày giao</w:t>
            </w:r>
          </w:p>
        </w:tc>
        <w:tc>
          <w:tcPr>
            <w:tcW w:w="1259" w:type="dxa"/>
            <w:vAlign w:val="center"/>
          </w:tcPr>
          <w:p w14:paraId="0212905E" w14:textId="0B86C37F" w:rsidR="00241C7E" w:rsidRDefault="00F61B6E" w:rsidP="0091426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Tình trạng</w:t>
            </w:r>
          </w:p>
        </w:tc>
      </w:tr>
      <w:tr w:rsidR="00241C7E" w:rsidRPr="005A4A5B" w14:paraId="5CE30F09" w14:textId="472AEBC2" w:rsidTr="00FB02B4">
        <w:trPr>
          <w:jc w:val="center"/>
        </w:trPr>
        <w:tc>
          <w:tcPr>
            <w:tcW w:w="345" w:type="dxa"/>
            <w:vAlign w:val="center"/>
          </w:tcPr>
          <w:p w14:paraId="3395FFE3" w14:textId="77777777" w:rsidR="00241C7E" w:rsidRPr="005A4A5B" w:rsidRDefault="00241C7E">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1</w:t>
            </w:r>
          </w:p>
        </w:tc>
        <w:tc>
          <w:tcPr>
            <w:tcW w:w="1257" w:type="dxa"/>
            <w:vAlign w:val="center"/>
          </w:tcPr>
          <w:p w14:paraId="1C867684"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480" w:type="dxa"/>
            <w:gridSpan w:val="2"/>
            <w:vAlign w:val="center"/>
          </w:tcPr>
          <w:p w14:paraId="6D7D71A1"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262" w:type="dxa"/>
            <w:vAlign w:val="center"/>
          </w:tcPr>
          <w:p w14:paraId="007D18DD"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419" w:type="dxa"/>
            <w:vAlign w:val="center"/>
          </w:tcPr>
          <w:p w14:paraId="5A2F9500"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141" w:type="dxa"/>
            <w:gridSpan w:val="2"/>
            <w:vAlign w:val="center"/>
          </w:tcPr>
          <w:p w14:paraId="6E73FC1D"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985" w:type="dxa"/>
            <w:vAlign w:val="center"/>
          </w:tcPr>
          <w:p w14:paraId="729BC50A"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259" w:type="dxa"/>
            <w:vAlign w:val="center"/>
          </w:tcPr>
          <w:p w14:paraId="54A35E32"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r>
      <w:tr w:rsidR="00241C7E" w:rsidRPr="005A4A5B" w14:paraId="35CD0CC9" w14:textId="2F16EF48" w:rsidTr="00FB02B4">
        <w:trPr>
          <w:jc w:val="center"/>
        </w:trPr>
        <w:tc>
          <w:tcPr>
            <w:tcW w:w="345" w:type="dxa"/>
            <w:vAlign w:val="center"/>
          </w:tcPr>
          <w:p w14:paraId="0DC4B699" w14:textId="77777777" w:rsidR="00241C7E" w:rsidRPr="005A4A5B" w:rsidRDefault="00241C7E">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2</w:t>
            </w:r>
          </w:p>
        </w:tc>
        <w:tc>
          <w:tcPr>
            <w:tcW w:w="1257" w:type="dxa"/>
            <w:vAlign w:val="center"/>
          </w:tcPr>
          <w:p w14:paraId="4E9DB564"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480" w:type="dxa"/>
            <w:gridSpan w:val="2"/>
            <w:vAlign w:val="center"/>
          </w:tcPr>
          <w:p w14:paraId="1344A4CF"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262" w:type="dxa"/>
            <w:vAlign w:val="center"/>
          </w:tcPr>
          <w:p w14:paraId="4B7346C1"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419" w:type="dxa"/>
            <w:vAlign w:val="center"/>
          </w:tcPr>
          <w:p w14:paraId="206E44BD"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141" w:type="dxa"/>
            <w:gridSpan w:val="2"/>
            <w:vAlign w:val="center"/>
          </w:tcPr>
          <w:p w14:paraId="414FCC58"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985" w:type="dxa"/>
            <w:vAlign w:val="center"/>
          </w:tcPr>
          <w:p w14:paraId="2D5F22F6"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c>
          <w:tcPr>
            <w:tcW w:w="1259" w:type="dxa"/>
            <w:vAlign w:val="center"/>
          </w:tcPr>
          <w:p w14:paraId="1DE663D1" w14:textId="77777777" w:rsidR="00241C7E" w:rsidRPr="005A4A5B" w:rsidRDefault="00241C7E">
            <w:pPr>
              <w:rPr>
                <w:rFonts w:ascii="Times New Roman" w:eastAsia="Liberation Serif" w:hAnsi="Times New Roman" w:cs="Times New Roman"/>
                <w:color w:val="000000" w:themeColor="text1"/>
                <w:kern w:val="0"/>
                <w:sz w:val="26"/>
                <w:szCs w:val="26"/>
                <w14:ligatures w14:val="none"/>
              </w:rPr>
            </w:pPr>
          </w:p>
        </w:tc>
      </w:tr>
    </w:tbl>
    <w:p w14:paraId="00A4D2E0" w14:textId="77777777" w:rsidR="005F018D" w:rsidRDefault="005F018D">
      <w:pPr>
        <w:rPr>
          <w:rFonts w:ascii="Times New Roman" w:eastAsia="Liberation Serif" w:hAnsi="Times New Roman" w:cs="Times New Roman"/>
          <w:b/>
          <w:bCs/>
          <w:color w:val="000000" w:themeColor="text1"/>
          <w:kern w:val="0"/>
          <w:sz w:val="26"/>
          <w:szCs w:val="26"/>
          <w14:ligatures w14:val="none"/>
        </w:rPr>
      </w:pPr>
    </w:p>
    <w:p w14:paraId="6B972465" w14:textId="414549C5" w:rsidR="000D6800" w:rsidRDefault="005F018D">
      <w:pPr>
        <w:rPr>
          <w:rFonts w:ascii="Times New Roman" w:eastAsia="Liberation Serif" w:hAnsi="Times New Roman" w:cs="Times New Roman"/>
          <w:b/>
          <w:bCs/>
          <w:color w:val="000000" w:themeColor="text1"/>
          <w:kern w:val="0"/>
          <w:sz w:val="26"/>
          <w:szCs w:val="26"/>
          <w14:ligatures w14:val="none"/>
        </w:rPr>
      </w:pPr>
      <w:r w:rsidRPr="005F018D">
        <w:rPr>
          <w:rFonts w:ascii="Times New Roman" w:eastAsia="Liberation Serif" w:hAnsi="Times New Roman" w:cs="Times New Roman"/>
          <w:b/>
          <w:bCs/>
          <w:noProof/>
          <w:color w:val="000000" w:themeColor="text1"/>
          <w:kern w:val="0"/>
          <w:sz w:val="26"/>
          <w:szCs w:val="26"/>
          <w14:ligatures w14:val="none"/>
        </w:rPr>
        <w:drawing>
          <wp:inline distT="0" distB="0" distL="0" distR="0" wp14:anchorId="38444C4C" wp14:editId="4F78121D">
            <wp:extent cx="5957570" cy="1663700"/>
            <wp:effectExtent l="0" t="0" r="0" b="0"/>
            <wp:docPr id="221462829"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2829" name="Picture 1" descr="A white text with black text&#10;&#10;Description automatically generated"/>
                    <pic:cNvPicPr/>
                  </pic:nvPicPr>
                  <pic:blipFill>
                    <a:blip r:embed="rId18"/>
                    <a:stretch>
                      <a:fillRect/>
                    </a:stretch>
                  </pic:blipFill>
                  <pic:spPr>
                    <a:xfrm>
                      <a:off x="0" y="0"/>
                      <a:ext cx="5957570" cy="1663700"/>
                    </a:xfrm>
                    <a:prstGeom prst="rect">
                      <a:avLst/>
                    </a:prstGeom>
                  </pic:spPr>
                </pic:pic>
              </a:graphicData>
            </a:graphic>
          </wp:inline>
        </w:drawing>
      </w:r>
    </w:p>
    <w:p w14:paraId="1F4E0DD2" w14:textId="77777777" w:rsidR="00FB02B4" w:rsidRDefault="00FB02B4">
      <w:pPr>
        <w:rPr>
          <w:rFonts w:ascii="Times New Roman" w:eastAsia="Liberation Serif" w:hAnsi="Times New Roman" w:cs="Times New Roman"/>
          <w:b/>
          <w:bCs/>
          <w:color w:val="000000" w:themeColor="text1"/>
          <w:kern w:val="0"/>
          <w:sz w:val="26"/>
          <w:szCs w:val="26"/>
          <w14:ligatures w14:val="none"/>
        </w:rPr>
      </w:pPr>
    </w:p>
    <w:p w14:paraId="412DB3FB" w14:textId="127347D3" w:rsidR="0041723D" w:rsidRDefault="0041723D"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w:t>
      </w:r>
      <w:r w:rsidR="000A21A6">
        <w:rPr>
          <w:rFonts w:ascii="Times New Roman" w:eastAsia="Liberation Serif" w:hAnsi="Times New Roman" w:cs="Times New Roman"/>
          <w:b/>
          <w:bCs/>
          <w:color w:val="000000" w:themeColor="text1"/>
          <w:kern w:val="0"/>
          <w:sz w:val="26"/>
          <w:szCs w:val="26"/>
          <w14:ligatures w14:val="none"/>
        </w:rPr>
        <w:t>ồ luồng dữ liệu:</w:t>
      </w:r>
    </w:p>
    <w:p w14:paraId="2024BB4B" w14:textId="2B212EEB" w:rsidR="007B0FF9" w:rsidRDefault="006012AB" w:rsidP="006012AB">
      <w:pPr>
        <w:jc w:val="center"/>
        <w:rPr>
          <w:rFonts w:ascii="Times New Roman" w:eastAsia="Liberation Serif" w:hAnsi="Times New Roman" w:cs="Times New Roman"/>
          <w:b/>
          <w:bCs/>
          <w:color w:val="000000" w:themeColor="text1"/>
          <w:kern w:val="0"/>
          <w:sz w:val="26"/>
          <w:szCs w:val="26"/>
          <w14:ligatures w14:val="none"/>
        </w:rPr>
      </w:pPr>
      <w:r w:rsidRPr="006012AB">
        <w:rPr>
          <w:rFonts w:ascii="Times New Roman" w:eastAsia="Liberation Serif" w:hAnsi="Times New Roman" w:cs="Times New Roman"/>
          <w:b/>
          <w:bCs/>
          <w:noProof/>
          <w:color w:val="000000" w:themeColor="text1"/>
          <w:kern w:val="0"/>
          <w:sz w:val="26"/>
          <w:szCs w:val="26"/>
          <w14:ligatures w14:val="none"/>
        </w:rPr>
        <w:drawing>
          <wp:inline distT="0" distB="0" distL="0" distR="0" wp14:anchorId="3311A7BE" wp14:editId="7DA6854D">
            <wp:extent cx="4187957" cy="2867558"/>
            <wp:effectExtent l="0" t="0" r="0" b="0"/>
            <wp:docPr id="17469358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35893" name="Picture 1" descr="A diagram of a diagram&#10;&#10;Description automatically generated"/>
                    <pic:cNvPicPr/>
                  </pic:nvPicPr>
                  <pic:blipFill>
                    <a:blip r:embed="rId19"/>
                    <a:stretch>
                      <a:fillRect/>
                    </a:stretch>
                  </pic:blipFill>
                  <pic:spPr>
                    <a:xfrm>
                      <a:off x="0" y="0"/>
                      <a:ext cx="4231049" cy="2897063"/>
                    </a:xfrm>
                    <a:prstGeom prst="rect">
                      <a:avLst/>
                    </a:prstGeom>
                  </pic:spPr>
                </pic:pic>
              </a:graphicData>
            </a:graphic>
          </wp:inline>
        </w:drawing>
      </w:r>
    </w:p>
    <w:p w14:paraId="7F749ECD" w14:textId="05C14B2D" w:rsidR="00CE2D93" w:rsidRPr="00E269FA" w:rsidRDefault="00E269FA" w:rsidP="006012AB">
      <w:pPr>
        <w:jc w:val="center"/>
        <w:rPr>
          <w:rFonts w:ascii="Times New Roman" w:eastAsia="Liberation Serif" w:hAnsi="Times New Roman" w:cs="Times New Roman"/>
          <w:i/>
          <w:color w:val="000000" w:themeColor="text1"/>
          <w:kern w:val="0"/>
          <w:sz w:val="26"/>
          <w:szCs w:val="26"/>
          <w14:ligatures w14:val="none"/>
        </w:rPr>
      </w:pPr>
      <w:r w:rsidRPr="00E269FA">
        <w:rPr>
          <w:rFonts w:ascii="Times New Roman" w:eastAsia="Liberation Serif" w:hAnsi="Times New Roman" w:cs="Times New Roman"/>
          <w:i/>
          <w:iCs/>
          <w:color w:val="000000" w:themeColor="text1"/>
          <w:kern w:val="0"/>
          <w:sz w:val="26"/>
          <w:szCs w:val="26"/>
          <w14:ligatures w14:val="none"/>
        </w:rPr>
        <w:t>Hình 2.5. Sơ đồ luồng cho yêu cầu lập phiếu dịch vụ</w:t>
      </w:r>
    </w:p>
    <w:p w14:paraId="002B0613" w14:textId="54CF06DA" w:rsidR="000A21A6" w:rsidRDefault="00843E3D" w:rsidP="00102B9A">
      <w:pPr>
        <w:pStyle w:val="ListParagraph"/>
        <w:numPr>
          <w:ilvl w:val="0"/>
          <w:numId w:val="54"/>
        </w:num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39BF8DE8" w14:textId="538FC385"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t xml:space="preserve">D1: Thông tin Mã phiếu, ngày lập, khách hàng, số điện thoại, tổng </w:t>
      </w:r>
      <w:r w:rsidR="00867872" w:rsidRPr="0066190D">
        <w:rPr>
          <w:rFonts w:ascii="Times New Roman" w:eastAsia="Liberation Serif" w:hAnsi="Times New Roman" w:cs="Times New Roman"/>
          <w:color w:val="000000" w:themeColor="text1"/>
          <w:kern w:val="0"/>
          <w:sz w:val="26"/>
          <w:szCs w:val="26"/>
          <w14:ligatures w14:val="none"/>
        </w:rPr>
        <w:t>tiền, tổng</w:t>
      </w:r>
      <w:r w:rsidRPr="0066190D">
        <w:rPr>
          <w:rFonts w:ascii="Times New Roman" w:eastAsia="Liberation Serif" w:hAnsi="Times New Roman" w:cs="Times New Roman"/>
          <w:color w:val="000000" w:themeColor="text1"/>
          <w:kern w:val="0"/>
          <w:sz w:val="26"/>
          <w:szCs w:val="26"/>
          <w14:ligatures w14:val="none"/>
        </w:rPr>
        <w:t xml:space="preserve"> tiền trả trước, tổng tiền còn lại, các thông tin của dịch vụ.</w:t>
      </w:r>
    </w:p>
    <w:p w14:paraId="04B3DB9F" w14:textId="1DA5F4A5"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t>D2: Không có.</w:t>
      </w:r>
    </w:p>
    <w:p w14:paraId="02FD0A2E" w14:textId="53AB52D7"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t>D3: Danh sách dịch vụ, qui định 3.</w:t>
      </w:r>
    </w:p>
    <w:p w14:paraId="407C28A7" w14:textId="3DD9664A"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t>D4: D1.</w:t>
      </w:r>
    </w:p>
    <w:p w14:paraId="7630735F" w14:textId="01CCD367"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lastRenderedPageBreak/>
        <w:t>D5: D4.</w:t>
      </w:r>
    </w:p>
    <w:p w14:paraId="409E29AD" w14:textId="73D2EB47" w:rsidR="0066190D" w:rsidRPr="0066190D" w:rsidRDefault="0066190D" w:rsidP="00867872">
      <w:pPr>
        <w:pStyle w:val="ListParagraph"/>
        <w:numPr>
          <w:ilvl w:val="0"/>
          <w:numId w:val="1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6190D">
        <w:rPr>
          <w:rFonts w:ascii="Times New Roman" w:eastAsia="Liberation Serif" w:hAnsi="Times New Roman" w:cs="Times New Roman"/>
          <w:color w:val="000000" w:themeColor="text1"/>
          <w:kern w:val="0"/>
          <w:sz w:val="26"/>
          <w:szCs w:val="26"/>
          <w14:ligatures w14:val="none"/>
        </w:rPr>
        <w:t>D6: Không có.</w:t>
      </w:r>
    </w:p>
    <w:p w14:paraId="254F066F" w14:textId="5CFBD0EE" w:rsidR="00843E3D" w:rsidRDefault="00BF1C74"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66190D">
        <w:rPr>
          <w:rFonts w:ascii="Times New Roman" w:eastAsia="Liberation Serif" w:hAnsi="Times New Roman" w:cs="Times New Roman"/>
          <w:b/>
          <w:bCs/>
          <w:color w:val="000000" w:themeColor="text1"/>
          <w:kern w:val="0"/>
          <w:sz w:val="26"/>
          <w:szCs w:val="26"/>
          <w14:ligatures w14:val="none"/>
        </w:rPr>
        <w:t>:</w:t>
      </w:r>
    </w:p>
    <w:p w14:paraId="286E288E" w14:textId="7BD92F63"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 Nhận D1 từ người dùng.</w:t>
      </w:r>
    </w:p>
    <w:p w14:paraId="2516A65B" w14:textId="52C9C95F"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2: Kết nối cơ sở dữ liệu.</w:t>
      </w:r>
    </w:p>
    <w:p w14:paraId="70F8B192" w14:textId="29A9E44E"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3: Đọc D3 từ bộ nhớ phụ.</w:t>
      </w:r>
    </w:p>
    <w:p w14:paraId="0FC116F1" w14:textId="51DF25E1"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4: Kiểm tra dịch vụ có nằm trong danh sách dịch vụ không.</w:t>
      </w:r>
    </w:p>
    <w:p w14:paraId="7D99DA6A" w14:textId="5B07A818"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5: Kiểm tra tình trạng có phải “Đã giao” hoặc “Chưa giao” không.</w:t>
      </w:r>
    </w:p>
    <w:p w14:paraId="125CFD8F" w14:textId="3ADD864C"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6: Nếu không thỏa 1 hoặc cả 2 bước 4 và 5 thì chuyển sang bước 15.</w:t>
      </w:r>
    </w:p>
    <w:p w14:paraId="147823E7" w14:textId="4EE88514"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7: Dựa vào D3 đưa ra đơn giá dịch vụ.</w:t>
      </w:r>
    </w:p>
    <w:p w14:paraId="60061D4C" w14:textId="34316FC5"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8: Tính toán thành tiền.</w:t>
      </w:r>
    </w:p>
    <w:p w14:paraId="659ED848" w14:textId="042CA207"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9: Kiểm tra mục trả trước có lớn hơn hoặc bằng 50% của thành tiền không.</w:t>
      </w:r>
    </w:p>
    <w:p w14:paraId="19DC1CAC" w14:textId="516C4D6E"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10: Nếu không thỏa bước 10 thì chuyển sang bước 15.</w:t>
      </w:r>
    </w:p>
    <w:p w14:paraId="2C44B625" w14:textId="7C0F4421"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11: Tính toán mục còn lại.</w:t>
      </w:r>
    </w:p>
    <w:p w14:paraId="630C841A" w14:textId="0B84A8AC"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12: Lưu D4 vào bộ nhớ phụ.</w:t>
      </w:r>
    </w:p>
    <w:p w14:paraId="7234D167" w14:textId="49B925EF"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13: Xuất D5 ra máy in (nếu cần).</w:t>
      </w:r>
    </w:p>
    <w:p w14:paraId="6F525533" w14:textId="2493D70D" w:rsidR="006B5E72"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14: Đóng kết nối cơ sở dữ liệu.</w:t>
      </w:r>
    </w:p>
    <w:p w14:paraId="3F09F442" w14:textId="1558F1BC" w:rsidR="0066190D" w:rsidRPr="006B5E72" w:rsidRDefault="006B5E72" w:rsidP="00867872">
      <w:pPr>
        <w:pStyle w:val="ListParagraph"/>
        <w:numPr>
          <w:ilvl w:val="0"/>
          <w:numId w:val="9"/>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6B5E72">
        <w:rPr>
          <w:rFonts w:ascii="Times New Roman" w:eastAsia="Liberation Serif" w:hAnsi="Times New Roman" w:cs="Times New Roman"/>
          <w:color w:val="000000" w:themeColor="text1"/>
          <w:kern w:val="0"/>
          <w:sz w:val="26"/>
          <w:szCs w:val="26"/>
          <w14:ligatures w14:val="none"/>
        </w:rPr>
        <w:t>Bước 15: Kết thúc.</w:t>
      </w:r>
    </w:p>
    <w:p w14:paraId="636CA991" w14:textId="20E39777" w:rsidR="00F942DF" w:rsidRDefault="00646FF8" w:rsidP="00F84AF4">
      <w:pPr>
        <w:pStyle w:val="111"/>
        <w:rPr>
          <w:bCs/>
        </w:rPr>
      </w:pPr>
      <w:bookmarkStart w:id="33" w:name="_Toc168520296"/>
      <w:r w:rsidRPr="00646FF8">
        <w:t>Yêu cầu tra cứu phiếu dịch vụ</w:t>
      </w:r>
      <w:bookmarkEnd w:id="33"/>
    </w:p>
    <w:p w14:paraId="6AA99CE9"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và quy định:</w:t>
      </w:r>
    </w:p>
    <w:tbl>
      <w:tblPr>
        <w:tblStyle w:val="TableGrid"/>
        <w:tblW w:w="8921" w:type="dxa"/>
        <w:jc w:val="center"/>
        <w:tblLook w:val="04A0" w:firstRow="1" w:lastRow="0" w:firstColumn="1" w:lastColumn="0" w:noHBand="0" w:noVBand="1"/>
      </w:tblPr>
      <w:tblGrid>
        <w:gridCol w:w="679"/>
        <w:gridCol w:w="1238"/>
        <w:gridCol w:w="1471"/>
        <w:gridCol w:w="1555"/>
        <w:gridCol w:w="1183"/>
        <w:gridCol w:w="952"/>
        <w:gridCol w:w="934"/>
        <w:gridCol w:w="909"/>
      </w:tblGrid>
      <w:tr w:rsidR="000E16BC" w:rsidRPr="00D06C1C" w14:paraId="26C814B7" w14:textId="5D02B59E" w:rsidTr="00A931F7">
        <w:trPr>
          <w:trHeight w:val="519"/>
          <w:jc w:val="center"/>
        </w:trPr>
        <w:tc>
          <w:tcPr>
            <w:tcW w:w="8921" w:type="dxa"/>
            <w:gridSpan w:val="8"/>
            <w:shd w:val="clear" w:color="auto" w:fill="83CAEB" w:themeFill="accent1" w:themeFillTint="66"/>
            <w:vAlign w:val="center"/>
          </w:tcPr>
          <w:p w14:paraId="4BFE61F0" w14:textId="38D4A9F2" w:rsidR="000E16BC" w:rsidRPr="00D06C1C" w:rsidRDefault="000E16BC">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w:t>
            </w:r>
            <w:r w:rsidR="00060A6D">
              <w:rPr>
                <w:rFonts w:ascii="Times New Roman" w:eastAsia="Liberation Serif" w:hAnsi="Times New Roman" w:cs="Times New Roman"/>
                <w:b/>
                <w:bCs/>
                <w:color w:val="000000" w:themeColor="text1"/>
                <w:kern w:val="0"/>
                <w:sz w:val="26"/>
                <w:szCs w:val="26"/>
                <w14:ligatures w14:val="none"/>
              </w:rPr>
              <w:t>6</w:t>
            </w:r>
            <w:r>
              <w:rPr>
                <w:rFonts w:ascii="Times New Roman" w:eastAsia="Liberation Serif" w:hAnsi="Times New Roman" w:cs="Times New Roman"/>
                <w:b/>
                <w:bCs/>
                <w:color w:val="000000" w:themeColor="text1"/>
                <w:kern w:val="0"/>
                <w:sz w:val="26"/>
                <w:szCs w:val="26"/>
                <w14:ligatures w14:val="none"/>
              </w:rPr>
              <w:t xml:space="preserve">                                  DANH SÁCH PHIẾU DỊCH VỤ</w:t>
            </w:r>
          </w:p>
        </w:tc>
      </w:tr>
      <w:tr w:rsidR="000E16BC" w:rsidRPr="00FB2282" w14:paraId="34E992B2" w14:textId="4C1AC257" w:rsidTr="00A931F7">
        <w:trPr>
          <w:jc w:val="center"/>
        </w:trPr>
        <w:tc>
          <w:tcPr>
            <w:tcW w:w="679" w:type="dxa"/>
            <w:vAlign w:val="center"/>
          </w:tcPr>
          <w:p w14:paraId="64CF7C15"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STT</w:t>
            </w:r>
          </w:p>
        </w:tc>
        <w:tc>
          <w:tcPr>
            <w:tcW w:w="1238" w:type="dxa"/>
            <w:vAlign w:val="center"/>
          </w:tcPr>
          <w:p w14:paraId="06D81609"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Mã phiếu</w:t>
            </w:r>
          </w:p>
        </w:tc>
        <w:tc>
          <w:tcPr>
            <w:tcW w:w="1471" w:type="dxa"/>
            <w:vAlign w:val="center"/>
          </w:tcPr>
          <w:p w14:paraId="2AD21A08"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Ngày lập</w:t>
            </w:r>
          </w:p>
        </w:tc>
        <w:tc>
          <w:tcPr>
            <w:tcW w:w="1555" w:type="dxa"/>
            <w:vAlign w:val="center"/>
          </w:tcPr>
          <w:p w14:paraId="593D78AD"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Khách hàng</w:t>
            </w:r>
          </w:p>
        </w:tc>
        <w:tc>
          <w:tcPr>
            <w:tcW w:w="1183" w:type="dxa"/>
            <w:vAlign w:val="center"/>
          </w:tcPr>
          <w:p w14:paraId="264B6189"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Tổng tiền</w:t>
            </w:r>
          </w:p>
        </w:tc>
        <w:tc>
          <w:tcPr>
            <w:tcW w:w="952" w:type="dxa"/>
            <w:vAlign w:val="center"/>
          </w:tcPr>
          <w:p w14:paraId="74FF0DB2" w14:textId="03D0ED72" w:rsidR="000E16BC" w:rsidRPr="00FB2282" w:rsidRDefault="003D3517">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Trả trước</w:t>
            </w:r>
          </w:p>
        </w:tc>
        <w:tc>
          <w:tcPr>
            <w:tcW w:w="934" w:type="dxa"/>
            <w:vAlign w:val="center"/>
          </w:tcPr>
          <w:p w14:paraId="4E7D6993" w14:textId="6AC28A9E" w:rsidR="000E16BC" w:rsidRPr="00FB2282" w:rsidRDefault="00060A6D">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Còn lại</w:t>
            </w:r>
          </w:p>
        </w:tc>
        <w:tc>
          <w:tcPr>
            <w:tcW w:w="909" w:type="dxa"/>
            <w:vAlign w:val="center"/>
          </w:tcPr>
          <w:p w14:paraId="399E6311" w14:textId="15F0E2DE" w:rsidR="000E16BC" w:rsidRPr="00FB2282" w:rsidRDefault="00060A6D">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Tình trạng</w:t>
            </w:r>
          </w:p>
        </w:tc>
      </w:tr>
      <w:tr w:rsidR="000E16BC" w:rsidRPr="00FB2282" w14:paraId="73438D66" w14:textId="03979E0A" w:rsidTr="00A931F7">
        <w:trPr>
          <w:jc w:val="center"/>
        </w:trPr>
        <w:tc>
          <w:tcPr>
            <w:tcW w:w="679" w:type="dxa"/>
            <w:vAlign w:val="center"/>
          </w:tcPr>
          <w:p w14:paraId="7FAD8CE7"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1238" w:type="dxa"/>
            <w:vAlign w:val="center"/>
          </w:tcPr>
          <w:p w14:paraId="40037CBE"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471" w:type="dxa"/>
            <w:vAlign w:val="center"/>
          </w:tcPr>
          <w:p w14:paraId="60D5648E"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555" w:type="dxa"/>
            <w:vAlign w:val="center"/>
          </w:tcPr>
          <w:p w14:paraId="757F8C20"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183" w:type="dxa"/>
            <w:vAlign w:val="center"/>
          </w:tcPr>
          <w:p w14:paraId="392FA116"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52" w:type="dxa"/>
            <w:vAlign w:val="center"/>
          </w:tcPr>
          <w:p w14:paraId="145BC24D"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34" w:type="dxa"/>
            <w:vAlign w:val="center"/>
          </w:tcPr>
          <w:p w14:paraId="73B39BE1"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09" w:type="dxa"/>
            <w:vAlign w:val="center"/>
          </w:tcPr>
          <w:p w14:paraId="6A968F71"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r>
      <w:tr w:rsidR="000E16BC" w:rsidRPr="00FB2282" w14:paraId="1D505BE3" w14:textId="6B5BAEFD" w:rsidTr="00A931F7">
        <w:trPr>
          <w:jc w:val="center"/>
        </w:trPr>
        <w:tc>
          <w:tcPr>
            <w:tcW w:w="679" w:type="dxa"/>
            <w:vAlign w:val="center"/>
          </w:tcPr>
          <w:p w14:paraId="01947C0B"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1238" w:type="dxa"/>
            <w:vAlign w:val="center"/>
          </w:tcPr>
          <w:p w14:paraId="38675A62"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471" w:type="dxa"/>
            <w:vAlign w:val="center"/>
          </w:tcPr>
          <w:p w14:paraId="700337C5"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555" w:type="dxa"/>
            <w:vAlign w:val="center"/>
          </w:tcPr>
          <w:p w14:paraId="467F6186"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1183" w:type="dxa"/>
            <w:vAlign w:val="center"/>
          </w:tcPr>
          <w:p w14:paraId="1FCD2D52"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52" w:type="dxa"/>
            <w:vAlign w:val="center"/>
          </w:tcPr>
          <w:p w14:paraId="5883530F"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34" w:type="dxa"/>
            <w:vAlign w:val="center"/>
          </w:tcPr>
          <w:p w14:paraId="7C765453"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c>
          <w:tcPr>
            <w:tcW w:w="909" w:type="dxa"/>
            <w:vAlign w:val="center"/>
          </w:tcPr>
          <w:p w14:paraId="37550C08" w14:textId="77777777" w:rsidR="000E16BC" w:rsidRPr="00FB2282" w:rsidRDefault="000E16BC">
            <w:pPr>
              <w:jc w:val="center"/>
              <w:rPr>
                <w:rFonts w:ascii="Times New Roman" w:eastAsia="Liberation Serif" w:hAnsi="Times New Roman" w:cs="Times New Roman"/>
                <w:color w:val="000000" w:themeColor="text1"/>
                <w:kern w:val="0"/>
                <w:sz w:val="26"/>
                <w:szCs w:val="26"/>
                <w14:ligatures w14:val="none"/>
              </w:rPr>
            </w:pPr>
          </w:p>
        </w:tc>
      </w:tr>
    </w:tbl>
    <w:p w14:paraId="6A2B0D4A" w14:textId="1C5E0622" w:rsidR="007B34FC" w:rsidRDefault="007B34FC" w:rsidP="00867872">
      <w:pPr>
        <w:spacing w:before="240"/>
        <w:jc w:val="center"/>
        <w:rPr>
          <w:rFonts w:ascii="Times New Roman" w:eastAsia="Liberation Serif" w:hAnsi="Times New Roman" w:cs="Times New Roman"/>
          <w:b/>
          <w:bCs/>
          <w:color w:val="000000" w:themeColor="text1"/>
          <w:kern w:val="0"/>
          <w:sz w:val="26"/>
          <w:szCs w:val="26"/>
          <w14:ligatures w14:val="none"/>
        </w:rPr>
      </w:pPr>
      <w:r w:rsidRPr="007B34FC">
        <w:rPr>
          <w:rFonts w:ascii="Times New Roman" w:eastAsia="Liberation Serif" w:hAnsi="Times New Roman" w:cs="Times New Roman"/>
          <w:b/>
          <w:bCs/>
          <w:noProof/>
          <w:color w:val="000000" w:themeColor="text1"/>
          <w:kern w:val="0"/>
          <w:sz w:val="26"/>
          <w:szCs w:val="26"/>
          <w14:ligatures w14:val="none"/>
        </w:rPr>
        <w:drawing>
          <wp:inline distT="0" distB="0" distL="0" distR="0" wp14:anchorId="5E1E13D3" wp14:editId="24FDBCD0">
            <wp:extent cx="5223053" cy="889066"/>
            <wp:effectExtent l="0" t="0" r="0" b="0"/>
            <wp:docPr id="32477942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79429" name="Picture 1" descr="A close-up of a sign&#10;&#10;Description automatically generated"/>
                    <pic:cNvPicPr/>
                  </pic:nvPicPr>
                  <pic:blipFill>
                    <a:blip r:embed="rId20"/>
                    <a:stretch>
                      <a:fillRect/>
                    </a:stretch>
                  </pic:blipFill>
                  <pic:spPr>
                    <a:xfrm>
                      <a:off x="0" y="0"/>
                      <a:ext cx="5283996" cy="899440"/>
                    </a:xfrm>
                    <a:prstGeom prst="rect">
                      <a:avLst/>
                    </a:prstGeom>
                  </pic:spPr>
                </pic:pic>
              </a:graphicData>
            </a:graphic>
          </wp:inline>
        </w:drawing>
      </w:r>
    </w:p>
    <w:p w14:paraId="07F58910"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224ACCBE" w14:textId="5F6659E6" w:rsidR="00FE240F" w:rsidRDefault="000D6800" w:rsidP="000D6800">
      <w:pPr>
        <w:jc w:val="center"/>
        <w:rPr>
          <w:rFonts w:ascii="Times New Roman" w:eastAsia="Liberation Serif" w:hAnsi="Times New Roman" w:cs="Times New Roman"/>
          <w:b/>
          <w:bCs/>
          <w:color w:val="000000" w:themeColor="text1"/>
          <w:kern w:val="0"/>
          <w:sz w:val="26"/>
          <w:szCs w:val="26"/>
          <w14:ligatures w14:val="none"/>
        </w:rPr>
      </w:pPr>
      <w:r w:rsidRPr="000D6800">
        <w:rPr>
          <w:rFonts w:ascii="Times New Roman" w:eastAsia="Liberation Serif" w:hAnsi="Times New Roman" w:cs="Times New Roman"/>
          <w:b/>
          <w:bCs/>
          <w:noProof/>
          <w:color w:val="000000" w:themeColor="text1"/>
          <w:kern w:val="0"/>
          <w:sz w:val="26"/>
          <w:szCs w:val="26"/>
          <w14:ligatures w14:val="none"/>
        </w:rPr>
        <w:lastRenderedPageBreak/>
        <w:drawing>
          <wp:inline distT="0" distB="0" distL="0" distR="0" wp14:anchorId="7493AFD5" wp14:editId="2E1E8888">
            <wp:extent cx="3726180" cy="2530719"/>
            <wp:effectExtent l="0" t="0" r="0" b="0"/>
            <wp:docPr id="88456776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7760" name="Picture 1" descr="A diagram of a flowchart&#10;&#10;Description automatically generated"/>
                    <pic:cNvPicPr/>
                  </pic:nvPicPr>
                  <pic:blipFill>
                    <a:blip r:embed="rId21"/>
                    <a:stretch>
                      <a:fillRect/>
                    </a:stretch>
                  </pic:blipFill>
                  <pic:spPr>
                    <a:xfrm>
                      <a:off x="0" y="0"/>
                      <a:ext cx="3828352" cy="2600112"/>
                    </a:xfrm>
                    <a:prstGeom prst="rect">
                      <a:avLst/>
                    </a:prstGeom>
                  </pic:spPr>
                </pic:pic>
              </a:graphicData>
            </a:graphic>
          </wp:inline>
        </w:drawing>
      </w:r>
    </w:p>
    <w:p w14:paraId="503D66D8" w14:textId="14D3B530" w:rsidR="00143E1F" w:rsidRPr="00E96B03" w:rsidRDefault="00E96B03" w:rsidP="000D6800">
      <w:pPr>
        <w:jc w:val="center"/>
        <w:rPr>
          <w:rFonts w:ascii="Times New Roman" w:eastAsia="Liberation Serif" w:hAnsi="Times New Roman" w:cs="Times New Roman"/>
          <w:i/>
          <w:color w:val="000000" w:themeColor="text1"/>
          <w:kern w:val="0"/>
          <w:sz w:val="26"/>
          <w:szCs w:val="26"/>
          <w14:ligatures w14:val="none"/>
        </w:rPr>
      </w:pPr>
      <w:r w:rsidRPr="00E96B03">
        <w:rPr>
          <w:rFonts w:ascii="Times New Roman" w:eastAsia="Liberation Serif" w:hAnsi="Times New Roman" w:cs="Times New Roman"/>
          <w:i/>
          <w:iCs/>
          <w:color w:val="000000" w:themeColor="text1"/>
          <w:kern w:val="0"/>
          <w:sz w:val="26"/>
          <w:szCs w:val="26"/>
          <w14:ligatures w14:val="none"/>
        </w:rPr>
        <w:t>Hình 2.6. Sơ đồ luồng cho yêu cầu tra cứu phiếu dịch vụ</w:t>
      </w:r>
    </w:p>
    <w:p w14:paraId="7197EC4C" w14:textId="77777777"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4AF0FBC6" w14:textId="508B83E3" w:rsidR="002569C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D1: Thông tin về tiêu chuẩn tra cứu (Mã phiếu, ngày lập, khách hàng, tổng tiền, trả trước, còn lại, trạng thái).</w:t>
      </w:r>
    </w:p>
    <w:p w14:paraId="19F7AC4E" w14:textId="55CA76ED" w:rsidR="002569C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D2: Không có.</w:t>
      </w:r>
    </w:p>
    <w:p w14:paraId="4D99E9DA" w14:textId="00B6F048" w:rsidR="002569C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D3: Thông tin về danh sách các đối tượng thỏa mãn tiêu chuẩn tra cứu.</w:t>
      </w:r>
    </w:p>
    <w:p w14:paraId="24AD2EE8" w14:textId="44022ECC" w:rsidR="002569C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D4: Không có.</w:t>
      </w:r>
    </w:p>
    <w:p w14:paraId="22ED448A" w14:textId="589D2EB8" w:rsidR="002569C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D5: D3.</w:t>
      </w:r>
    </w:p>
    <w:p w14:paraId="1E4B4521" w14:textId="7476D287" w:rsidR="00D0345F" w:rsidRPr="002569CF" w:rsidRDefault="002569CF" w:rsidP="00867872">
      <w:pPr>
        <w:pStyle w:val="ListParagraph"/>
        <w:numPr>
          <w:ilvl w:val="0"/>
          <w:numId w:val="8"/>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569CF">
        <w:rPr>
          <w:rFonts w:ascii="Times New Roman" w:eastAsia="Liberation Serif" w:hAnsi="Times New Roman" w:cs="Times New Roman"/>
          <w:color w:val="000000" w:themeColor="text1"/>
          <w:kern w:val="0"/>
          <w:sz w:val="26"/>
          <w:szCs w:val="26"/>
          <w14:ligatures w14:val="none"/>
        </w:rPr>
        <w:t>D6: D5.</w:t>
      </w:r>
    </w:p>
    <w:p w14:paraId="54D7822B" w14:textId="6982799F"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2569CF">
        <w:rPr>
          <w:rFonts w:ascii="Times New Roman" w:eastAsia="Liberation Serif" w:hAnsi="Times New Roman" w:cs="Times New Roman"/>
          <w:b/>
          <w:bCs/>
          <w:color w:val="000000" w:themeColor="text1"/>
          <w:kern w:val="0"/>
          <w:sz w:val="26"/>
          <w:szCs w:val="26"/>
          <w14:ligatures w14:val="none"/>
        </w:rPr>
        <w:t>:</w:t>
      </w:r>
    </w:p>
    <w:p w14:paraId="577DF2DA" w14:textId="6A7E883A"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1: Nhận D1 từ người dùng.</w:t>
      </w:r>
    </w:p>
    <w:p w14:paraId="15DA6D3D" w14:textId="1CACDC7B"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2: Kết nối cơ sở dữ liệu.</w:t>
      </w:r>
    </w:p>
    <w:p w14:paraId="779D810B" w14:textId="4E73BD1A"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3: Đọc D3 từ bộ nhớ phụ.</w:t>
      </w:r>
    </w:p>
    <w:p w14:paraId="706C7290" w14:textId="34475BB7"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4: Xuất D5 ra máy in (nếu cần).</w:t>
      </w:r>
    </w:p>
    <w:p w14:paraId="0B73E9FD" w14:textId="21A711DA"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5: Trả D6 về cho người dùng.</w:t>
      </w:r>
    </w:p>
    <w:p w14:paraId="78E44322" w14:textId="072DAE27" w:rsidR="00F4538C"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6: Đóng kết nối cơ sở dữ liệu.</w:t>
      </w:r>
    </w:p>
    <w:p w14:paraId="5EEFD151" w14:textId="092A9980" w:rsidR="002569CF" w:rsidRPr="00F4538C" w:rsidRDefault="00F4538C" w:rsidP="00867872">
      <w:pPr>
        <w:pStyle w:val="ListParagraph"/>
        <w:numPr>
          <w:ilvl w:val="0"/>
          <w:numId w:val="7"/>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F4538C">
        <w:rPr>
          <w:rFonts w:ascii="Times New Roman" w:eastAsia="Liberation Serif" w:hAnsi="Times New Roman" w:cs="Times New Roman"/>
          <w:color w:val="000000" w:themeColor="text1"/>
          <w:kern w:val="0"/>
          <w:sz w:val="26"/>
          <w:szCs w:val="26"/>
          <w14:ligatures w14:val="none"/>
        </w:rPr>
        <w:t>Bước 7: Kết thúc.</w:t>
      </w:r>
    </w:p>
    <w:p w14:paraId="4265F3A0" w14:textId="56366ECB" w:rsidR="00646FF8" w:rsidRDefault="00265E7F" w:rsidP="00F84AF4">
      <w:pPr>
        <w:pStyle w:val="111"/>
        <w:rPr>
          <w:bCs/>
        </w:rPr>
      </w:pPr>
      <w:bookmarkStart w:id="34" w:name="_Toc168520297"/>
      <w:r w:rsidRPr="00265E7F">
        <w:t>Lập báo cáo tồn kho</w:t>
      </w:r>
      <w:bookmarkEnd w:id="34"/>
    </w:p>
    <w:p w14:paraId="0E9EF292"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và quy định:</w:t>
      </w:r>
    </w:p>
    <w:tbl>
      <w:tblPr>
        <w:tblStyle w:val="TableGrid"/>
        <w:tblW w:w="8874" w:type="dxa"/>
        <w:jc w:val="center"/>
        <w:tblLook w:val="04A0" w:firstRow="1" w:lastRow="0" w:firstColumn="1" w:lastColumn="0" w:noHBand="0" w:noVBand="1"/>
      </w:tblPr>
      <w:tblGrid>
        <w:gridCol w:w="679"/>
        <w:gridCol w:w="1248"/>
        <w:gridCol w:w="1474"/>
        <w:gridCol w:w="1564"/>
        <w:gridCol w:w="1197"/>
        <w:gridCol w:w="1148"/>
        <w:gridCol w:w="1564"/>
      </w:tblGrid>
      <w:tr w:rsidR="006D5AD2" w:rsidRPr="00D06C1C" w14:paraId="0FCCCD08" w14:textId="77777777" w:rsidTr="00FB02B4">
        <w:trPr>
          <w:trHeight w:val="519"/>
          <w:jc w:val="center"/>
        </w:trPr>
        <w:tc>
          <w:tcPr>
            <w:tcW w:w="8874" w:type="dxa"/>
            <w:gridSpan w:val="7"/>
            <w:shd w:val="clear" w:color="auto" w:fill="83CAEB" w:themeFill="accent1" w:themeFillTint="66"/>
            <w:vAlign w:val="center"/>
          </w:tcPr>
          <w:p w14:paraId="6D8E868D" w14:textId="1A5AF12D" w:rsidR="006D5AD2" w:rsidRPr="00D06C1C" w:rsidRDefault="006D5AD2">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w:t>
            </w:r>
            <w:r>
              <w:rPr>
                <w:rFonts w:ascii="Times New Roman" w:eastAsia="Liberation Serif" w:hAnsi="Times New Roman" w:cs="Times New Roman"/>
                <w:b/>
                <w:bCs/>
                <w:color w:val="000000" w:themeColor="text1"/>
                <w:kern w:val="0"/>
                <w:sz w:val="26"/>
                <w:szCs w:val="26"/>
                <w14:ligatures w14:val="none"/>
              </w:rPr>
              <w:t xml:space="preserve">7                                     </w:t>
            </w:r>
            <w:r w:rsidR="00FA5190">
              <w:rPr>
                <w:rFonts w:ascii="Times New Roman" w:eastAsia="Liberation Serif" w:hAnsi="Times New Roman" w:cs="Times New Roman"/>
                <w:b/>
                <w:bCs/>
                <w:color w:val="000000" w:themeColor="text1"/>
                <w:kern w:val="0"/>
                <w:sz w:val="26"/>
                <w:szCs w:val="26"/>
                <w14:ligatures w14:val="none"/>
              </w:rPr>
              <w:t xml:space="preserve">     BÁO CÁO TỒN KHO</w:t>
            </w:r>
          </w:p>
        </w:tc>
      </w:tr>
      <w:tr w:rsidR="00E146A8" w:rsidRPr="00D06C1C" w14:paraId="556FCEE7" w14:textId="77777777" w:rsidTr="00FB02B4">
        <w:trPr>
          <w:trHeight w:val="431"/>
          <w:jc w:val="center"/>
        </w:trPr>
        <w:tc>
          <w:tcPr>
            <w:tcW w:w="8874" w:type="dxa"/>
            <w:gridSpan w:val="7"/>
            <w:shd w:val="clear" w:color="auto" w:fill="FFFFFF" w:themeFill="background1"/>
            <w:vAlign w:val="center"/>
          </w:tcPr>
          <w:p w14:paraId="60F5EC1C" w14:textId="315F0F3F" w:rsidR="00E146A8" w:rsidRPr="00BB4CDC" w:rsidRDefault="00BB4CDC">
            <w:pPr>
              <w:rPr>
                <w:rFonts w:ascii="Times New Roman" w:eastAsia="Liberation Serif" w:hAnsi="Times New Roman" w:cs="Times New Roman"/>
                <w:color w:val="000000" w:themeColor="text1"/>
                <w:kern w:val="0"/>
                <w:sz w:val="26"/>
                <w:szCs w:val="26"/>
                <w14:ligatures w14:val="none"/>
              </w:rPr>
            </w:pPr>
            <w:r w:rsidRPr="00BB4CDC">
              <w:rPr>
                <w:rFonts w:ascii="Times New Roman" w:eastAsia="Liberation Serif" w:hAnsi="Times New Roman" w:cs="Times New Roman"/>
                <w:color w:val="000000" w:themeColor="text1"/>
                <w:kern w:val="0"/>
                <w:sz w:val="26"/>
                <w:szCs w:val="26"/>
                <w14:ligatures w14:val="none"/>
              </w:rPr>
              <w:t>Ngày báo cáo:</w:t>
            </w:r>
          </w:p>
        </w:tc>
      </w:tr>
      <w:tr w:rsidR="00BA3479" w:rsidRPr="00FB2282" w14:paraId="60E6FBAF" w14:textId="77777777" w:rsidTr="00FB02B4">
        <w:trPr>
          <w:jc w:val="center"/>
        </w:trPr>
        <w:tc>
          <w:tcPr>
            <w:tcW w:w="334" w:type="dxa"/>
            <w:vAlign w:val="center"/>
          </w:tcPr>
          <w:p w14:paraId="3EE25E7C"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lastRenderedPageBreak/>
              <w:t>STT</w:t>
            </w:r>
          </w:p>
        </w:tc>
        <w:tc>
          <w:tcPr>
            <w:tcW w:w="1290" w:type="dxa"/>
            <w:vAlign w:val="center"/>
          </w:tcPr>
          <w:p w14:paraId="0D4F85D4" w14:textId="572420EB"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Sản phẩm</w:t>
            </w:r>
          </w:p>
        </w:tc>
        <w:tc>
          <w:tcPr>
            <w:tcW w:w="1551" w:type="dxa"/>
            <w:vAlign w:val="center"/>
          </w:tcPr>
          <w:p w14:paraId="3ECDD422" w14:textId="312ED461"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Tồn đầu</w:t>
            </w:r>
          </w:p>
        </w:tc>
        <w:tc>
          <w:tcPr>
            <w:tcW w:w="1631" w:type="dxa"/>
            <w:vAlign w:val="center"/>
          </w:tcPr>
          <w:p w14:paraId="794FE614" w14:textId="32CDD168"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lượng mua vào</w:t>
            </w:r>
          </w:p>
        </w:tc>
        <w:tc>
          <w:tcPr>
            <w:tcW w:w="1231" w:type="dxa"/>
            <w:vAlign w:val="center"/>
          </w:tcPr>
          <w:p w14:paraId="093A8348" w14:textId="406D4C15"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lượng bán ra</w:t>
            </w:r>
          </w:p>
        </w:tc>
        <w:tc>
          <w:tcPr>
            <w:tcW w:w="1192" w:type="dxa"/>
            <w:vAlign w:val="center"/>
          </w:tcPr>
          <w:p w14:paraId="24CB17EE" w14:textId="01CBBCFE"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Tồn cuối</w:t>
            </w:r>
          </w:p>
        </w:tc>
        <w:tc>
          <w:tcPr>
            <w:tcW w:w="1645" w:type="dxa"/>
            <w:vAlign w:val="center"/>
          </w:tcPr>
          <w:p w14:paraId="2A7B8D43" w14:textId="6D173DED" w:rsidR="00BA3479" w:rsidRPr="00FB2282" w:rsidRDefault="00BA3479" w:rsidP="0095151D">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Đơn vị tính</w:t>
            </w:r>
          </w:p>
        </w:tc>
      </w:tr>
      <w:tr w:rsidR="00BA3479" w:rsidRPr="00FB2282" w14:paraId="7CFADBA0" w14:textId="77777777" w:rsidTr="00FB02B4">
        <w:trPr>
          <w:jc w:val="center"/>
        </w:trPr>
        <w:tc>
          <w:tcPr>
            <w:tcW w:w="334" w:type="dxa"/>
            <w:vAlign w:val="center"/>
          </w:tcPr>
          <w:p w14:paraId="18525932"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1290" w:type="dxa"/>
            <w:vAlign w:val="center"/>
          </w:tcPr>
          <w:p w14:paraId="2A3486DE"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551" w:type="dxa"/>
            <w:vAlign w:val="center"/>
          </w:tcPr>
          <w:p w14:paraId="3C26B2DD"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631" w:type="dxa"/>
            <w:vAlign w:val="center"/>
          </w:tcPr>
          <w:p w14:paraId="33A89550"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231" w:type="dxa"/>
            <w:vAlign w:val="center"/>
          </w:tcPr>
          <w:p w14:paraId="6574ED69"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192" w:type="dxa"/>
            <w:vAlign w:val="center"/>
          </w:tcPr>
          <w:p w14:paraId="51C4BCB2"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645" w:type="dxa"/>
            <w:vAlign w:val="center"/>
          </w:tcPr>
          <w:p w14:paraId="0CCBAEBA"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r>
      <w:tr w:rsidR="00BA3479" w:rsidRPr="00FB2282" w14:paraId="0788CF07" w14:textId="77777777" w:rsidTr="00FB02B4">
        <w:trPr>
          <w:jc w:val="center"/>
        </w:trPr>
        <w:tc>
          <w:tcPr>
            <w:tcW w:w="334" w:type="dxa"/>
            <w:vAlign w:val="center"/>
          </w:tcPr>
          <w:p w14:paraId="3EC882F5"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1290" w:type="dxa"/>
            <w:vAlign w:val="center"/>
          </w:tcPr>
          <w:p w14:paraId="2D54D855"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551" w:type="dxa"/>
            <w:vAlign w:val="center"/>
          </w:tcPr>
          <w:p w14:paraId="2AFBFADD"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631" w:type="dxa"/>
            <w:vAlign w:val="center"/>
          </w:tcPr>
          <w:p w14:paraId="1FD3BCCA"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231" w:type="dxa"/>
            <w:vAlign w:val="center"/>
          </w:tcPr>
          <w:p w14:paraId="18FE5652"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192" w:type="dxa"/>
            <w:vAlign w:val="center"/>
          </w:tcPr>
          <w:p w14:paraId="70423F75"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c>
          <w:tcPr>
            <w:tcW w:w="1645" w:type="dxa"/>
            <w:vAlign w:val="center"/>
          </w:tcPr>
          <w:p w14:paraId="0AB9734C" w14:textId="77777777" w:rsidR="00BA3479" w:rsidRPr="00FB2282" w:rsidRDefault="00BA3479">
            <w:pPr>
              <w:jc w:val="center"/>
              <w:rPr>
                <w:rFonts w:ascii="Times New Roman" w:eastAsia="Liberation Serif" w:hAnsi="Times New Roman" w:cs="Times New Roman"/>
                <w:color w:val="000000" w:themeColor="text1"/>
                <w:kern w:val="0"/>
                <w:sz w:val="26"/>
                <w:szCs w:val="26"/>
                <w14:ligatures w14:val="none"/>
              </w:rPr>
            </w:pPr>
          </w:p>
        </w:tc>
      </w:tr>
    </w:tbl>
    <w:p w14:paraId="7A7ECD15" w14:textId="77777777" w:rsidR="006D5AD2" w:rsidRDefault="006D5AD2" w:rsidP="00024E72">
      <w:pPr>
        <w:rPr>
          <w:rFonts w:ascii="Times New Roman" w:eastAsia="Liberation Serif" w:hAnsi="Times New Roman" w:cs="Times New Roman"/>
          <w:b/>
          <w:bCs/>
          <w:color w:val="000000" w:themeColor="text1"/>
          <w:kern w:val="0"/>
          <w:sz w:val="26"/>
          <w:szCs w:val="26"/>
          <w14:ligatures w14:val="none"/>
        </w:rPr>
      </w:pPr>
    </w:p>
    <w:p w14:paraId="02CC8AE2"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5492A6A2" w14:textId="77777777" w:rsidR="00D15FA0" w:rsidRDefault="00D15FA0" w:rsidP="00024E72">
      <w:pPr>
        <w:rPr>
          <w:rFonts w:ascii="Times New Roman" w:eastAsia="Liberation Serif" w:hAnsi="Times New Roman" w:cs="Times New Roman"/>
          <w:b/>
          <w:bCs/>
          <w:color w:val="000000" w:themeColor="text1"/>
          <w:kern w:val="0"/>
          <w:sz w:val="26"/>
          <w:szCs w:val="26"/>
          <w14:ligatures w14:val="none"/>
        </w:rPr>
      </w:pPr>
    </w:p>
    <w:p w14:paraId="26EFDE10" w14:textId="0DE11965" w:rsidR="000D4277" w:rsidRDefault="000D4277" w:rsidP="000D4277">
      <w:pPr>
        <w:jc w:val="center"/>
        <w:rPr>
          <w:rFonts w:ascii="Times New Roman" w:eastAsia="Liberation Serif" w:hAnsi="Times New Roman" w:cs="Times New Roman"/>
          <w:b/>
          <w:bCs/>
          <w:color w:val="000000" w:themeColor="text1"/>
          <w:kern w:val="0"/>
          <w:sz w:val="26"/>
          <w:szCs w:val="26"/>
          <w14:ligatures w14:val="none"/>
        </w:rPr>
      </w:pPr>
      <w:r w:rsidRPr="000D4277">
        <w:rPr>
          <w:rFonts w:ascii="Times New Roman" w:eastAsia="Liberation Serif" w:hAnsi="Times New Roman" w:cs="Times New Roman"/>
          <w:b/>
          <w:bCs/>
          <w:noProof/>
          <w:color w:val="000000" w:themeColor="text1"/>
          <w:kern w:val="0"/>
          <w:sz w:val="26"/>
          <w:szCs w:val="26"/>
          <w14:ligatures w14:val="none"/>
        </w:rPr>
        <w:drawing>
          <wp:inline distT="0" distB="0" distL="0" distR="0" wp14:anchorId="0F97DD9C" wp14:editId="5589176C">
            <wp:extent cx="3929105" cy="2691994"/>
            <wp:effectExtent l="0" t="0" r="0" b="0"/>
            <wp:docPr id="1998265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6512" name="Picture 1" descr="A diagram of a diagram&#10;&#10;Description automatically generated"/>
                    <pic:cNvPicPr/>
                  </pic:nvPicPr>
                  <pic:blipFill>
                    <a:blip r:embed="rId22"/>
                    <a:stretch>
                      <a:fillRect/>
                    </a:stretch>
                  </pic:blipFill>
                  <pic:spPr>
                    <a:xfrm>
                      <a:off x="0" y="0"/>
                      <a:ext cx="3957760" cy="2711626"/>
                    </a:xfrm>
                    <a:prstGeom prst="rect">
                      <a:avLst/>
                    </a:prstGeom>
                  </pic:spPr>
                </pic:pic>
              </a:graphicData>
            </a:graphic>
          </wp:inline>
        </w:drawing>
      </w:r>
    </w:p>
    <w:p w14:paraId="6BE5A034" w14:textId="35B33DAA" w:rsidR="00034211" w:rsidRPr="00044489" w:rsidRDefault="00044489" w:rsidP="000D4277">
      <w:pPr>
        <w:jc w:val="center"/>
        <w:rPr>
          <w:rFonts w:ascii="Times New Roman" w:eastAsia="Liberation Serif" w:hAnsi="Times New Roman" w:cs="Times New Roman"/>
          <w:i/>
          <w:color w:val="000000" w:themeColor="text1"/>
          <w:kern w:val="0"/>
          <w:sz w:val="26"/>
          <w:szCs w:val="26"/>
          <w14:ligatures w14:val="none"/>
        </w:rPr>
      </w:pPr>
      <w:r w:rsidRPr="00044489">
        <w:rPr>
          <w:rFonts w:ascii="Times New Roman" w:eastAsia="Liberation Serif" w:hAnsi="Times New Roman" w:cs="Times New Roman"/>
          <w:i/>
          <w:iCs/>
          <w:color w:val="000000" w:themeColor="text1"/>
          <w:kern w:val="0"/>
          <w:sz w:val="26"/>
          <w:szCs w:val="26"/>
          <w14:ligatures w14:val="none"/>
        </w:rPr>
        <w:t>Hình 2.7. Sơ đồ luồng cho yêu cầu báo cáo tồn kho</w:t>
      </w:r>
    </w:p>
    <w:p w14:paraId="7BF8AA48" w14:textId="77777777"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3E83EDE9" w14:textId="310CF34F"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D1: tháng và năm cần báo cáo</w:t>
      </w:r>
    </w:p>
    <w:p w14:paraId="664ACDA2" w14:textId="51613473"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D2: không có</w:t>
      </w:r>
    </w:p>
    <w:p w14:paraId="5EBFBB08" w14:textId="2652D018"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D3: dữ liệu bao gồm: sản phẩm, tồn đầu, tồn cuối, số lượng mua vào, số lượng bán ra, đơn vị tính</w:t>
      </w:r>
    </w:p>
    <w:p w14:paraId="7C77136B" w14:textId="6AA1B352"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D4: không có</w:t>
      </w:r>
    </w:p>
    <w:p w14:paraId="7F30F730" w14:textId="1AF66EEB"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D5: D3</w:t>
      </w:r>
    </w:p>
    <w:p w14:paraId="18B72C66" w14:textId="14CB13A8" w:rsidR="008A5329" w:rsidRPr="008A5329" w:rsidRDefault="008A5329" w:rsidP="00DD02E3">
      <w:pPr>
        <w:pStyle w:val="ListParagraph"/>
        <w:numPr>
          <w:ilvl w:val="0"/>
          <w:numId w:val="6"/>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A5329">
        <w:rPr>
          <w:rFonts w:ascii="Times New Roman" w:eastAsia="Liberation Serif" w:hAnsi="Times New Roman" w:cs="Times New Roman"/>
          <w:color w:val="000000" w:themeColor="text1"/>
          <w:kern w:val="0"/>
          <w:sz w:val="26"/>
          <w:szCs w:val="26"/>
          <w14:ligatures w14:val="none"/>
        </w:rPr>
        <w:t>D6: D3</w:t>
      </w:r>
    </w:p>
    <w:p w14:paraId="66881BCA" w14:textId="7A74FBA1"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8A5329">
        <w:rPr>
          <w:rFonts w:ascii="Times New Roman" w:eastAsia="Liberation Serif" w:hAnsi="Times New Roman" w:cs="Times New Roman"/>
          <w:b/>
          <w:bCs/>
          <w:color w:val="000000" w:themeColor="text1"/>
          <w:kern w:val="0"/>
          <w:sz w:val="26"/>
          <w:szCs w:val="26"/>
          <w14:ligatures w14:val="none"/>
        </w:rPr>
        <w:t>:</w:t>
      </w:r>
    </w:p>
    <w:p w14:paraId="23A164E5" w14:textId="78503B1F" w:rsidR="008716E0"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1: Nhận thông tin tháng và năm cần báo cáo tồn kho từ người dùng</w:t>
      </w:r>
    </w:p>
    <w:p w14:paraId="01A8639C" w14:textId="278AEBE5" w:rsidR="008716E0"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2: Kết nối cơ sở dữ liệu</w:t>
      </w:r>
    </w:p>
    <w:p w14:paraId="340216EA" w14:textId="32BCC9A8" w:rsidR="008716E0"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3: Truy vấn dữ liệu trong tháng đã nhận từ bước 1</w:t>
      </w:r>
    </w:p>
    <w:p w14:paraId="4F35CE2C" w14:textId="056423DD" w:rsidR="008716E0"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4: Hiển thị ra thiết bị xuất/xuất ra file excel</w:t>
      </w:r>
    </w:p>
    <w:p w14:paraId="5E33580B" w14:textId="5AE10941" w:rsidR="008716E0"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5: Đóng kết nối cơ sở dữ liệu.</w:t>
      </w:r>
    </w:p>
    <w:p w14:paraId="4432981D" w14:textId="5995E66F" w:rsidR="008A5329" w:rsidRPr="008716E0" w:rsidRDefault="008716E0" w:rsidP="00DD02E3">
      <w:pPr>
        <w:pStyle w:val="ListParagraph"/>
        <w:numPr>
          <w:ilvl w:val="0"/>
          <w:numId w:val="5"/>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8716E0">
        <w:rPr>
          <w:rFonts w:ascii="Times New Roman" w:eastAsia="Liberation Serif" w:hAnsi="Times New Roman" w:cs="Times New Roman"/>
          <w:color w:val="000000" w:themeColor="text1"/>
          <w:kern w:val="0"/>
          <w:sz w:val="26"/>
          <w:szCs w:val="26"/>
          <w14:ligatures w14:val="none"/>
        </w:rPr>
        <w:t>Bước 6: Kết thúc.</w:t>
      </w:r>
    </w:p>
    <w:p w14:paraId="32C9C1F7" w14:textId="77777777" w:rsidR="00796AC0" w:rsidRPr="00796AC0" w:rsidRDefault="00796AC0" w:rsidP="00796AC0">
      <w:pPr>
        <w:spacing w:line="360" w:lineRule="auto"/>
        <w:rPr>
          <w:rFonts w:ascii="Times New Roman" w:eastAsia="Liberation Serif" w:hAnsi="Times New Roman" w:cs="Times New Roman"/>
          <w:color w:val="000000" w:themeColor="text1"/>
          <w:kern w:val="0"/>
          <w:sz w:val="26"/>
          <w:szCs w:val="26"/>
          <w14:ligatures w14:val="none"/>
        </w:rPr>
      </w:pPr>
    </w:p>
    <w:p w14:paraId="4B850358" w14:textId="0145554A" w:rsidR="00265E7F" w:rsidRDefault="0066642B" w:rsidP="00F84AF4">
      <w:pPr>
        <w:pStyle w:val="111"/>
        <w:rPr>
          <w:bCs/>
        </w:rPr>
      </w:pPr>
      <w:bookmarkStart w:id="35" w:name="_Toc168520298"/>
      <w:r w:rsidRPr="0066642B">
        <w:t>Tra cứu chi tiết sản phẩm</w:t>
      </w:r>
      <w:bookmarkEnd w:id="35"/>
    </w:p>
    <w:p w14:paraId="152B155E"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và quy định:</w:t>
      </w:r>
    </w:p>
    <w:tbl>
      <w:tblPr>
        <w:tblStyle w:val="TableGrid"/>
        <w:tblW w:w="9014" w:type="dxa"/>
        <w:jc w:val="center"/>
        <w:tblLook w:val="04A0" w:firstRow="1" w:lastRow="0" w:firstColumn="1" w:lastColumn="0" w:noHBand="0" w:noVBand="1"/>
      </w:tblPr>
      <w:tblGrid>
        <w:gridCol w:w="679"/>
        <w:gridCol w:w="845"/>
        <w:gridCol w:w="1124"/>
        <w:gridCol w:w="914"/>
        <w:gridCol w:w="775"/>
        <w:gridCol w:w="999"/>
        <w:gridCol w:w="827"/>
        <w:gridCol w:w="1677"/>
        <w:gridCol w:w="1174"/>
      </w:tblGrid>
      <w:tr w:rsidR="00796AC0" w:rsidRPr="00D06C1C" w14:paraId="19707C84" w14:textId="547DA6D7" w:rsidTr="00FB02B4">
        <w:trPr>
          <w:trHeight w:val="519"/>
          <w:jc w:val="center"/>
        </w:trPr>
        <w:tc>
          <w:tcPr>
            <w:tcW w:w="9014" w:type="dxa"/>
            <w:gridSpan w:val="9"/>
            <w:shd w:val="clear" w:color="auto" w:fill="83CAEB" w:themeFill="accent1" w:themeFillTint="66"/>
            <w:vAlign w:val="center"/>
          </w:tcPr>
          <w:p w14:paraId="0C21B6AB" w14:textId="398F48FE" w:rsidR="00AA5E94" w:rsidRPr="00D06C1C" w:rsidRDefault="007A3738">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w:t>
            </w:r>
            <w:r>
              <w:rPr>
                <w:rFonts w:ascii="Times New Roman" w:eastAsia="Liberation Serif" w:hAnsi="Times New Roman" w:cs="Times New Roman"/>
                <w:b/>
                <w:bCs/>
                <w:color w:val="000000" w:themeColor="text1"/>
                <w:kern w:val="0"/>
                <w:sz w:val="26"/>
                <w:szCs w:val="26"/>
                <w14:ligatures w14:val="none"/>
              </w:rPr>
              <w:t>8                                      DANH SÁCH SẢN PHẨM</w:t>
            </w:r>
          </w:p>
        </w:tc>
      </w:tr>
      <w:tr w:rsidR="007414E7" w:rsidRPr="00FB2282" w14:paraId="36A5BCC7" w14:textId="22A24AF9" w:rsidTr="00FB02B4">
        <w:trPr>
          <w:jc w:val="center"/>
        </w:trPr>
        <w:tc>
          <w:tcPr>
            <w:tcW w:w="240" w:type="dxa"/>
            <w:vAlign w:val="center"/>
          </w:tcPr>
          <w:p w14:paraId="05AB033A"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STT</w:t>
            </w:r>
          </w:p>
        </w:tc>
        <w:tc>
          <w:tcPr>
            <w:tcW w:w="857" w:type="dxa"/>
            <w:vAlign w:val="center"/>
          </w:tcPr>
          <w:p w14:paraId="0CA76DFD"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Sản phẩm</w:t>
            </w:r>
          </w:p>
        </w:tc>
        <w:tc>
          <w:tcPr>
            <w:tcW w:w="1201" w:type="dxa"/>
            <w:vAlign w:val="center"/>
          </w:tcPr>
          <w:p w14:paraId="0E3332F1" w14:textId="32DB19FA" w:rsidR="00796AC0" w:rsidRPr="00FB2282" w:rsidRDefault="009E363B">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Loại sản phẩm</w:t>
            </w:r>
          </w:p>
        </w:tc>
        <w:tc>
          <w:tcPr>
            <w:tcW w:w="914" w:type="dxa"/>
            <w:vAlign w:val="center"/>
          </w:tcPr>
          <w:p w14:paraId="5D360B96" w14:textId="4992002B" w:rsidR="00796AC0" w:rsidRPr="00FB2282" w:rsidRDefault="00542ED0">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Lượng</w:t>
            </w:r>
          </w:p>
        </w:tc>
        <w:tc>
          <w:tcPr>
            <w:tcW w:w="787" w:type="dxa"/>
            <w:vAlign w:val="center"/>
          </w:tcPr>
          <w:p w14:paraId="7D6750A1" w14:textId="07ABF1C8" w:rsidR="00796AC0" w:rsidRPr="00FB2282" w:rsidRDefault="00AE0A6F">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Kích cỡ</w:t>
            </w:r>
          </w:p>
        </w:tc>
        <w:tc>
          <w:tcPr>
            <w:tcW w:w="1091" w:type="dxa"/>
            <w:vAlign w:val="center"/>
          </w:tcPr>
          <w:p w14:paraId="7F8D3A34" w14:textId="0AC9B81F" w:rsidR="00796AC0" w:rsidRPr="00FB2282" w:rsidRDefault="00450E7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Giá tiền</w:t>
            </w:r>
          </w:p>
        </w:tc>
        <w:tc>
          <w:tcPr>
            <w:tcW w:w="827" w:type="dxa"/>
            <w:vAlign w:val="center"/>
          </w:tcPr>
          <w:p w14:paraId="67FED7B2" w14:textId="129F1653" w:rsidR="00796AC0" w:rsidRPr="00FB2282" w:rsidRDefault="00AA5E94">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lượng</w:t>
            </w:r>
          </w:p>
        </w:tc>
        <w:tc>
          <w:tcPr>
            <w:tcW w:w="1821" w:type="dxa"/>
            <w:vAlign w:val="center"/>
          </w:tcPr>
          <w:p w14:paraId="52330B09" w14:textId="7A1C0996" w:rsidR="00AA5E94" w:rsidRDefault="00A12E37">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Chương trình khuyến mãi</w:t>
            </w:r>
          </w:p>
        </w:tc>
        <w:tc>
          <w:tcPr>
            <w:tcW w:w="1276" w:type="dxa"/>
            <w:vAlign w:val="center"/>
          </w:tcPr>
          <w:p w14:paraId="74B84DF9" w14:textId="16B9C9E7" w:rsidR="00AA5E94" w:rsidRDefault="00C3485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Hình ảnh</w:t>
            </w:r>
          </w:p>
        </w:tc>
      </w:tr>
      <w:tr w:rsidR="007414E7" w:rsidRPr="00FB2282" w14:paraId="7569ECF6" w14:textId="0DD02F2C" w:rsidTr="00FB02B4">
        <w:trPr>
          <w:jc w:val="center"/>
        </w:trPr>
        <w:tc>
          <w:tcPr>
            <w:tcW w:w="240" w:type="dxa"/>
            <w:vAlign w:val="center"/>
          </w:tcPr>
          <w:p w14:paraId="0F47F477"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857" w:type="dxa"/>
            <w:vAlign w:val="center"/>
          </w:tcPr>
          <w:p w14:paraId="567A285C"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201" w:type="dxa"/>
            <w:vAlign w:val="center"/>
          </w:tcPr>
          <w:p w14:paraId="276B34EE"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914" w:type="dxa"/>
            <w:vAlign w:val="center"/>
          </w:tcPr>
          <w:p w14:paraId="56DA4A54"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787" w:type="dxa"/>
            <w:vAlign w:val="center"/>
          </w:tcPr>
          <w:p w14:paraId="0F625761"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091" w:type="dxa"/>
            <w:vAlign w:val="center"/>
          </w:tcPr>
          <w:p w14:paraId="4ABED611"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827" w:type="dxa"/>
            <w:vAlign w:val="center"/>
          </w:tcPr>
          <w:p w14:paraId="16271C00"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821" w:type="dxa"/>
            <w:vAlign w:val="center"/>
          </w:tcPr>
          <w:p w14:paraId="4550FAC2" w14:textId="77777777" w:rsidR="00AA5E94" w:rsidRPr="00FB2282" w:rsidRDefault="00AA5E94">
            <w:pPr>
              <w:jc w:val="center"/>
              <w:rPr>
                <w:rFonts w:ascii="Times New Roman" w:eastAsia="Liberation Serif" w:hAnsi="Times New Roman" w:cs="Times New Roman"/>
                <w:color w:val="000000" w:themeColor="text1"/>
                <w:kern w:val="0"/>
                <w:sz w:val="26"/>
                <w:szCs w:val="26"/>
                <w14:ligatures w14:val="none"/>
              </w:rPr>
            </w:pPr>
          </w:p>
        </w:tc>
        <w:tc>
          <w:tcPr>
            <w:tcW w:w="1276" w:type="dxa"/>
            <w:vAlign w:val="center"/>
          </w:tcPr>
          <w:p w14:paraId="4A5C5ECB" w14:textId="77777777" w:rsidR="00AA5E94" w:rsidRPr="00FB2282" w:rsidRDefault="00AA5E94">
            <w:pPr>
              <w:jc w:val="center"/>
              <w:rPr>
                <w:rFonts w:ascii="Times New Roman" w:eastAsia="Liberation Serif" w:hAnsi="Times New Roman" w:cs="Times New Roman"/>
                <w:color w:val="000000" w:themeColor="text1"/>
                <w:kern w:val="0"/>
                <w:sz w:val="26"/>
                <w:szCs w:val="26"/>
                <w14:ligatures w14:val="none"/>
              </w:rPr>
            </w:pPr>
          </w:p>
        </w:tc>
      </w:tr>
      <w:tr w:rsidR="007414E7" w:rsidRPr="00FB2282" w14:paraId="717A96F9" w14:textId="4C191703" w:rsidTr="00FB02B4">
        <w:trPr>
          <w:jc w:val="center"/>
        </w:trPr>
        <w:tc>
          <w:tcPr>
            <w:tcW w:w="240" w:type="dxa"/>
            <w:vAlign w:val="center"/>
          </w:tcPr>
          <w:p w14:paraId="7BB485B6"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857" w:type="dxa"/>
            <w:vAlign w:val="center"/>
          </w:tcPr>
          <w:p w14:paraId="577A8A22"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201" w:type="dxa"/>
            <w:vAlign w:val="center"/>
          </w:tcPr>
          <w:p w14:paraId="13120D4D"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914" w:type="dxa"/>
            <w:vAlign w:val="center"/>
          </w:tcPr>
          <w:p w14:paraId="3694F95F"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787" w:type="dxa"/>
            <w:vAlign w:val="center"/>
          </w:tcPr>
          <w:p w14:paraId="0C2F8669"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091" w:type="dxa"/>
            <w:vAlign w:val="center"/>
          </w:tcPr>
          <w:p w14:paraId="164415E8"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827" w:type="dxa"/>
            <w:vAlign w:val="center"/>
          </w:tcPr>
          <w:p w14:paraId="4D091BC1" w14:textId="77777777" w:rsidR="00796AC0" w:rsidRPr="00FB2282" w:rsidRDefault="00796AC0">
            <w:pPr>
              <w:jc w:val="center"/>
              <w:rPr>
                <w:rFonts w:ascii="Times New Roman" w:eastAsia="Liberation Serif" w:hAnsi="Times New Roman" w:cs="Times New Roman"/>
                <w:color w:val="000000" w:themeColor="text1"/>
                <w:kern w:val="0"/>
                <w:sz w:val="26"/>
                <w:szCs w:val="26"/>
                <w14:ligatures w14:val="none"/>
              </w:rPr>
            </w:pPr>
          </w:p>
        </w:tc>
        <w:tc>
          <w:tcPr>
            <w:tcW w:w="1821" w:type="dxa"/>
            <w:vAlign w:val="center"/>
          </w:tcPr>
          <w:p w14:paraId="35951515" w14:textId="77777777" w:rsidR="00AA5E94" w:rsidRPr="00FB2282" w:rsidRDefault="00AA5E94">
            <w:pPr>
              <w:jc w:val="center"/>
              <w:rPr>
                <w:rFonts w:ascii="Times New Roman" w:eastAsia="Liberation Serif" w:hAnsi="Times New Roman" w:cs="Times New Roman"/>
                <w:color w:val="000000" w:themeColor="text1"/>
                <w:kern w:val="0"/>
                <w:sz w:val="26"/>
                <w:szCs w:val="26"/>
                <w14:ligatures w14:val="none"/>
              </w:rPr>
            </w:pPr>
          </w:p>
        </w:tc>
        <w:tc>
          <w:tcPr>
            <w:tcW w:w="1276" w:type="dxa"/>
            <w:vAlign w:val="center"/>
          </w:tcPr>
          <w:p w14:paraId="0720C258" w14:textId="77777777" w:rsidR="00AA5E94" w:rsidRPr="00FB2282" w:rsidRDefault="00AA5E94">
            <w:pPr>
              <w:jc w:val="center"/>
              <w:rPr>
                <w:rFonts w:ascii="Times New Roman" w:eastAsia="Liberation Serif" w:hAnsi="Times New Roman" w:cs="Times New Roman"/>
                <w:color w:val="000000" w:themeColor="text1"/>
                <w:kern w:val="0"/>
                <w:sz w:val="26"/>
                <w:szCs w:val="26"/>
                <w14:ligatures w14:val="none"/>
              </w:rPr>
            </w:pPr>
          </w:p>
        </w:tc>
      </w:tr>
    </w:tbl>
    <w:p w14:paraId="710D3824" w14:textId="77777777" w:rsidR="006B0052" w:rsidRDefault="006B0052" w:rsidP="00024E72">
      <w:pPr>
        <w:rPr>
          <w:rFonts w:ascii="Times New Roman" w:eastAsia="Liberation Serif" w:hAnsi="Times New Roman" w:cs="Times New Roman"/>
          <w:b/>
          <w:bCs/>
          <w:color w:val="000000" w:themeColor="text1"/>
          <w:kern w:val="0"/>
          <w:sz w:val="26"/>
          <w:szCs w:val="26"/>
          <w14:ligatures w14:val="none"/>
        </w:rPr>
      </w:pPr>
    </w:p>
    <w:p w14:paraId="4AE4101D" w14:textId="6B3BD2A7" w:rsidR="00796AC0" w:rsidRDefault="00E27301" w:rsidP="00024E72">
      <w:pPr>
        <w:rPr>
          <w:rFonts w:ascii="Times New Roman" w:eastAsia="Liberation Serif" w:hAnsi="Times New Roman" w:cs="Times New Roman"/>
          <w:b/>
          <w:bCs/>
          <w:color w:val="000000" w:themeColor="text1"/>
          <w:kern w:val="0"/>
          <w:sz w:val="26"/>
          <w:szCs w:val="26"/>
          <w14:ligatures w14:val="none"/>
        </w:rPr>
      </w:pPr>
      <w:r w:rsidRPr="00E27301">
        <w:rPr>
          <w:rFonts w:ascii="Times New Roman" w:eastAsia="Liberation Serif" w:hAnsi="Times New Roman" w:cs="Times New Roman"/>
          <w:b/>
          <w:bCs/>
          <w:noProof/>
          <w:color w:val="000000" w:themeColor="text1"/>
          <w:kern w:val="0"/>
          <w:sz w:val="26"/>
          <w:szCs w:val="26"/>
          <w14:ligatures w14:val="none"/>
        </w:rPr>
        <w:drawing>
          <wp:inline distT="0" distB="0" distL="0" distR="0" wp14:anchorId="360E304B" wp14:editId="6428D39E">
            <wp:extent cx="5957570" cy="960755"/>
            <wp:effectExtent l="0" t="0" r="0" b="0"/>
            <wp:docPr id="225469598"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9598" name="Picture 1" descr="A black and white sign with black text&#10;&#10;Description automatically generated"/>
                    <pic:cNvPicPr/>
                  </pic:nvPicPr>
                  <pic:blipFill>
                    <a:blip r:embed="rId23"/>
                    <a:stretch>
                      <a:fillRect/>
                    </a:stretch>
                  </pic:blipFill>
                  <pic:spPr>
                    <a:xfrm>
                      <a:off x="0" y="0"/>
                      <a:ext cx="5957570" cy="960755"/>
                    </a:xfrm>
                    <a:prstGeom prst="rect">
                      <a:avLst/>
                    </a:prstGeom>
                  </pic:spPr>
                </pic:pic>
              </a:graphicData>
            </a:graphic>
          </wp:inline>
        </w:drawing>
      </w:r>
    </w:p>
    <w:p w14:paraId="445F9588" w14:textId="77777777" w:rsidR="00886D53" w:rsidRDefault="00886D53" w:rsidP="00024E72">
      <w:pPr>
        <w:rPr>
          <w:rFonts w:ascii="Times New Roman" w:eastAsia="Liberation Serif" w:hAnsi="Times New Roman" w:cs="Times New Roman"/>
          <w:b/>
          <w:bCs/>
          <w:color w:val="000000" w:themeColor="text1"/>
          <w:kern w:val="0"/>
          <w:sz w:val="26"/>
          <w:szCs w:val="26"/>
          <w14:ligatures w14:val="none"/>
        </w:rPr>
      </w:pPr>
    </w:p>
    <w:p w14:paraId="30DF82E7"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7FC4497A" w14:textId="7EF9B8CB" w:rsidR="000D7A95" w:rsidRDefault="00A72400" w:rsidP="000D7A95">
      <w:pPr>
        <w:jc w:val="center"/>
        <w:rPr>
          <w:rFonts w:ascii="Times New Roman" w:eastAsia="Liberation Serif" w:hAnsi="Times New Roman" w:cs="Times New Roman"/>
          <w:b/>
          <w:bCs/>
          <w:color w:val="000000" w:themeColor="text1"/>
          <w:kern w:val="0"/>
          <w:sz w:val="26"/>
          <w:szCs w:val="26"/>
          <w14:ligatures w14:val="none"/>
        </w:rPr>
      </w:pPr>
      <w:r w:rsidRPr="00A72400">
        <w:rPr>
          <w:rFonts w:ascii="Times New Roman" w:eastAsia="Liberation Serif" w:hAnsi="Times New Roman" w:cs="Times New Roman"/>
          <w:b/>
          <w:bCs/>
          <w:noProof/>
          <w:color w:val="000000" w:themeColor="text1"/>
          <w:kern w:val="0"/>
          <w:sz w:val="26"/>
          <w:szCs w:val="26"/>
          <w14:ligatures w14:val="none"/>
        </w:rPr>
        <w:drawing>
          <wp:inline distT="0" distB="0" distL="0" distR="0" wp14:anchorId="4D334D17" wp14:editId="05FE6727">
            <wp:extent cx="4315636" cy="3013862"/>
            <wp:effectExtent l="0" t="0" r="0" b="0"/>
            <wp:docPr id="165822818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28187" name="Picture 1" descr="A diagram of a flowchart&#10;&#10;Description automatically generated"/>
                    <pic:cNvPicPr/>
                  </pic:nvPicPr>
                  <pic:blipFill>
                    <a:blip r:embed="rId24"/>
                    <a:stretch>
                      <a:fillRect/>
                    </a:stretch>
                  </pic:blipFill>
                  <pic:spPr>
                    <a:xfrm>
                      <a:off x="0" y="0"/>
                      <a:ext cx="4407990" cy="3078358"/>
                    </a:xfrm>
                    <a:prstGeom prst="rect">
                      <a:avLst/>
                    </a:prstGeom>
                  </pic:spPr>
                </pic:pic>
              </a:graphicData>
            </a:graphic>
          </wp:inline>
        </w:drawing>
      </w:r>
    </w:p>
    <w:p w14:paraId="650492C4" w14:textId="619B7B9C" w:rsidR="00BF6F47" w:rsidRDefault="00434074" w:rsidP="00434074">
      <w:pPr>
        <w:jc w:val="center"/>
        <w:rPr>
          <w:rFonts w:ascii="Times New Roman" w:eastAsia="Liberation Serif" w:hAnsi="Times New Roman" w:cs="Times New Roman"/>
          <w:i/>
          <w:color w:val="000000" w:themeColor="text1"/>
          <w:kern w:val="0"/>
          <w:sz w:val="26"/>
          <w:szCs w:val="26"/>
          <w14:ligatures w14:val="none"/>
        </w:rPr>
      </w:pPr>
      <w:r w:rsidRPr="00434074">
        <w:rPr>
          <w:rFonts w:ascii="Times New Roman" w:eastAsia="Liberation Serif" w:hAnsi="Times New Roman" w:cs="Times New Roman"/>
          <w:i/>
          <w:iCs/>
          <w:color w:val="000000" w:themeColor="text1"/>
          <w:kern w:val="0"/>
          <w:sz w:val="26"/>
          <w:szCs w:val="26"/>
          <w14:ligatures w14:val="none"/>
        </w:rPr>
        <w:t>Hình 2.8. Sơ đồ luồng cho yêu cầu tra cứu chi tiết sản phẩm</w:t>
      </w:r>
    </w:p>
    <w:p w14:paraId="0E5FC35F" w14:textId="77777777" w:rsidR="00434074" w:rsidRPr="00434074" w:rsidRDefault="00434074" w:rsidP="00434074">
      <w:pPr>
        <w:jc w:val="center"/>
        <w:rPr>
          <w:rFonts w:ascii="Times New Roman" w:eastAsia="Liberation Serif" w:hAnsi="Times New Roman" w:cs="Times New Roman"/>
          <w:i/>
          <w:iCs/>
          <w:color w:val="000000" w:themeColor="text1"/>
          <w:kern w:val="0"/>
          <w:sz w:val="26"/>
          <w:szCs w:val="26"/>
          <w14:ligatures w14:val="none"/>
        </w:rPr>
      </w:pPr>
    </w:p>
    <w:p w14:paraId="09ADA3E6" w14:textId="77777777"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2794334E" w14:textId="5391E3BE"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t>D1: Tiêu chuẩn tra cứu (tên sản phẩm, loại sản phẩm, lượng, giá tiền, số lượng, chương trình khuyến mại)</w:t>
      </w:r>
    </w:p>
    <w:p w14:paraId="7B80EE54" w14:textId="7B2E69D8"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t>D2: không có</w:t>
      </w:r>
    </w:p>
    <w:p w14:paraId="1C441929" w14:textId="1D717E26"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lastRenderedPageBreak/>
        <w:t>D3: dựa vào D1, truy vấn dữ liệu gồm: tên sản phẩm, loại sản phẩm, lượng, kích cỡ, giá tiền, số lượng, chương trình khuyến mại, hình ảnh.</w:t>
      </w:r>
    </w:p>
    <w:p w14:paraId="7B85EB1E" w14:textId="45D7B9A0"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t>D4: không có</w:t>
      </w:r>
    </w:p>
    <w:p w14:paraId="5B99EB10" w14:textId="1C441771"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t>D5: D3</w:t>
      </w:r>
    </w:p>
    <w:p w14:paraId="020330B2" w14:textId="3B0D12A8" w:rsidR="00BF6F47" w:rsidRPr="00BF6F47" w:rsidRDefault="00BF6F47" w:rsidP="00DD02E3">
      <w:pPr>
        <w:pStyle w:val="ListParagraph"/>
        <w:numPr>
          <w:ilvl w:val="0"/>
          <w:numId w:val="3"/>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F6F47">
        <w:rPr>
          <w:rFonts w:ascii="Times New Roman" w:eastAsia="Liberation Serif" w:hAnsi="Times New Roman" w:cs="Times New Roman"/>
          <w:color w:val="000000" w:themeColor="text1"/>
          <w:kern w:val="0"/>
          <w:sz w:val="26"/>
          <w:szCs w:val="26"/>
          <w14:ligatures w14:val="none"/>
        </w:rPr>
        <w:t>D6: D3</w:t>
      </w:r>
    </w:p>
    <w:p w14:paraId="6EB44795" w14:textId="15233768"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BF6F47">
        <w:rPr>
          <w:rFonts w:ascii="Times New Roman" w:eastAsia="Liberation Serif" w:hAnsi="Times New Roman" w:cs="Times New Roman"/>
          <w:b/>
          <w:bCs/>
          <w:color w:val="000000" w:themeColor="text1"/>
          <w:kern w:val="0"/>
          <w:sz w:val="26"/>
          <w:szCs w:val="26"/>
          <w14:ligatures w14:val="none"/>
        </w:rPr>
        <w:t>:</w:t>
      </w:r>
    </w:p>
    <w:p w14:paraId="732729DD" w14:textId="2AB9EEEC" w:rsidR="00A80B62"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1: Nhận thông tin tra cứu từ người dùng.</w:t>
      </w:r>
    </w:p>
    <w:p w14:paraId="407E0117" w14:textId="389DA810" w:rsidR="00A80B62"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2: Kết nối cơ sở dữ liệu.</w:t>
      </w:r>
    </w:p>
    <w:p w14:paraId="3CFCA84C" w14:textId="3272E9AA" w:rsidR="00A80B62"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3: Truy vấn các sản phẩm theo thông tin đó.</w:t>
      </w:r>
    </w:p>
    <w:p w14:paraId="43D13663" w14:textId="0CB881F9" w:rsidR="00A80B62"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4: Hiển thị thông tin truy vấn ra thiết bị xuất.</w:t>
      </w:r>
    </w:p>
    <w:p w14:paraId="4C205871" w14:textId="68255409" w:rsidR="00A80B62"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5: Đóng kết nối cơ sở dữ liệu.</w:t>
      </w:r>
    </w:p>
    <w:p w14:paraId="4932211D" w14:textId="57E656E8" w:rsidR="00BF6F47" w:rsidRPr="00A80B62" w:rsidRDefault="00A80B62" w:rsidP="00DD02E3">
      <w:pPr>
        <w:pStyle w:val="ListParagraph"/>
        <w:numPr>
          <w:ilvl w:val="0"/>
          <w:numId w:val="4"/>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A80B62">
        <w:rPr>
          <w:rFonts w:ascii="Times New Roman" w:eastAsia="Liberation Serif" w:hAnsi="Times New Roman" w:cs="Times New Roman"/>
          <w:color w:val="000000" w:themeColor="text1"/>
          <w:kern w:val="0"/>
          <w:sz w:val="26"/>
          <w:szCs w:val="26"/>
          <w14:ligatures w14:val="none"/>
        </w:rPr>
        <w:t>Bước 6: Kết thúc.</w:t>
      </w:r>
    </w:p>
    <w:p w14:paraId="34418148" w14:textId="5BE5AECE" w:rsidR="0066642B" w:rsidRDefault="001754CD" w:rsidP="00F84AF4">
      <w:pPr>
        <w:pStyle w:val="111"/>
        <w:rPr>
          <w:bCs/>
        </w:rPr>
      </w:pPr>
      <w:bookmarkStart w:id="36" w:name="_Toc168520299"/>
      <w:r w:rsidRPr="001754CD">
        <w:t>Yêu cầu lưu thông tin nhà cung cấp</w:t>
      </w:r>
      <w:bookmarkEnd w:id="36"/>
    </w:p>
    <w:p w14:paraId="610ADD47"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Biểu mẫu và quy định:</w:t>
      </w:r>
    </w:p>
    <w:tbl>
      <w:tblPr>
        <w:tblStyle w:val="TableGrid"/>
        <w:tblW w:w="8927" w:type="dxa"/>
        <w:jc w:val="center"/>
        <w:tblLook w:val="04A0" w:firstRow="1" w:lastRow="0" w:firstColumn="1" w:lastColumn="0" w:noHBand="0" w:noVBand="1"/>
      </w:tblPr>
      <w:tblGrid>
        <w:gridCol w:w="679"/>
        <w:gridCol w:w="1423"/>
        <w:gridCol w:w="2513"/>
        <w:gridCol w:w="1893"/>
        <w:gridCol w:w="2419"/>
      </w:tblGrid>
      <w:tr w:rsidR="00646A5C" w:rsidRPr="007E2ADD" w14:paraId="6A8BAF83" w14:textId="77777777" w:rsidTr="00FB02B4">
        <w:trPr>
          <w:trHeight w:val="772"/>
          <w:jc w:val="center"/>
        </w:trPr>
        <w:tc>
          <w:tcPr>
            <w:tcW w:w="8927" w:type="dxa"/>
            <w:gridSpan w:val="5"/>
            <w:shd w:val="clear" w:color="auto" w:fill="83CAEB" w:themeFill="accent1" w:themeFillTint="66"/>
            <w:vAlign w:val="center"/>
          </w:tcPr>
          <w:p w14:paraId="3A6C5F2A" w14:textId="1B9F3769" w:rsidR="00646A5C" w:rsidRPr="007E2ADD" w:rsidRDefault="00646A5C">
            <w:pPr>
              <w:tabs>
                <w:tab w:val="left" w:pos="730"/>
              </w:tabs>
              <w:rPr>
                <w:rFonts w:ascii="Times New Roman" w:eastAsia="Liberation Serif" w:hAnsi="Times New Roman" w:cs="Times New Roman"/>
                <w:b/>
                <w:bCs/>
                <w:color w:val="000000" w:themeColor="text1"/>
                <w:kern w:val="0"/>
                <w:sz w:val="26"/>
                <w:szCs w:val="26"/>
                <w14:ligatures w14:val="none"/>
              </w:rPr>
            </w:pPr>
            <w:r w:rsidRPr="007E2ADD">
              <w:rPr>
                <w:rFonts w:ascii="Times New Roman" w:eastAsia="Liberation Serif" w:hAnsi="Times New Roman" w:cs="Times New Roman"/>
                <w:b/>
                <w:bCs/>
                <w:color w:val="000000" w:themeColor="text1"/>
                <w:kern w:val="0"/>
                <w:sz w:val="26"/>
                <w:szCs w:val="26"/>
                <w14:ligatures w14:val="none"/>
              </w:rPr>
              <w:t>BM</w:t>
            </w:r>
            <w:r w:rsidR="00035BB5">
              <w:rPr>
                <w:rFonts w:ascii="Times New Roman" w:eastAsia="Liberation Serif" w:hAnsi="Times New Roman" w:cs="Times New Roman"/>
                <w:b/>
                <w:bCs/>
                <w:color w:val="000000" w:themeColor="text1"/>
                <w:kern w:val="0"/>
                <w:sz w:val="26"/>
                <w:szCs w:val="26"/>
                <w14:ligatures w14:val="none"/>
              </w:rPr>
              <w:t>9</w:t>
            </w:r>
            <w:r w:rsidRPr="007E2ADD">
              <w:rPr>
                <w:rFonts w:ascii="Times New Roman" w:eastAsia="Liberation Serif" w:hAnsi="Times New Roman" w:cs="Times New Roman"/>
                <w:b/>
                <w:bCs/>
                <w:color w:val="000000" w:themeColor="text1"/>
                <w:kern w:val="0"/>
                <w:sz w:val="26"/>
                <w:szCs w:val="26"/>
                <w14:ligatures w14:val="none"/>
              </w:rPr>
              <w:t xml:space="preserve">                                               </w:t>
            </w:r>
            <w:r w:rsidR="00035BB5">
              <w:rPr>
                <w:rFonts w:ascii="Times New Roman" w:eastAsia="Liberation Serif" w:hAnsi="Times New Roman" w:cs="Times New Roman"/>
                <w:b/>
                <w:bCs/>
                <w:color w:val="000000" w:themeColor="text1"/>
                <w:kern w:val="0"/>
                <w:sz w:val="26"/>
                <w:szCs w:val="26"/>
                <w14:ligatures w14:val="none"/>
              </w:rPr>
              <w:t>NHÀ CUNG CẤP</w:t>
            </w:r>
          </w:p>
        </w:tc>
      </w:tr>
      <w:tr w:rsidR="00646A5C" w:rsidRPr="005A4A5B" w14:paraId="0559102B" w14:textId="77777777" w:rsidTr="00FB02B4">
        <w:trPr>
          <w:trHeight w:val="385"/>
          <w:jc w:val="center"/>
        </w:trPr>
        <w:tc>
          <w:tcPr>
            <w:tcW w:w="4394" w:type="dxa"/>
            <w:gridSpan w:val="3"/>
            <w:vAlign w:val="center"/>
          </w:tcPr>
          <w:p w14:paraId="0BD92BF4" w14:textId="3E4C08C7" w:rsidR="00646A5C" w:rsidRPr="005A4A5B" w:rsidRDefault="00211E79">
            <w:pPr>
              <w:ind w:right="-250"/>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ID</w:t>
            </w:r>
            <w:r w:rsidR="00646A5C" w:rsidRPr="005A4A5B">
              <w:rPr>
                <w:rFonts w:ascii="Times New Roman" w:eastAsia="Liberation Serif" w:hAnsi="Times New Roman" w:cs="Times New Roman"/>
                <w:color w:val="000000" w:themeColor="text1"/>
                <w:kern w:val="0"/>
                <w:sz w:val="26"/>
                <w:szCs w:val="26"/>
                <w14:ligatures w14:val="none"/>
              </w:rPr>
              <w:t xml:space="preserve">: </w:t>
            </w:r>
          </w:p>
        </w:tc>
        <w:tc>
          <w:tcPr>
            <w:tcW w:w="4533" w:type="dxa"/>
            <w:gridSpan w:val="2"/>
            <w:vAlign w:val="center"/>
          </w:tcPr>
          <w:p w14:paraId="2577F0AE" w14:textId="34C1770A" w:rsidR="00646A5C" w:rsidRPr="005A4A5B" w:rsidRDefault="00211E79">
            <w:pPr>
              <w:ind w:right="-250"/>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Tên:</w:t>
            </w:r>
          </w:p>
        </w:tc>
      </w:tr>
      <w:tr w:rsidR="00646A5C" w14:paraId="660E11FA" w14:textId="77777777" w:rsidTr="00FB02B4">
        <w:trPr>
          <w:trHeight w:val="374"/>
          <w:jc w:val="center"/>
        </w:trPr>
        <w:tc>
          <w:tcPr>
            <w:tcW w:w="4394" w:type="dxa"/>
            <w:gridSpan w:val="3"/>
            <w:vAlign w:val="center"/>
          </w:tcPr>
          <w:p w14:paraId="44CDE3A3" w14:textId="316AB34C" w:rsidR="00646A5C" w:rsidRPr="005A4A5B" w:rsidRDefault="007B4D66">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Địa chỉ:</w:t>
            </w:r>
          </w:p>
        </w:tc>
        <w:tc>
          <w:tcPr>
            <w:tcW w:w="4533" w:type="dxa"/>
            <w:gridSpan w:val="2"/>
            <w:vAlign w:val="center"/>
          </w:tcPr>
          <w:p w14:paraId="29A2CFE3" w14:textId="77777777" w:rsidR="00646A5C" w:rsidRDefault="00646A5C">
            <w:pP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điện thoại:</w:t>
            </w:r>
          </w:p>
        </w:tc>
      </w:tr>
      <w:tr w:rsidR="001F3121" w14:paraId="7B3C232E" w14:textId="77777777" w:rsidTr="00FB02B4">
        <w:trPr>
          <w:trHeight w:val="620"/>
          <w:jc w:val="center"/>
        </w:trPr>
        <w:tc>
          <w:tcPr>
            <w:tcW w:w="282" w:type="dxa"/>
            <w:vAlign w:val="center"/>
          </w:tcPr>
          <w:p w14:paraId="49B39C60"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STT</w:t>
            </w:r>
          </w:p>
        </w:tc>
        <w:tc>
          <w:tcPr>
            <w:tcW w:w="1471" w:type="dxa"/>
            <w:vAlign w:val="center"/>
          </w:tcPr>
          <w:p w14:paraId="0A82DA55" w14:textId="557AA978" w:rsidR="00646A5C" w:rsidRPr="005A4A5B" w:rsidRDefault="007E7640">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Sản phẩm</w:t>
            </w:r>
          </w:p>
        </w:tc>
        <w:tc>
          <w:tcPr>
            <w:tcW w:w="2641" w:type="dxa"/>
            <w:vAlign w:val="center"/>
          </w:tcPr>
          <w:p w14:paraId="58FE9EFB" w14:textId="3D7D15A9" w:rsidR="00646A5C" w:rsidRPr="005A4A5B" w:rsidRDefault="007E7640">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Loại sản phẩm</w:t>
            </w:r>
          </w:p>
        </w:tc>
        <w:tc>
          <w:tcPr>
            <w:tcW w:w="1984" w:type="dxa"/>
            <w:vAlign w:val="center"/>
          </w:tcPr>
          <w:p w14:paraId="3B25F48D" w14:textId="0ABDB979" w:rsidR="00646A5C" w:rsidRPr="005A4A5B" w:rsidRDefault="00015245">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Đơn vị tính</w:t>
            </w:r>
          </w:p>
        </w:tc>
        <w:tc>
          <w:tcPr>
            <w:tcW w:w="2549" w:type="dxa"/>
            <w:vAlign w:val="center"/>
          </w:tcPr>
          <w:p w14:paraId="7B335476" w14:textId="7F705F53" w:rsidR="00646A5C" w:rsidRDefault="003F51CC">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Đơn giá</w:t>
            </w:r>
          </w:p>
        </w:tc>
      </w:tr>
      <w:tr w:rsidR="001F3121" w:rsidRPr="005A4A5B" w14:paraId="4B833266" w14:textId="77777777" w:rsidTr="00FB02B4">
        <w:trPr>
          <w:trHeight w:val="471"/>
          <w:jc w:val="center"/>
        </w:trPr>
        <w:tc>
          <w:tcPr>
            <w:tcW w:w="282" w:type="dxa"/>
            <w:vAlign w:val="center"/>
          </w:tcPr>
          <w:p w14:paraId="4D1EA6B4" w14:textId="77777777" w:rsidR="00646A5C" w:rsidRPr="005A4A5B" w:rsidRDefault="00646A5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1</w:t>
            </w:r>
          </w:p>
        </w:tc>
        <w:tc>
          <w:tcPr>
            <w:tcW w:w="1471" w:type="dxa"/>
            <w:vAlign w:val="center"/>
          </w:tcPr>
          <w:p w14:paraId="2BEE1F22"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2641" w:type="dxa"/>
            <w:vAlign w:val="center"/>
          </w:tcPr>
          <w:p w14:paraId="692D29B9"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1984" w:type="dxa"/>
            <w:vAlign w:val="center"/>
          </w:tcPr>
          <w:p w14:paraId="04A69E43"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2549" w:type="dxa"/>
            <w:vAlign w:val="center"/>
          </w:tcPr>
          <w:p w14:paraId="427632AF"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r>
      <w:tr w:rsidR="001F3121" w:rsidRPr="005A4A5B" w14:paraId="022413D4" w14:textId="77777777" w:rsidTr="00FB02B4">
        <w:trPr>
          <w:trHeight w:val="447"/>
          <w:jc w:val="center"/>
        </w:trPr>
        <w:tc>
          <w:tcPr>
            <w:tcW w:w="282" w:type="dxa"/>
            <w:vAlign w:val="center"/>
          </w:tcPr>
          <w:p w14:paraId="03315032" w14:textId="77777777" w:rsidR="00646A5C" w:rsidRPr="005A4A5B" w:rsidRDefault="00646A5C">
            <w:pPr>
              <w:jc w:val="center"/>
              <w:rPr>
                <w:rFonts w:ascii="Times New Roman" w:eastAsia="Liberation Serif" w:hAnsi="Times New Roman" w:cs="Times New Roman"/>
                <w:color w:val="000000" w:themeColor="text1"/>
                <w:kern w:val="0"/>
                <w:sz w:val="26"/>
                <w:szCs w:val="26"/>
                <w14:ligatures w14:val="none"/>
              </w:rPr>
            </w:pPr>
            <w:r w:rsidRPr="005A4A5B">
              <w:rPr>
                <w:rFonts w:ascii="Times New Roman" w:eastAsia="Liberation Serif" w:hAnsi="Times New Roman" w:cs="Times New Roman"/>
                <w:color w:val="000000" w:themeColor="text1"/>
                <w:kern w:val="0"/>
                <w:sz w:val="26"/>
                <w:szCs w:val="26"/>
                <w14:ligatures w14:val="none"/>
              </w:rPr>
              <w:t>2</w:t>
            </w:r>
          </w:p>
        </w:tc>
        <w:tc>
          <w:tcPr>
            <w:tcW w:w="1471" w:type="dxa"/>
            <w:vAlign w:val="center"/>
          </w:tcPr>
          <w:p w14:paraId="15DE392D"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2641" w:type="dxa"/>
            <w:vAlign w:val="center"/>
          </w:tcPr>
          <w:p w14:paraId="094430DF"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1984" w:type="dxa"/>
            <w:vAlign w:val="center"/>
          </w:tcPr>
          <w:p w14:paraId="18138400"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c>
          <w:tcPr>
            <w:tcW w:w="2549" w:type="dxa"/>
            <w:vAlign w:val="center"/>
          </w:tcPr>
          <w:p w14:paraId="4CCA2617" w14:textId="77777777" w:rsidR="00646A5C" w:rsidRPr="005A4A5B" w:rsidRDefault="00646A5C">
            <w:pPr>
              <w:rPr>
                <w:rFonts w:ascii="Times New Roman" w:eastAsia="Liberation Serif" w:hAnsi="Times New Roman" w:cs="Times New Roman"/>
                <w:color w:val="000000" w:themeColor="text1"/>
                <w:kern w:val="0"/>
                <w:sz w:val="26"/>
                <w:szCs w:val="26"/>
                <w14:ligatures w14:val="none"/>
              </w:rPr>
            </w:pPr>
          </w:p>
        </w:tc>
      </w:tr>
    </w:tbl>
    <w:p w14:paraId="3C50B5EF" w14:textId="77777777" w:rsidR="007E2061" w:rsidRDefault="007E2061" w:rsidP="00024E72">
      <w:pPr>
        <w:rPr>
          <w:rFonts w:ascii="Times New Roman" w:eastAsia="Liberation Serif" w:hAnsi="Times New Roman" w:cs="Times New Roman"/>
          <w:b/>
          <w:bCs/>
          <w:color w:val="000000" w:themeColor="text1"/>
          <w:kern w:val="0"/>
          <w:sz w:val="26"/>
          <w:szCs w:val="26"/>
          <w14:ligatures w14:val="none"/>
        </w:rPr>
      </w:pPr>
    </w:p>
    <w:p w14:paraId="78D7E640"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584087F4" w14:textId="035351EC" w:rsidR="0023645F" w:rsidRDefault="0023645F" w:rsidP="0023645F">
      <w:pPr>
        <w:jc w:val="center"/>
        <w:rPr>
          <w:rFonts w:ascii="Times New Roman" w:eastAsia="Liberation Serif" w:hAnsi="Times New Roman" w:cs="Times New Roman"/>
          <w:b/>
          <w:bCs/>
          <w:color w:val="000000" w:themeColor="text1"/>
          <w:kern w:val="0"/>
          <w:sz w:val="26"/>
          <w:szCs w:val="26"/>
          <w14:ligatures w14:val="none"/>
        </w:rPr>
      </w:pPr>
      <w:r w:rsidRPr="0023645F">
        <w:rPr>
          <w:rFonts w:ascii="Times New Roman" w:eastAsia="Liberation Serif" w:hAnsi="Times New Roman" w:cs="Times New Roman"/>
          <w:b/>
          <w:bCs/>
          <w:noProof/>
          <w:color w:val="000000" w:themeColor="text1"/>
          <w:kern w:val="0"/>
          <w:sz w:val="26"/>
          <w:szCs w:val="26"/>
          <w14:ligatures w14:val="none"/>
        </w:rPr>
        <w:lastRenderedPageBreak/>
        <w:drawing>
          <wp:inline distT="0" distB="0" distL="0" distR="0" wp14:anchorId="2E7A7D2A" wp14:editId="6CB8C6F5">
            <wp:extent cx="4250132" cy="2853504"/>
            <wp:effectExtent l="0" t="0" r="0" b="0"/>
            <wp:docPr id="39412398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3981" name="Picture 1" descr="A diagram of a flowchart&#10;&#10;Description automatically generated"/>
                    <pic:cNvPicPr/>
                  </pic:nvPicPr>
                  <pic:blipFill>
                    <a:blip r:embed="rId25"/>
                    <a:stretch>
                      <a:fillRect/>
                    </a:stretch>
                  </pic:blipFill>
                  <pic:spPr>
                    <a:xfrm>
                      <a:off x="0" y="0"/>
                      <a:ext cx="4281463" cy="2874539"/>
                    </a:xfrm>
                    <a:prstGeom prst="rect">
                      <a:avLst/>
                    </a:prstGeom>
                  </pic:spPr>
                </pic:pic>
              </a:graphicData>
            </a:graphic>
          </wp:inline>
        </w:drawing>
      </w:r>
    </w:p>
    <w:p w14:paraId="0BA53A9B" w14:textId="62C7FA73" w:rsidR="009E69D9" w:rsidRDefault="00520FE6" w:rsidP="0023645F">
      <w:pPr>
        <w:jc w:val="center"/>
        <w:rPr>
          <w:rFonts w:ascii="Times New Roman" w:eastAsia="Liberation Serif" w:hAnsi="Times New Roman" w:cs="Times New Roman"/>
          <w:i/>
          <w:color w:val="000000" w:themeColor="text1"/>
          <w:kern w:val="0"/>
          <w:sz w:val="26"/>
          <w:szCs w:val="26"/>
          <w14:ligatures w14:val="none"/>
        </w:rPr>
      </w:pPr>
      <w:r w:rsidRPr="00520FE6">
        <w:rPr>
          <w:rFonts w:ascii="Times New Roman" w:eastAsia="Liberation Serif" w:hAnsi="Times New Roman" w:cs="Times New Roman"/>
          <w:i/>
          <w:iCs/>
          <w:color w:val="000000" w:themeColor="text1"/>
          <w:kern w:val="0"/>
          <w:sz w:val="26"/>
          <w:szCs w:val="26"/>
          <w14:ligatures w14:val="none"/>
        </w:rPr>
        <w:t>Hình 2.9. Sơ đồ luồng cho yêu cầu lưu thông tin nhà cung cấp</w:t>
      </w:r>
    </w:p>
    <w:p w14:paraId="28B65CAE" w14:textId="77777777" w:rsidR="00520FE6" w:rsidRPr="00520FE6" w:rsidRDefault="00520FE6" w:rsidP="0023645F">
      <w:pPr>
        <w:jc w:val="center"/>
        <w:rPr>
          <w:rFonts w:ascii="Times New Roman" w:eastAsia="Liberation Serif" w:hAnsi="Times New Roman" w:cs="Times New Roman"/>
          <w:i/>
          <w:iCs/>
          <w:color w:val="000000" w:themeColor="text1"/>
          <w:kern w:val="0"/>
          <w:sz w:val="26"/>
          <w:szCs w:val="26"/>
          <w14:ligatures w14:val="none"/>
        </w:rPr>
      </w:pPr>
    </w:p>
    <w:p w14:paraId="0DA90FF4" w14:textId="77777777" w:rsidR="00024E72" w:rsidRDefault="00024E72" w:rsidP="00102B9A">
      <w:pPr>
        <w:pStyle w:val="ListParagraph"/>
        <w:numPr>
          <w:ilvl w:val="0"/>
          <w:numId w:val="54"/>
        </w:num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7471D35E" w14:textId="3F9982ED" w:rsidR="0098735C"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D1: Thông tin về nhà cung cấp (ID, Tên nhà cung cấp, Địa chỉ, Số điện thoại, Thông tin các sản phẩm của nhà cung cấp).</w:t>
      </w:r>
    </w:p>
    <w:p w14:paraId="4DC6B316" w14:textId="19B4CB06" w:rsidR="0098735C"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D2: Không có.</w:t>
      </w:r>
    </w:p>
    <w:p w14:paraId="5AD1293C" w14:textId="42660E77" w:rsidR="0098735C"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D3: Danh sách nhà cung cấp.</w:t>
      </w:r>
    </w:p>
    <w:p w14:paraId="2527BF43" w14:textId="3161ADA2" w:rsidR="0098735C"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D4: D1.</w:t>
      </w:r>
    </w:p>
    <w:p w14:paraId="00E1265D" w14:textId="55914D91" w:rsidR="0098735C"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D5: D4.</w:t>
      </w:r>
    </w:p>
    <w:p w14:paraId="3D5BA18A" w14:textId="65302404" w:rsidR="00A80B62" w:rsidRPr="0098735C" w:rsidRDefault="0098735C" w:rsidP="00DD02E3">
      <w:pPr>
        <w:pStyle w:val="ListParagraph"/>
        <w:numPr>
          <w:ilvl w:val="0"/>
          <w:numId w:val="2"/>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8735C">
        <w:rPr>
          <w:rFonts w:ascii="Times New Roman" w:eastAsia="Liberation Serif" w:hAnsi="Times New Roman" w:cs="Times New Roman"/>
          <w:color w:val="000000" w:themeColor="text1"/>
          <w:kern w:val="0"/>
          <w:sz w:val="26"/>
          <w:szCs w:val="26"/>
          <w14:ligatures w14:val="none"/>
        </w:rPr>
        <w:t>D6: Không có.</w:t>
      </w:r>
    </w:p>
    <w:p w14:paraId="0A7FB9E3" w14:textId="08EB533D"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98735C">
        <w:rPr>
          <w:rFonts w:ascii="Times New Roman" w:eastAsia="Liberation Serif" w:hAnsi="Times New Roman" w:cs="Times New Roman"/>
          <w:b/>
          <w:bCs/>
          <w:color w:val="000000" w:themeColor="text1"/>
          <w:kern w:val="0"/>
          <w:sz w:val="26"/>
          <w:szCs w:val="26"/>
          <w14:ligatures w14:val="none"/>
        </w:rPr>
        <w:t>:</w:t>
      </w:r>
    </w:p>
    <w:p w14:paraId="7D0B8AA5" w14:textId="771ED7E7"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1: Nhận D1 từ người dùng.</w:t>
      </w:r>
    </w:p>
    <w:p w14:paraId="3ED2E86F" w14:textId="2A848AF5"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2: Kết nối cơ sở dữ liệu.</w:t>
      </w:r>
    </w:p>
    <w:p w14:paraId="3C2BB3FB" w14:textId="327E21F9"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3: Đọc D3 từ bộ nhớ phụ.</w:t>
      </w:r>
    </w:p>
    <w:p w14:paraId="73A46CDC" w14:textId="6BFC7820"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4: Kiểm tra nếu đã tồn tại nhà cung cấp này trong danh sách thì chuyển sang Bước 7.</w:t>
      </w:r>
    </w:p>
    <w:p w14:paraId="05F13B79" w14:textId="183B1CCA"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5: Lưu D4 vào bộ nhớ phụ.</w:t>
      </w:r>
    </w:p>
    <w:p w14:paraId="128334B3" w14:textId="20C32145"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6: In D5 ra máy in (Nếu cần).</w:t>
      </w:r>
    </w:p>
    <w:p w14:paraId="4E898327" w14:textId="56EF47AA" w:rsidR="00B565AB"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7: Đóng kết nối cơ sở dữ liệu.</w:t>
      </w:r>
    </w:p>
    <w:p w14:paraId="5AD59BB4" w14:textId="1CEC8A9B" w:rsidR="0098735C" w:rsidRPr="00B565AB" w:rsidRDefault="00B565AB" w:rsidP="00DD02E3">
      <w:pPr>
        <w:pStyle w:val="ListParagraph"/>
        <w:numPr>
          <w:ilvl w:val="0"/>
          <w:numId w:val="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B565AB">
        <w:rPr>
          <w:rFonts w:ascii="Times New Roman" w:eastAsia="Liberation Serif" w:hAnsi="Times New Roman" w:cs="Times New Roman"/>
          <w:color w:val="000000" w:themeColor="text1"/>
          <w:kern w:val="0"/>
          <w:sz w:val="26"/>
          <w:szCs w:val="26"/>
          <w14:ligatures w14:val="none"/>
        </w:rPr>
        <w:t>Bước 8: Kết thúc.</w:t>
      </w:r>
    </w:p>
    <w:p w14:paraId="6DBB8A6C" w14:textId="156FF426" w:rsidR="00B97190" w:rsidRDefault="006A61B1" w:rsidP="00F84AF4">
      <w:pPr>
        <w:pStyle w:val="111"/>
        <w:rPr>
          <w:bCs/>
        </w:rPr>
      </w:pPr>
      <w:bookmarkStart w:id="37" w:name="_Toc168520300"/>
      <w:r w:rsidRPr="006A61B1">
        <w:t>Yêu cầu tra cứu nhà cung cấp</w:t>
      </w:r>
      <w:bookmarkEnd w:id="37"/>
    </w:p>
    <w:p w14:paraId="2DA46BAD" w14:textId="57E18DB8"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lastRenderedPageBreak/>
        <w:t>Biểu mẫu và quy định:</w:t>
      </w:r>
    </w:p>
    <w:tbl>
      <w:tblPr>
        <w:tblStyle w:val="TableGrid"/>
        <w:tblW w:w="8943" w:type="dxa"/>
        <w:jc w:val="center"/>
        <w:tblLook w:val="04A0" w:firstRow="1" w:lastRow="0" w:firstColumn="1" w:lastColumn="0" w:noHBand="0" w:noVBand="1"/>
      </w:tblPr>
      <w:tblGrid>
        <w:gridCol w:w="679"/>
        <w:gridCol w:w="1389"/>
        <w:gridCol w:w="1893"/>
        <w:gridCol w:w="2552"/>
        <w:gridCol w:w="2430"/>
      </w:tblGrid>
      <w:tr w:rsidR="00003324" w:rsidRPr="00D06C1C" w14:paraId="566B598B" w14:textId="77777777" w:rsidTr="00FB02B4">
        <w:trPr>
          <w:trHeight w:val="519"/>
          <w:jc w:val="center"/>
        </w:trPr>
        <w:tc>
          <w:tcPr>
            <w:tcW w:w="8943" w:type="dxa"/>
            <w:gridSpan w:val="5"/>
            <w:shd w:val="clear" w:color="auto" w:fill="83CAEB" w:themeFill="accent1" w:themeFillTint="66"/>
            <w:vAlign w:val="center"/>
          </w:tcPr>
          <w:p w14:paraId="70826BB8" w14:textId="1F8AD17C" w:rsidR="00003324" w:rsidRPr="00D06C1C" w:rsidRDefault="00003324">
            <w:pPr>
              <w:rPr>
                <w:rFonts w:ascii="Times New Roman" w:eastAsia="Liberation Serif" w:hAnsi="Times New Roman" w:cs="Times New Roman"/>
                <w:b/>
                <w:bCs/>
                <w:color w:val="000000" w:themeColor="text1"/>
                <w:kern w:val="0"/>
                <w:sz w:val="26"/>
                <w:szCs w:val="26"/>
                <w14:ligatures w14:val="none"/>
              </w:rPr>
            </w:pPr>
            <w:r w:rsidRPr="00D06C1C">
              <w:rPr>
                <w:rFonts w:ascii="Times New Roman" w:eastAsia="Liberation Serif" w:hAnsi="Times New Roman" w:cs="Times New Roman"/>
                <w:b/>
                <w:bCs/>
                <w:color w:val="000000" w:themeColor="text1"/>
                <w:kern w:val="0"/>
                <w:sz w:val="26"/>
                <w:szCs w:val="26"/>
                <w14:ligatures w14:val="none"/>
              </w:rPr>
              <w:t>BM</w:t>
            </w:r>
            <w:r w:rsidR="00C47E60">
              <w:rPr>
                <w:rFonts w:ascii="Times New Roman" w:eastAsia="Liberation Serif" w:hAnsi="Times New Roman" w:cs="Times New Roman"/>
                <w:b/>
                <w:bCs/>
                <w:color w:val="000000" w:themeColor="text1"/>
                <w:kern w:val="0"/>
                <w:sz w:val="26"/>
                <w:szCs w:val="26"/>
                <w14:ligatures w14:val="none"/>
              </w:rPr>
              <w:t>10</w:t>
            </w:r>
            <w:r>
              <w:rPr>
                <w:rFonts w:ascii="Times New Roman" w:eastAsia="Liberation Serif" w:hAnsi="Times New Roman" w:cs="Times New Roman"/>
                <w:b/>
                <w:bCs/>
                <w:color w:val="000000" w:themeColor="text1"/>
                <w:kern w:val="0"/>
                <w:sz w:val="26"/>
                <w:szCs w:val="26"/>
                <w14:ligatures w14:val="none"/>
              </w:rPr>
              <w:t xml:space="preserve">                                     DANH SÁCH </w:t>
            </w:r>
            <w:r w:rsidR="00B02191">
              <w:rPr>
                <w:rFonts w:ascii="Times New Roman" w:eastAsia="Liberation Serif" w:hAnsi="Times New Roman" w:cs="Times New Roman"/>
                <w:b/>
                <w:bCs/>
                <w:color w:val="000000" w:themeColor="text1"/>
                <w:kern w:val="0"/>
                <w:sz w:val="26"/>
                <w:szCs w:val="26"/>
                <w14:ligatures w14:val="none"/>
              </w:rPr>
              <w:t>CÁC NHÀ CUNG CẤP</w:t>
            </w:r>
          </w:p>
        </w:tc>
      </w:tr>
      <w:tr w:rsidR="00003324" w:rsidRPr="00FB2282" w14:paraId="389DB84B" w14:textId="77777777" w:rsidTr="00FB02B4">
        <w:trPr>
          <w:jc w:val="center"/>
        </w:trPr>
        <w:tc>
          <w:tcPr>
            <w:tcW w:w="549" w:type="dxa"/>
            <w:vAlign w:val="center"/>
          </w:tcPr>
          <w:p w14:paraId="6F571251"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STT</w:t>
            </w:r>
          </w:p>
        </w:tc>
        <w:tc>
          <w:tcPr>
            <w:tcW w:w="1409" w:type="dxa"/>
            <w:vAlign w:val="center"/>
          </w:tcPr>
          <w:p w14:paraId="7A66B20C" w14:textId="46CDFFE9" w:rsidR="00003324" w:rsidRPr="00FB2282" w:rsidRDefault="00D242B9">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ID</w:t>
            </w:r>
          </w:p>
        </w:tc>
        <w:tc>
          <w:tcPr>
            <w:tcW w:w="1921" w:type="dxa"/>
            <w:vAlign w:val="center"/>
          </w:tcPr>
          <w:p w14:paraId="50C963AE" w14:textId="05029BA1" w:rsidR="00003324" w:rsidRPr="00FB2282" w:rsidRDefault="007A4AF3">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Tên</w:t>
            </w:r>
          </w:p>
        </w:tc>
        <w:tc>
          <w:tcPr>
            <w:tcW w:w="2596" w:type="dxa"/>
            <w:vAlign w:val="center"/>
          </w:tcPr>
          <w:p w14:paraId="5901E4A6" w14:textId="5124683F" w:rsidR="00003324" w:rsidRPr="00FB2282" w:rsidRDefault="00BB5B9A">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Địa chỉ</w:t>
            </w:r>
          </w:p>
        </w:tc>
        <w:tc>
          <w:tcPr>
            <w:tcW w:w="2468" w:type="dxa"/>
            <w:vAlign w:val="center"/>
          </w:tcPr>
          <w:p w14:paraId="02C77344" w14:textId="7724387B" w:rsidR="00003324" w:rsidRPr="00FB2282" w:rsidRDefault="001B3B2F">
            <w:pPr>
              <w:jc w:val="center"/>
              <w:rPr>
                <w:rFonts w:ascii="Times New Roman" w:eastAsia="Liberation Serif" w:hAnsi="Times New Roman" w:cs="Times New Roman"/>
                <w:color w:val="000000" w:themeColor="text1"/>
                <w:kern w:val="0"/>
                <w:sz w:val="26"/>
                <w:szCs w:val="26"/>
                <w14:ligatures w14:val="none"/>
              </w:rPr>
            </w:pPr>
            <w:r>
              <w:rPr>
                <w:rFonts w:ascii="Times New Roman" w:eastAsia="Liberation Serif" w:hAnsi="Times New Roman" w:cs="Times New Roman"/>
                <w:color w:val="000000" w:themeColor="text1"/>
                <w:kern w:val="0"/>
                <w:sz w:val="26"/>
                <w:szCs w:val="26"/>
                <w14:ligatures w14:val="none"/>
              </w:rPr>
              <w:t>Số điện thoại</w:t>
            </w:r>
          </w:p>
        </w:tc>
      </w:tr>
      <w:tr w:rsidR="00003324" w:rsidRPr="00FB2282" w14:paraId="734B2077" w14:textId="77777777" w:rsidTr="00FB02B4">
        <w:trPr>
          <w:jc w:val="center"/>
        </w:trPr>
        <w:tc>
          <w:tcPr>
            <w:tcW w:w="549" w:type="dxa"/>
            <w:vAlign w:val="center"/>
          </w:tcPr>
          <w:p w14:paraId="15B3DEC2"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1</w:t>
            </w:r>
          </w:p>
        </w:tc>
        <w:tc>
          <w:tcPr>
            <w:tcW w:w="1409" w:type="dxa"/>
            <w:vAlign w:val="center"/>
          </w:tcPr>
          <w:p w14:paraId="307563DC"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1921" w:type="dxa"/>
            <w:vAlign w:val="center"/>
          </w:tcPr>
          <w:p w14:paraId="2284CF48"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2596" w:type="dxa"/>
            <w:vAlign w:val="center"/>
          </w:tcPr>
          <w:p w14:paraId="5C10C742"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2468" w:type="dxa"/>
            <w:vAlign w:val="center"/>
          </w:tcPr>
          <w:p w14:paraId="6803C28A"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r>
      <w:tr w:rsidR="00003324" w:rsidRPr="00FB2282" w14:paraId="58778627" w14:textId="77777777" w:rsidTr="00FB02B4">
        <w:trPr>
          <w:jc w:val="center"/>
        </w:trPr>
        <w:tc>
          <w:tcPr>
            <w:tcW w:w="549" w:type="dxa"/>
            <w:vAlign w:val="center"/>
          </w:tcPr>
          <w:p w14:paraId="24296A7F"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r w:rsidRPr="00FB2282">
              <w:rPr>
                <w:rFonts w:ascii="Times New Roman" w:eastAsia="Liberation Serif" w:hAnsi="Times New Roman" w:cs="Times New Roman"/>
                <w:color w:val="000000" w:themeColor="text1"/>
                <w:kern w:val="0"/>
                <w:sz w:val="26"/>
                <w:szCs w:val="26"/>
                <w14:ligatures w14:val="none"/>
              </w:rPr>
              <w:t>2</w:t>
            </w:r>
          </w:p>
        </w:tc>
        <w:tc>
          <w:tcPr>
            <w:tcW w:w="1409" w:type="dxa"/>
            <w:vAlign w:val="center"/>
          </w:tcPr>
          <w:p w14:paraId="63E747F3"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1921" w:type="dxa"/>
            <w:vAlign w:val="center"/>
          </w:tcPr>
          <w:p w14:paraId="3AC02FDC"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2596" w:type="dxa"/>
            <w:vAlign w:val="center"/>
          </w:tcPr>
          <w:p w14:paraId="79F8EB0D"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c>
          <w:tcPr>
            <w:tcW w:w="2468" w:type="dxa"/>
            <w:vAlign w:val="center"/>
          </w:tcPr>
          <w:p w14:paraId="23C505AD" w14:textId="77777777" w:rsidR="00003324" w:rsidRPr="00FB2282" w:rsidRDefault="00003324">
            <w:pPr>
              <w:jc w:val="center"/>
              <w:rPr>
                <w:rFonts w:ascii="Times New Roman" w:eastAsia="Liberation Serif" w:hAnsi="Times New Roman" w:cs="Times New Roman"/>
                <w:color w:val="000000" w:themeColor="text1"/>
                <w:kern w:val="0"/>
                <w:sz w:val="26"/>
                <w:szCs w:val="26"/>
                <w14:ligatures w14:val="none"/>
              </w:rPr>
            </w:pPr>
          </w:p>
        </w:tc>
      </w:tr>
    </w:tbl>
    <w:p w14:paraId="545F8BC8" w14:textId="77777777" w:rsidR="00003324" w:rsidRDefault="00003324" w:rsidP="00024E72">
      <w:pPr>
        <w:rPr>
          <w:rFonts w:ascii="Times New Roman" w:eastAsia="Liberation Serif" w:hAnsi="Times New Roman" w:cs="Times New Roman"/>
          <w:b/>
          <w:bCs/>
          <w:color w:val="000000" w:themeColor="text1"/>
          <w:kern w:val="0"/>
          <w:sz w:val="26"/>
          <w:szCs w:val="26"/>
          <w14:ligatures w14:val="none"/>
        </w:rPr>
      </w:pPr>
    </w:p>
    <w:p w14:paraId="17C38F70" w14:textId="77777777" w:rsidR="00024E72" w:rsidRDefault="00024E72" w:rsidP="00102B9A">
      <w:pPr>
        <w:pStyle w:val="ListParagraph"/>
        <w:numPr>
          <w:ilvl w:val="0"/>
          <w:numId w:val="54"/>
        </w:numPr>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Sơ đồ luồng dữ liệu:</w:t>
      </w:r>
    </w:p>
    <w:p w14:paraId="2EB5870A" w14:textId="6311C1B5" w:rsidR="009C0495" w:rsidRDefault="009C0495" w:rsidP="009C0495">
      <w:pPr>
        <w:jc w:val="center"/>
        <w:rPr>
          <w:rFonts w:ascii="Times New Roman" w:eastAsia="Liberation Serif" w:hAnsi="Times New Roman" w:cs="Times New Roman"/>
          <w:b/>
          <w:bCs/>
          <w:color w:val="000000" w:themeColor="text1"/>
          <w:kern w:val="0"/>
          <w:sz w:val="26"/>
          <w:szCs w:val="26"/>
          <w14:ligatures w14:val="none"/>
        </w:rPr>
      </w:pPr>
      <w:r w:rsidRPr="009C0495">
        <w:rPr>
          <w:rFonts w:ascii="Times New Roman" w:eastAsia="Liberation Serif" w:hAnsi="Times New Roman" w:cs="Times New Roman"/>
          <w:b/>
          <w:bCs/>
          <w:noProof/>
          <w:color w:val="000000" w:themeColor="text1"/>
          <w:kern w:val="0"/>
          <w:sz w:val="26"/>
          <w:szCs w:val="26"/>
          <w14:ligatures w14:val="none"/>
        </w:rPr>
        <w:drawing>
          <wp:inline distT="0" distB="0" distL="0" distR="0" wp14:anchorId="3B412C19" wp14:editId="5DF66D97">
            <wp:extent cx="4330598" cy="2935224"/>
            <wp:effectExtent l="0" t="0" r="0" b="0"/>
            <wp:docPr id="18749176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7642" name="Picture 1" descr="A diagram of a flowchart&#10;&#10;Description automatically generated"/>
                    <pic:cNvPicPr/>
                  </pic:nvPicPr>
                  <pic:blipFill>
                    <a:blip r:embed="rId26"/>
                    <a:stretch>
                      <a:fillRect/>
                    </a:stretch>
                  </pic:blipFill>
                  <pic:spPr>
                    <a:xfrm>
                      <a:off x="0" y="0"/>
                      <a:ext cx="4351303" cy="2949257"/>
                    </a:xfrm>
                    <a:prstGeom prst="rect">
                      <a:avLst/>
                    </a:prstGeom>
                  </pic:spPr>
                </pic:pic>
              </a:graphicData>
            </a:graphic>
          </wp:inline>
        </w:drawing>
      </w:r>
    </w:p>
    <w:p w14:paraId="3A059765" w14:textId="6F115CB4" w:rsidR="00FB02B4" w:rsidRPr="001C5F6F" w:rsidRDefault="001C5F6F" w:rsidP="009C0495">
      <w:pPr>
        <w:jc w:val="center"/>
        <w:rPr>
          <w:rFonts w:ascii="Times New Roman" w:eastAsia="Liberation Serif" w:hAnsi="Times New Roman" w:cs="Times New Roman"/>
          <w:i/>
          <w:color w:val="000000" w:themeColor="text1"/>
          <w:kern w:val="0"/>
          <w:sz w:val="26"/>
          <w:szCs w:val="26"/>
          <w14:ligatures w14:val="none"/>
        </w:rPr>
      </w:pPr>
      <w:r w:rsidRPr="001C5F6F">
        <w:rPr>
          <w:rFonts w:ascii="Times New Roman" w:eastAsia="Liberation Serif" w:hAnsi="Times New Roman" w:cs="Times New Roman"/>
          <w:i/>
          <w:iCs/>
          <w:color w:val="000000" w:themeColor="text1"/>
          <w:kern w:val="0"/>
          <w:sz w:val="26"/>
          <w:szCs w:val="26"/>
          <w14:ligatures w14:val="none"/>
        </w:rPr>
        <w:t>Hình 2.10. Sơ đồ luồng cho yêu cầu tra cứu nhà cung cấp</w:t>
      </w:r>
    </w:p>
    <w:p w14:paraId="44626905" w14:textId="77777777"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Mô tả luồng dữ liệu:</w:t>
      </w:r>
    </w:p>
    <w:p w14:paraId="2973180E" w14:textId="280DDC4F"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D1: Tiêu chuẩn tra cứu (ID, Tên, Địa chỉ, Số điện thoại).</w:t>
      </w:r>
    </w:p>
    <w:p w14:paraId="3F6EAC20" w14:textId="11DCA7CE"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D2: không có</w:t>
      </w:r>
    </w:p>
    <w:p w14:paraId="13CE15B4" w14:textId="65D64EC2"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D3: Danh sách các nhà cung cấp phù hợp với tiêu chuẩn tra cứu.</w:t>
      </w:r>
    </w:p>
    <w:p w14:paraId="64235834" w14:textId="3BD15DE5"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D4: không có</w:t>
      </w:r>
    </w:p>
    <w:p w14:paraId="3AFBBD79" w14:textId="1B881B68"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D5: D3.</w:t>
      </w:r>
    </w:p>
    <w:p w14:paraId="0007BE12" w14:textId="4FB44DF3" w:rsidR="009554CB" w:rsidRPr="009554CB" w:rsidRDefault="009554CB" w:rsidP="00DD02E3">
      <w:pPr>
        <w:pStyle w:val="ListParagraph"/>
        <w:numPr>
          <w:ilvl w:val="0"/>
          <w:numId w:val="20"/>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9554CB">
        <w:rPr>
          <w:rFonts w:ascii="Times New Roman" w:eastAsia="Liberation Serif" w:hAnsi="Times New Roman" w:cs="Times New Roman"/>
          <w:color w:val="000000" w:themeColor="text1"/>
          <w:kern w:val="0"/>
          <w:sz w:val="26"/>
          <w:szCs w:val="26"/>
          <w14:ligatures w14:val="none"/>
        </w:rPr>
        <w:t>D6: D5.</w:t>
      </w:r>
    </w:p>
    <w:p w14:paraId="0E63BA8A" w14:textId="2791AD87" w:rsidR="00024E72" w:rsidRDefault="00024E72" w:rsidP="00102B9A">
      <w:pPr>
        <w:pStyle w:val="ListParagraph"/>
        <w:numPr>
          <w:ilvl w:val="0"/>
          <w:numId w:val="54"/>
        </w:numPr>
        <w:spacing w:line="360" w:lineRule="auto"/>
        <w:jc w:val="both"/>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Thuật toán</w:t>
      </w:r>
      <w:r w:rsidR="009554CB">
        <w:rPr>
          <w:rFonts w:ascii="Times New Roman" w:eastAsia="Liberation Serif" w:hAnsi="Times New Roman" w:cs="Times New Roman"/>
          <w:b/>
          <w:bCs/>
          <w:color w:val="000000" w:themeColor="text1"/>
          <w:kern w:val="0"/>
          <w:sz w:val="26"/>
          <w:szCs w:val="26"/>
          <w14:ligatures w14:val="none"/>
        </w:rPr>
        <w:t>:</w:t>
      </w:r>
    </w:p>
    <w:p w14:paraId="21792A7C" w14:textId="27B29540"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1: Nhận D1 từ người dùng.</w:t>
      </w:r>
    </w:p>
    <w:p w14:paraId="405F94A3" w14:textId="61D6D973"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2: Kết nối cơ sở dữ liệu.</w:t>
      </w:r>
    </w:p>
    <w:p w14:paraId="2DD616E5" w14:textId="0906DB41"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3: Đọc D3 từ bộ nhớ phụ.</w:t>
      </w:r>
    </w:p>
    <w:p w14:paraId="09391554" w14:textId="02C61A78"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4: In D5 ra máy in (Nếu cần).</w:t>
      </w:r>
    </w:p>
    <w:p w14:paraId="6DF3EB97" w14:textId="7F59648C"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5: Trả D6 về cho người dùng.</w:t>
      </w:r>
    </w:p>
    <w:p w14:paraId="41A1E2E9" w14:textId="1486E25B" w:rsidR="002E771A" w:rsidRPr="002E771A"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2E771A">
        <w:rPr>
          <w:rFonts w:ascii="Times New Roman" w:eastAsia="Liberation Serif" w:hAnsi="Times New Roman" w:cs="Times New Roman"/>
          <w:color w:val="000000" w:themeColor="text1"/>
          <w:kern w:val="0"/>
          <w:sz w:val="26"/>
          <w:szCs w:val="26"/>
          <w14:ligatures w14:val="none"/>
        </w:rPr>
        <w:t>Bước 6: Đóng kết nối cơ sở dữ liệu.</w:t>
      </w:r>
    </w:p>
    <w:p w14:paraId="656A7273" w14:textId="53703134" w:rsidR="00DD02E3" w:rsidRDefault="002E771A" w:rsidP="00DD02E3">
      <w:pPr>
        <w:pStyle w:val="ListParagraph"/>
        <w:numPr>
          <w:ilvl w:val="0"/>
          <w:numId w:val="21"/>
        </w:numPr>
        <w:spacing w:line="360" w:lineRule="auto"/>
        <w:ind w:left="852" w:firstLine="0"/>
        <w:jc w:val="both"/>
        <w:rPr>
          <w:rFonts w:ascii="Times New Roman" w:eastAsia="Liberation Serif" w:hAnsi="Times New Roman" w:cs="Times New Roman"/>
          <w:color w:val="000000" w:themeColor="text1"/>
          <w:kern w:val="0"/>
          <w:sz w:val="26"/>
          <w:szCs w:val="26"/>
          <w14:ligatures w14:val="none"/>
        </w:rPr>
      </w:pPr>
      <w:r w:rsidRPr="00DD02E3">
        <w:rPr>
          <w:rFonts w:ascii="Times New Roman" w:eastAsia="Liberation Serif" w:hAnsi="Times New Roman" w:cs="Times New Roman"/>
          <w:color w:val="000000" w:themeColor="text1"/>
          <w:kern w:val="0"/>
          <w:sz w:val="26"/>
          <w:szCs w:val="26"/>
          <w14:ligatures w14:val="none"/>
        </w:rPr>
        <w:lastRenderedPageBreak/>
        <w:t>Bước 7: Kết thúc.</w:t>
      </w:r>
      <w:r w:rsidR="00DD02E3">
        <w:rPr>
          <w:rFonts w:ascii="Times New Roman" w:eastAsia="Liberation Serif" w:hAnsi="Times New Roman" w:cs="Times New Roman"/>
          <w:color w:val="000000" w:themeColor="text1"/>
          <w:kern w:val="0"/>
          <w:sz w:val="26"/>
          <w:szCs w:val="26"/>
          <w14:ligatures w14:val="none"/>
        </w:rPr>
        <w:br w:type="page"/>
      </w:r>
    </w:p>
    <w:p w14:paraId="6B653CC5" w14:textId="5DDB5A51" w:rsidR="0033160E" w:rsidRPr="00DD2260" w:rsidRDefault="00F045C3" w:rsidP="00DD02E3">
      <w:pPr>
        <w:pStyle w:val="Chng"/>
        <w:rPr>
          <w:bCs/>
        </w:rPr>
      </w:pPr>
      <w:bookmarkStart w:id="38" w:name="_Toc168520301"/>
      <w:r w:rsidRPr="00DD2260">
        <w:lastRenderedPageBreak/>
        <w:t>THIẾT KẾ HỆ THỐNG</w:t>
      </w:r>
      <w:bookmarkEnd w:id="38"/>
    </w:p>
    <w:p w14:paraId="28DB2B9C" w14:textId="02F6168C" w:rsidR="00FB6282" w:rsidRPr="00DD2260" w:rsidRDefault="00FB6282" w:rsidP="00F84AF4">
      <w:pPr>
        <w:pStyle w:val="11"/>
      </w:pPr>
      <w:bookmarkStart w:id="39" w:name="_Toc168520302"/>
      <w:r w:rsidRPr="00DD2260">
        <w:t>Kiến trúc hệ thống</w:t>
      </w:r>
      <w:bookmarkEnd w:id="39"/>
    </w:p>
    <w:p w14:paraId="32759984" w14:textId="777F6BC4" w:rsidR="00B14D17" w:rsidRPr="00B14D17" w:rsidRDefault="00B14D17" w:rsidP="00DD02E3">
      <w:pPr>
        <w:pStyle w:val="Bnhthng"/>
      </w:pPr>
      <w:r w:rsidRPr="00B14D17">
        <w:t>Hệ thống phần mềm quản lý cửa hàng vàng bạc đá quý được thiết kế theo mô hình 3 lớp, gồm các lớp: Presentation - Business – Data. Phần mềm và người dùng giao tiếp qua lớp Presentation và dữ liệu được trao đổi với lớp Data thông qua server ở lớp Business.</w:t>
      </w:r>
    </w:p>
    <w:p w14:paraId="6BE10463" w14:textId="35CBA9F0" w:rsidR="00FB6282" w:rsidRPr="00DD2260" w:rsidRDefault="00FB6282" w:rsidP="00F84AF4">
      <w:pPr>
        <w:pStyle w:val="11"/>
      </w:pPr>
      <w:bookmarkStart w:id="40" w:name="_Toc168520303"/>
      <w:r w:rsidRPr="00DD2260">
        <w:t>Mô tả thành phần trong hệ thống</w:t>
      </w:r>
      <w:bookmarkEnd w:id="40"/>
    </w:p>
    <w:p w14:paraId="27642203" w14:textId="01DDB954" w:rsidR="00421DF2" w:rsidRPr="00421DF2" w:rsidRDefault="00421DF2" w:rsidP="001804C4">
      <w:pPr>
        <w:pStyle w:val="Caption"/>
        <w:jc w:val="center"/>
        <w:rPr>
          <w:rFonts w:ascii="Times New Roman" w:hAnsi="Times New Roman" w:cs="Times New Roman"/>
          <w:color w:val="auto"/>
          <w:sz w:val="26"/>
          <w:szCs w:val="26"/>
        </w:rPr>
      </w:pPr>
      <w:r w:rsidRPr="001804C4">
        <w:rPr>
          <w:rFonts w:ascii="Times New Roman" w:hAnsi="Times New Roman" w:cs="Times New Roman"/>
          <w:sz w:val="26"/>
          <w:szCs w:val="26"/>
        </w:rPr>
        <w:t xml:space="preserve">Bảng </w:t>
      </w:r>
      <w:r w:rsidR="001804C4" w:rsidRPr="001804C4">
        <w:rPr>
          <w:rFonts w:ascii="Times New Roman" w:hAnsi="Times New Roman" w:cs="Times New Roman"/>
          <w:sz w:val="26"/>
          <w:szCs w:val="26"/>
        </w:rPr>
        <w:t xml:space="preserve">3. </w:t>
      </w:r>
      <w:r w:rsidR="001804C4" w:rsidRPr="001804C4">
        <w:rPr>
          <w:rFonts w:ascii="Times New Roman" w:hAnsi="Times New Roman" w:cs="Times New Roman"/>
          <w:sz w:val="26"/>
          <w:szCs w:val="26"/>
        </w:rPr>
        <w:fldChar w:fldCharType="begin"/>
      </w:r>
      <w:r w:rsidR="001804C4" w:rsidRPr="001804C4">
        <w:rPr>
          <w:rFonts w:ascii="Times New Roman" w:hAnsi="Times New Roman" w:cs="Times New Roman"/>
          <w:sz w:val="26"/>
          <w:szCs w:val="26"/>
        </w:rPr>
        <w:instrText xml:space="preserve"> SEQ Bảng_3. \* ARABIC </w:instrText>
      </w:r>
      <w:r w:rsidR="001804C4" w:rsidRPr="001804C4">
        <w:rPr>
          <w:rFonts w:ascii="Times New Roman" w:hAnsi="Times New Roman" w:cs="Times New Roman"/>
          <w:sz w:val="26"/>
          <w:szCs w:val="26"/>
        </w:rPr>
        <w:fldChar w:fldCharType="separate"/>
      </w:r>
      <w:r w:rsidR="001804C4" w:rsidRPr="001804C4">
        <w:rPr>
          <w:rFonts w:ascii="Times New Roman" w:hAnsi="Times New Roman" w:cs="Times New Roman"/>
          <w:noProof/>
          <w:sz w:val="26"/>
          <w:szCs w:val="26"/>
        </w:rPr>
        <w:t>1</w:t>
      </w:r>
      <w:r w:rsidR="001804C4" w:rsidRPr="001804C4">
        <w:rPr>
          <w:rFonts w:ascii="Times New Roman" w:hAnsi="Times New Roman" w:cs="Times New Roman"/>
          <w:sz w:val="26"/>
          <w:szCs w:val="26"/>
        </w:rPr>
        <w:fldChar w:fldCharType="end"/>
      </w:r>
      <w:r w:rsidRPr="00421DF2">
        <w:rPr>
          <w:rFonts w:ascii="Times New Roman" w:hAnsi="Times New Roman" w:cs="Times New Roman"/>
          <w:color w:val="auto"/>
          <w:sz w:val="26"/>
          <w:szCs w:val="26"/>
        </w:rPr>
        <w:t>. Mô tả các thành phần hệ thống</w:t>
      </w:r>
    </w:p>
    <w:tbl>
      <w:tblPr>
        <w:tblStyle w:val="TableGrid"/>
        <w:tblW w:w="0" w:type="auto"/>
        <w:tblLook w:val="04A0" w:firstRow="1" w:lastRow="0" w:firstColumn="1" w:lastColumn="0" w:noHBand="0" w:noVBand="1"/>
      </w:tblPr>
      <w:tblGrid>
        <w:gridCol w:w="708"/>
        <w:gridCol w:w="1783"/>
        <w:gridCol w:w="6570"/>
      </w:tblGrid>
      <w:tr w:rsidR="00A6296A" w14:paraId="47496B01" w14:textId="77777777" w:rsidTr="00DD02E3">
        <w:tc>
          <w:tcPr>
            <w:tcW w:w="0" w:type="auto"/>
            <w:vAlign w:val="center"/>
          </w:tcPr>
          <w:p w14:paraId="2906480F" w14:textId="662E4BCF" w:rsidR="00A6296A" w:rsidRDefault="00A6296A" w:rsidP="00DD02E3">
            <w:p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STT</w:t>
            </w:r>
          </w:p>
        </w:tc>
        <w:tc>
          <w:tcPr>
            <w:tcW w:w="1810" w:type="dxa"/>
            <w:vAlign w:val="center"/>
          </w:tcPr>
          <w:p w14:paraId="71073DD7" w14:textId="52C72623" w:rsidR="00A6296A" w:rsidRDefault="00A6296A" w:rsidP="00DD02E3">
            <w:p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Thành phần</w:t>
            </w:r>
          </w:p>
        </w:tc>
        <w:tc>
          <w:tcPr>
            <w:tcW w:w="7080" w:type="dxa"/>
            <w:vAlign w:val="center"/>
          </w:tcPr>
          <w:p w14:paraId="3DDC4B81" w14:textId="39FFDB20" w:rsidR="00A6296A" w:rsidRDefault="00A6296A" w:rsidP="00DD02E3">
            <w:pPr>
              <w:spacing w:line="360" w:lineRule="auto"/>
              <w:rPr>
                <w:rFonts w:ascii="Times New Roman" w:eastAsia="Liberation Serif" w:hAnsi="Times New Roman" w:cs="Times New Roman"/>
                <w:b/>
                <w:bCs/>
                <w:color w:val="000000" w:themeColor="text1"/>
                <w:kern w:val="0"/>
                <w:sz w:val="26"/>
                <w:szCs w:val="26"/>
                <w14:ligatures w14:val="none"/>
              </w:rPr>
            </w:pPr>
            <w:r>
              <w:rPr>
                <w:rFonts w:ascii="Times New Roman" w:eastAsia="Liberation Serif" w:hAnsi="Times New Roman" w:cs="Times New Roman"/>
                <w:b/>
                <w:bCs/>
                <w:color w:val="000000" w:themeColor="text1"/>
                <w:kern w:val="0"/>
                <w:sz w:val="26"/>
                <w:szCs w:val="26"/>
                <w14:ligatures w14:val="none"/>
              </w:rPr>
              <w:t>Giải thích</w:t>
            </w:r>
          </w:p>
        </w:tc>
      </w:tr>
      <w:tr w:rsidR="00A6296A" w14:paraId="604C015E" w14:textId="77777777" w:rsidTr="00DD02E3">
        <w:tc>
          <w:tcPr>
            <w:tcW w:w="0" w:type="auto"/>
            <w:vAlign w:val="center"/>
          </w:tcPr>
          <w:p w14:paraId="669AE8B7" w14:textId="56FD21E0" w:rsidR="00A6296A" w:rsidRPr="009D4FBB" w:rsidRDefault="00A6296A"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1</w:t>
            </w:r>
          </w:p>
        </w:tc>
        <w:tc>
          <w:tcPr>
            <w:tcW w:w="1810" w:type="dxa"/>
            <w:vAlign w:val="center"/>
          </w:tcPr>
          <w:p w14:paraId="5FDEAF23" w14:textId="70207521" w:rsidR="00A6296A" w:rsidRPr="009D4FBB" w:rsidRDefault="00F75A84"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Presentation</w:t>
            </w:r>
          </w:p>
        </w:tc>
        <w:tc>
          <w:tcPr>
            <w:tcW w:w="7080" w:type="dxa"/>
            <w:vAlign w:val="center"/>
          </w:tcPr>
          <w:p w14:paraId="7CF1B8D0" w14:textId="799B9D35" w:rsidR="00A6296A" w:rsidRPr="009D4FBB" w:rsidRDefault="004366E8"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Giao diện người dùng. Lớp này thực hiện tương tác giữa người dùng và phần mềm.</w:t>
            </w:r>
          </w:p>
        </w:tc>
      </w:tr>
      <w:tr w:rsidR="00A6296A" w14:paraId="3D98A21C" w14:textId="77777777" w:rsidTr="00DD02E3">
        <w:tc>
          <w:tcPr>
            <w:tcW w:w="0" w:type="auto"/>
            <w:vAlign w:val="center"/>
          </w:tcPr>
          <w:p w14:paraId="5EDD4C16" w14:textId="48097840" w:rsidR="00A6296A" w:rsidRPr="009D4FBB" w:rsidRDefault="00A6296A"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2</w:t>
            </w:r>
          </w:p>
        </w:tc>
        <w:tc>
          <w:tcPr>
            <w:tcW w:w="1810" w:type="dxa"/>
            <w:vAlign w:val="center"/>
          </w:tcPr>
          <w:p w14:paraId="6ABCD922" w14:textId="1FFEC23A" w:rsidR="00A6296A" w:rsidRPr="009D4FBB" w:rsidRDefault="00F75A84"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Business</w:t>
            </w:r>
          </w:p>
        </w:tc>
        <w:tc>
          <w:tcPr>
            <w:tcW w:w="7080" w:type="dxa"/>
            <w:vAlign w:val="center"/>
          </w:tcPr>
          <w:p w14:paraId="69E2D1D4" w14:textId="486A0795" w:rsidR="00A6296A" w:rsidRPr="009D4FBB" w:rsidRDefault="00807FBA"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Lớp logic xử lý dữ liệu, yêu cầu của người dùng và cơ sở dữ liệu trước khi trao đổi thông tin giữa hai bên thông qua nó.</w:t>
            </w:r>
          </w:p>
        </w:tc>
      </w:tr>
      <w:tr w:rsidR="00A6296A" w14:paraId="6B9D7615" w14:textId="77777777" w:rsidTr="00DD02E3">
        <w:tc>
          <w:tcPr>
            <w:tcW w:w="0" w:type="auto"/>
            <w:vAlign w:val="center"/>
          </w:tcPr>
          <w:p w14:paraId="238FDBD3" w14:textId="53794076" w:rsidR="00A6296A" w:rsidRPr="009D4FBB" w:rsidRDefault="00A6296A"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3</w:t>
            </w:r>
          </w:p>
        </w:tc>
        <w:tc>
          <w:tcPr>
            <w:tcW w:w="1810" w:type="dxa"/>
            <w:vAlign w:val="center"/>
          </w:tcPr>
          <w:p w14:paraId="60F0E459" w14:textId="580ECBD1" w:rsidR="00A6296A" w:rsidRPr="009D4FBB" w:rsidRDefault="00F75A84"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Data</w:t>
            </w:r>
          </w:p>
        </w:tc>
        <w:tc>
          <w:tcPr>
            <w:tcW w:w="7080" w:type="dxa"/>
            <w:vAlign w:val="center"/>
          </w:tcPr>
          <w:p w14:paraId="14751B1A" w14:textId="753E7BC1" w:rsidR="00A6296A" w:rsidRPr="009D4FBB" w:rsidRDefault="00F53ED6" w:rsidP="00DD02E3">
            <w:pPr>
              <w:spacing w:line="360" w:lineRule="auto"/>
              <w:rPr>
                <w:rFonts w:ascii="Times New Roman" w:eastAsia="Liberation Serif" w:hAnsi="Times New Roman" w:cs="Times New Roman"/>
                <w:color w:val="000000" w:themeColor="text1"/>
                <w:kern w:val="0"/>
                <w:sz w:val="26"/>
                <w:szCs w:val="26"/>
                <w14:ligatures w14:val="none"/>
              </w:rPr>
            </w:pPr>
            <w:r w:rsidRPr="009D4FBB">
              <w:rPr>
                <w:rFonts w:ascii="Times New Roman" w:eastAsia="Liberation Serif" w:hAnsi="Times New Roman" w:cs="Times New Roman"/>
                <w:color w:val="000000" w:themeColor="text1"/>
                <w:kern w:val="0"/>
                <w:sz w:val="26"/>
                <w:szCs w:val="26"/>
                <w14:ligatures w14:val="none"/>
              </w:rPr>
              <w:t>Cơ sở dữ liệu, chứa các bảng dữ liệu và các liên kết giữa chúng, các ràng buộc toàn vẹn dữ liệu. Dữ liệu được gửi đến người dùng và nhận dữ liệu từ người dùng đã qua xử lý thông qua lớp Business.</w:t>
            </w:r>
          </w:p>
        </w:tc>
      </w:tr>
    </w:tbl>
    <w:p w14:paraId="5F48EF31" w14:textId="77777777" w:rsidR="00B14D17" w:rsidRPr="00DD2260" w:rsidRDefault="00B14D17">
      <w:pPr>
        <w:rPr>
          <w:rFonts w:ascii="Times New Roman" w:eastAsia="Liberation Serif" w:hAnsi="Times New Roman" w:cs="Times New Roman"/>
          <w:b/>
          <w:bCs/>
          <w:color w:val="000000" w:themeColor="text1"/>
          <w:kern w:val="0"/>
          <w:sz w:val="26"/>
          <w:szCs w:val="26"/>
          <w14:ligatures w14:val="none"/>
        </w:rPr>
      </w:pPr>
    </w:p>
    <w:p w14:paraId="3E4C9BFC" w14:textId="77777777" w:rsidR="00DD02E3" w:rsidRDefault="00DD02E3" w:rsidP="00701D66">
      <w:pPr>
        <w:pStyle w:val="Heading1"/>
        <w:jc w:val="center"/>
        <w:rPr>
          <w:rFonts w:ascii="Times New Roman" w:eastAsia="Liberation Serif" w:hAnsi="Times New Roman" w:cs="Times New Roman"/>
          <w:b/>
          <w:color w:val="0070C0"/>
        </w:rPr>
      </w:pPr>
      <w:r>
        <w:rPr>
          <w:rFonts w:ascii="Times New Roman" w:eastAsia="Liberation Serif" w:hAnsi="Times New Roman" w:cs="Times New Roman"/>
          <w:b/>
          <w:color w:val="0070C0"/>
        </w:rPr>
        <w:br w:type="page"/>
      </w:r>
    </w:p>
    <w:p w14:paraId="2A363A6D" w14:textId="053B3E8E" w:rsidR="00F045C3" w:rsidRPr="00701D66" w:rsidRDefault="00F045C3" w:rsidP="00DD02E3">
      <w:pPr>
        <w:pStyle w:val="Chng"/>
      </w:pPr>
      <w:bookmarkStart w:id="41" w:name="_Toc168520304"/>
      <w:r w:rsidRPr="00701D66">
        <w:lastRenderedPageBreak/>
        <w:t>THIẾT KẾ DỮ LIỆU</w:t>
      </w:r>
      <w:bookmarkEnd w:id="41"/>
    </w:p>
    <w:p w14:paraId="22CA45FB" w14:textId="3FDD232D" w:rsidR="00204307" w:rsidRPr="00DD2260" w:rsidRDefault="00204307" w:rsidP="0033160E">
      <w:pPr>
        <w:widowControl w:val="0"/>
        <w:tabs>
          <w:tab w:val="left" w:pos="3576"/>
        </w:tabs>
        <w:autoSpaceDE w:val="0"/>
        <w:autoSpaceDN w:val="0"/>
        <w:spacing w:before="6" w:after="0" w:line="240" w:lineRule="auto"/>
        <w:ind w:left="151"/>
        <w:rPr>
          <w:rFonts w:ascii="Times New Roman" w:eastAsia="Times New Roman" w:hAnsi="Times New Roman" w:cs="Times New Roman"/>
          <w:kern w:val="0"/>
          <w14:ligatures w14:val="none"/>
        </w:rPr>
      </w:pPr>
    </w:p>
    <w:p w14:paraId="2992C30D" w14:textId="6143350E" w:rsidR="009F4DCA" w:rsidRDefault="001663FF" w:rsidP="00F84AF4">
      <w:pPr>
        <w:pStyle w:val="11"/>
      </w:pPr>
      <w:bookmarkStart w:id="42" w:name="_Toc168520305"/>
      <w:r w:rsidRPr="00BA6795">
        <w:t>Thuật toán lập sơ đồ logic</w:t>
      </w:r>
      <w:bookmarkEnd w:id="42"/>
      <w:r w:rsidRPr="00BA6795">
        <w:t xml:space="preserve"> </w:t>
      </w:r>
    </w:p>
    <w:p w14:paraId="05B7FB70" w14:textId="2E953B17" w:rsidR="000944CB" w:rsidRPr="000944CB" w:rsidRDefault="000944CB" w:rsidP="00F84AF4">
      <w:pPr>
        <w:pStyle w:val="111"/>
        <w:rPr>
          <w:noProof/>
          <w:lang w:val="vi-VN"/>
        </w:rPr>
      </w:pPr>
      <w:bookmarkStart w:id="43" w:name="_Toc168520306"/>
      <w:bookmarkStart w:id="44" w:name="_Hlk164612170"/>
      <w:r w:rsidRPr="000944CB">
        <w:rPr>
          <w:noProof/>
          <w:lang w:val="vi-VN"/>
        </w:rPr>
        <w:t>Xét yêu cầu lập phiếu bán hàng</w:t>
      </w:r>
      <w:bookmarkEnd w:id="43"/>
    </w:p>
    <w:bookmarkEnd w:id="44"/>
    <w:p w14:paraId="7BBF88F8" w14:textId="2E08AB89" w:rsidR="00647F00" w:rsidRPr="00647F00" w:rsidRDefault="00647F00" w:rsidP="00F84AF4">
      <w:pPr>
        <w:pStyle w:val="1111"/>
        <w:rPr>
          <w:lang w:val="vi-VN"/>
        </w:rPr>
      </w:pPr>
      <w:r w:rsidRPr="00647F00">
        <w:rPr>
          <w:lang w:val="vi-VN"/>
        </w:rPr>
        <w:t>Thiết kế dữ liệu với tính đúng đắn</w:t>
      </w:r>
    </w:p>
    <w:p w14:paraId="16676322" w14:textId="77777777" w:rsidR="008469C7" w:rsidRPr="008469C7" w:rsidRDefault="008469C7" w:rsidP="00C50E6B">
      <w:pPr>
        <w:pStyle w:val="ListParagraph"/>
        <w:numPr>
          <w:ilvl w:val="0"/>
          <w:numId w:val="19"/>
        </w:numPr>
        <w:tabs>
          <w:tab w:val="num" w:pos="284"/>
        </w:tabs>
        <w:spacing w:before="40" w:after="40" w:line="360" w:lineRule="auto"/>
        <w:jc w:val="both"/>
        <w:rPr>
          <w:rFonts w:ascii="Times New Roman" w:eastAsia="Yu Gothic Light" w:hAnsi="Times New Roman" w:cs="Times New Roman"/>
          <w:noProof/>
          <w:color w:val="0D0D0D"/>
          <w:sz w:val="26"/>
          <w:lang w:val="vi-VN"/>
        </w:rPr>
      </w:pPr>
      <w:r w:rsidRPr="008469C7">
        <w:rPr>
          <w:rFonts w:ascii="Times New Roman" w:eastAsia="Times New Roman" w:hAnsi="Times New Roman" w:cs="Times New Roman"/>
          <w:noProof/>
          <w:kern w:val="0"/>
          <w:sz w:val="26"/>
          <w:szCs w:val="24"/>
          <w:lang w:val="vi-VN"/>
          <w14:ligatures w14:val="none"/>
        </w:rPr>
        <w:t>Biểu mẫu liên quan:</w:t>
      </w:r>
    </w:p>
    <w:tbl>
      <w:tblPr>
        <w:tblStyle w:val="BngLiNhat1"/>
        <w:tblW w:w="5000" w:type="pct"/>
        <w:tblLook w:val="04A0" w:firstRow="1" w:lastRow="0" w:firstColumn="1" w:lastColumn="0" w:noHBand="0" w:noVBand="1"/>
      </w:tblPr>
      <w:tblGrid>
        <w:gridCol w:w="1304"/>
        <w:gridCol w:w="942"/>
        <w:gridCol w:w="1803"/>
        <w:gridCol w:w="582"/>
        <w:gridCol w:w="584"/>
        <w:gridCol w:w="1382"/>
        <w:gridCol w:w="1063"/>
        <w:gridCol w:w="1411"/>
      </w:tblGrid>
      <w:tr w:rsidR="008469C7" w:rsidRPr="008469C7" w14:paraId="6EAE8DED" w14:textId="77777777">
        <w:trPr>
          <w:cnfStyle w:val="100000000000" w:firstRow="1" w:lastRow="0" w:firstColumn="0" w:lastColumn="0" w:oddVBand="0" w:evenVBand="0" w:oddHBand="0" w:evenHBand="0" w:firstRowFirstColumn="0" w:firstRowLastColumn="0" w:lastRowFirstColumn="0" w:lastRowLastColumn="0"/>
          <w:trHeight w:val="575"/>
        </w:trPr>
        <w:tc>
          <w:tcPr>
            <w:tcW w:w="718" w:type="pct"/>
            <w:hideMark/>
          </w:tcPr>
          <w:p w14:paraId="1752D2DD" w14:textId="77777777" w:rsidR="008469C7" w:rsidRPr="008469C7" w:rsidRDefault="008469C7" w:rsidP="00DA7E33">
            <w:pPr>
              <w:spacing w:before="40" w:after="40" w:line="360" w:lineRule="auto"/>
              <w:ind w:firstLine="284"/>
              <w:contextualSpacing/>
              <w:rPr>
                <w:rFonts w:eastAsia="Calibri" w:cs="Arial"/>
                <w:noProof/>
                <w:lang w:val="vi-VN"/>
              </w:rPr>
            </w:pPr>
            <w:r w:rsidRPr="008469C7">
              <w:rPr>
                <w:rFonts w:eastAsia="Calibri" w:cs="Arial"/>
                <w:noProof/>
                <w:lang w:val="vi-VN"/>
              </w:rPr>
              <w:t>BM1</w:t>
            </w:r>
          </w:p>
        </w:tc>
        <w:tc>
          <w:tcPr>
            <w:tcW w:w="4282" w:type="pct"/>
            <w:gridSpan w:val="7"/>
            <w:hideMark/>
          </w:tcPr>
          <w:p w14:paraId="5F703503" w14:textId="77777777" w:rsidR="008469C7" w:rsidRPr="008469C7" w:rsidRDefault="008469C7" w:rsidP="00DA7E33">
            <w:pPr>
              <w:spacing w:before="40" w:after="40" w:line="360" w:lineRule="auto"/>
              <w:ind w:firstLine="284"/>
              <w:contextualSpacing/>
              <w:rPr>
                <w:rFonts w:eastAsia="Calibri" w:cs="Arial"/>
                <w:noProof/>
                <w:lang w:val="vi-VN"/>
              </w:rPr>
            </w:pPr>
            <w:r w:rsidRPr="008469C7">
              <w:rPr>
                <w:rFonts w:eastAsia="Calibri" w:cs="Arial"/>
                <w:noProof/>
                <w:lang w:val="vi-VN"/>
              </w:rPr>
              <w:t>PHIẾU BÁN HÀNG</w:t>
            </w:r>
          </w:p>
        </w:tc>
      </w:tr>
      <w:tr w:rsidR="008469C7" w:rsidRPr="008469C7" w14:paraId="01A7B0FE" w14:textId="77777777">
        <w:trPr>
          <w:trHeight w:val="283"/>
        </w:trPr>
        <w:tc>
          <w:tcPr>
            <w:tcW w:w="2552" w:type="pct"/>
            <w:gridSpan w:val="4"/>
            <w:vAlign w:val="top"/>
            <w:hideMark/>
          </w:tcPr>
          <w:p w14:paraId="3987B522" w14:textId="77777777" w:rsidR="008469C7" w:rsidRPr="008469C7" w:rsidRDefault="008469C7" w:rsidP="00DA7E33">
            <w:pPr>
              <w:spacing w:before="40" w:after="40" w:line="360" w:lineRule="auto"/>
              <w:ind w:firstLine="284"/>
              <w:contextualSpacing/>
              <w:rPr>
                <w:rFonts w:eastAsia="Calibri" w:cs="Arial"/>
                <w:b/>
                <w:noProof/>
                <w:color w:val="171717"/>
                <w:lang w:val="vi-VN"/>
              </w:rPr>
            </w:pPr>
            <w:r w:rsidRPr="008469C7">
              <w:rPr>
                <w:rFonts w:eastAsia="Calibri" w:cs="Arial"/>
                <w:b/>
                <w:noProof/>
                <w:color w:val="171717"/>
                <w:lang w:val="vi-VN"/>
              </w:rPr>
              <w:t>Mã phiếu</w:t>
            </w:r>
          </w:p>
        </w:tc>
        <w:tc>
          <w:tcPr>
            <w:tcW w:w="2448" w:type="pct"/>
            <w:gridSpan w:val="4"/>
            <w:vAlign w:val="top"/>
            <w:hideMark/>
          </w:tcPr>
          <w:p w14:paraId="263CB2E5" w14:textId="77777777" w:rsidR="008469C7" w:rsidRPr="008469C7" w:rsidRDefault="008469C7" w:rsidP="00DA7E33">
            <w:pPr>
              <w:spacing w:before="40" w:after="40" w:line="360" w:lineRule="auto"/>
              <w:ind w:firstLine="284"/>
              <w:contextualSpacing/>
              <w:rPr>
                <w:rFonts w:eastAsia="Calibri" w:cs="Arial"/>
                <w:b/>
                <w:noProof/>
                <w:color w:val="171717"/>
                <w:lang w:val="vi-VN"/>
              </w:rPr>
            </w:pPr>
            <w:r w:rsidRPr="008469C7">
              <w:rPr>
                <w:rFonts w:eastAsia="Calibri" w:cs="Arial"/>
                <w:b/>
                <w:noProof/>
                <w:color w:val="171717"/>
                <w:lang w:val="vi-VN"/>
              </w:rPr>
              <w:t>Ngày lập</w:t>
            </w:r>
          </w:p>
        </w:tc>
      </w:tr>
      <w:tr w:rsidR="008469C7" w:rsidRPr="008469C7" w14:paraId="718CC2BF" w14:textId="77777777">
        <w:trPr>
          <w:trHeight w:val="283"/>
        </w:trPr>
        <w:tc>
          <w:tcPr>
            <w:tcW w:w="5000" w:type="pct"/>
            <w:gridSpan w:val="8"/>
            <w:vAlign w:val="top"/>
            <w:hideMark/>
          </w:tcPr>
          <w:p w14:paraId="193DC3C9" w14:textId="77777777" w:rsidR="008469C7" w:rsidRPr="008469C7" w:rsidRDefault="008469C7" w:rsidP="00DA7E33">
            <w:pPr>
              <w:spacing w:before="40" w:after="40" w:line="360" w:lineRule="auto"/>
              <w:ind w:firstLine="284"/>
              <w:contextualSpacing/>
              <w:rPr>
                <w:rFonts w:eastAsia="Calibri" w:cs="Arial"/>
                <w:b/>
                <w:noProof/>
                <w:color w:val="171717"/>
                <w:lang w:val="vi-VN"/>
              </w:rPr>
            </w:pPr>
            <w:r w:rsidRPr="008469C7">
              <w:rPr>
                <w:rFonts w:eastAsia="Calibri" w:cs="Arial"/>
                <w:b/>
                <w:noProof/>
                <w:color w:val="171717"/>
                <w:lang w:val="vi-VN"/>
              </w:rPr>
              <w:t>Khách hàng</w:t>
            </w:r>
          </w:p>
        </w:tc>
      </w:tr>
      <w:tr w:rsidR="008469C7" w:rsidRPr="008469C7" w14:paraId="6EBD05D4" w14:textId="77777777">
        <w:trPr>
          <w:trHeight w:val="283"/>
        </w:trPr>
        <w:tc>
          <w:tcPr>
            <w:tcW w:w="718" w:type="pct"/>
            <w:hideMark/>
          </w:tcPr>
          <w:p w14:paraId="4017FEBA" w14:textId="77777777" w:rsidR="008469C7" w:rsidRPr="008469C7" w:rsidRDefault="008469C7" w:rsidP="00DA7E33">
            <w:pPr>
              <w:spacing w:before="40" w:after="40" w:line="360" w:lineRule="auto"/>
              <w:ind w:firstLine="27"/>
              <w:contextualSpacing/>
              <w:jc w:val="center"/>
              <w:rPr>
                <w:rFonts w:eastAsia="Calibri" w:cs="Arial"/>
                <w:b/>
                <w:noProof/>
                <w:color w:val="171717"/>
                <w:lang w:val="vi-VN"/>
              </w:rPr>
            </w:pPr>
            <w:r w:rsidRPr="008469C7">
              <w:rPr>
                <w:rFonts w:eastAsia="Calibri" w:cs="Arial"/>
                <w:b/>
                <w:noProof/>
                <w:color w:val="171717"/>
                <w:lang w:val="vi-VN"/>
              </w:rPr>
              <w:t>STT</w:t>
            </w:r>
          </w:p>
        </w:tc>
        <w:tc>
          <w:tcPr>
            <w:tcW w:w="519" w:type="pct"/>
            <w:hideMark/>
          </w:tcPr>
          <w:p w14:paraId="73940600"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Sản phẩm</w:t>
            </w:r>
          </w:p>
        </w:tc>
        <w:tc>
          <w:tcPr>
            <w:tcW w:w="994" w:type="pct"/>
            <w:hideMark/>
          </w:tcPr>
          <w:p w14:paraId="10B72570"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Loại sản phẩm</w:t>
            </w:r>
          </w:p>
        </w:tc>
        <w:tc>
          <w:tcPr>
            <w:tcW w:w="643" w:type="pct"/>
            <w:gridSpan w:val="2"/>
            <w:hideMark/>
          </w:tcPr>
          <w:p w14:paraId="5D2401D8"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Số lượng</w:t>
            </w:r>
          </w:p>
        </w:tc>
        <w:tc>
          <w:tcPr>
            <w:tcW w:w="762" w:type="pct"/>
            <w:hideMark/>
          </w:tcPr>
          <w:p w14:paraId="4967923C"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Đơn vị tính</w:t>
            </w:r>
          </w:p>
        </w:tc>
        <w:tc>
          <w:tcPr>
            <w:tcW w:w="586" w:type="pct"/>
            <w:hideMark/>
          </w:tcPr>
          <w:p w14:paraId="2561EEAD"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Đơn giá</w:t>
            </w:r>
          </w:p>
        </w:tc>
        <w:tc>
          <w:tcPr>
            <w:tcW w:w="778" w:type="pct"/>
            <w:hideMark/>
          </w:tcPr>
          <w:p w14:paraId="390E2562" w14:textId="77777777" w:rsidR="008469C7" w:rsidRPr="008469C7" w:rsidRDefault="008469C7" w:rsidP="00DA7E33">
            <w:pPr>
              <w:spacing w:before="40" w:after="40" w:line="360" w:lineRule="auto"/>
              <w:contextualSpacing/>
              <w:jc w:val="center"/>
              <w:rPr>
                <w:rFonts w:eastAsia="Calibri" w:cs="Arial"/>
                <w:b/>
                <w:noProof/>
                <w:color w:val="171717"/>
                <w:lang w:val="vi-VN"/>
              </w:rPr>
            </w:pPr>
            <w:r w:rsidRPr="008469C7">
              <w:rPr>
                <w:rFonts w:eastAsia="Calibri" w:cs="Arial"/>
                <w:b/>
                <w:noProof/>
                <w:color w:val="171717"/>
                <w:lang w:val="vi-VN"/>
              </w:rPr>
              <w:t>Thành tiền</w:t>
            </w:r>
          </w:p>
        </w:tc>
      </w:tr>
      <w:tr w:rsidR="008469C7" w:rsidRPr="008469C7" w14:paraId="33CE8F12" w14:textId="77777777">
        <w:trPr>
          <w:trHeight w:val="283"/>
        </w:trPr>
        <w:tc>
          <w:tcPr>
            <w:tcW w:w="718" w:type="pct"/>
            <w:hideMark/>
          </w:tcPr>
          <w:p w14:paraId="64957F10" w14:textId="77777777" w:rsidR="008469C7" w:rsidRPr="008469C7" w:rsidRDefault="008469C7" w:rsidP="00DA7E33">
            <w:pPr>
              <w:spacing w:before="40" w:after="40" w:line="360" w:lineRule="auto"/>
              <w:contextualSpacing/>
              <w:jc w:val="center"/>
              <w:rPr>
                <w:rFonts w:eastAsia="Calibri" w:cs="Arial"/>
                <w:noProof/>
                <w:color w:val="171717"/>
                <w:lang w:val="vi-VN"/>
              </w:rPr>
            </w:pPr>
            <w:r w:rsidRPr="008469C7">
              <w:rPr>
                <w:rFonts w:eastAsia="Calibri" w:cs="Arial"/>
                <w:noProof/>
                <w:color w:val="171717"/>
                <w:lang w:val="vi-VN"/>
              </w:rPr>
              <w:t>1</w:t>
            </w:r>
          </w:p>
        </w:tc>
        <w:tc>
          <w:tcPr>
            <w:tcW w:w="519" w:type="pct"/>
            <w:hideMark/>
          </w:tcPr>
          <w:p w14:paraId="56387C20"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994" w:type="pct"/>
            <w:hideMark/>
          </w:tcPr>
          <w:p w14:paraId="4FFEC65E"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643" w:type="pct"/>
            <w:gridSpan w:val="2"/>
            <w:hideMark/>
          </w:tcPr>
          <w:p w14:paraId="7C0CEFD1"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762" w:type="pct"/>
            <w:hideMark/>
          </w:tcPr>
          <w:p w14:paraId="175925CE"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586" w:type="pct"/>
            <w:hideMark/>
          </w:tcPr>
          <w:p w14:paraId="520C137F"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778" w:type="pct"/>
            <w:hideMark/>
          </w:tcPr>
          <w:p w14:paraId="3454C9CD"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r>
      <w:tr w:rsidR="008469C7" w:rsidRPr="008469C7" w14:paraId="2588AFFA" w14:textId="77777777">
        <w:trPr>
          <w:trHeight w:val="283"/>
        </w:trPr>
        <w:tc>
          <w:tcPr>
            <w:tcW w:w="718" w:type="pct"/>
            <w:hideMark/>
          </w:tcPr>
          <w:p w14:paraId="165377F7" w14:textId="77777777" w:rsidR="008469C7" w:rsidRPr="008469C7" w:rsidRDefault="008469C7" w:rsidP="00DA7E33">
            <w:pPr>
              <w:spacing w:before="40" w:after="40" w:line="360" w:lineRule="auto"/>
              <w:contextualSpacing/>
              <w:jc w:val="center"/>
              <w:rPr>
                <w:rFonts w:eastAsia="Calibri" w:cs="Arial"/>
                <w:noProof/>
                <w:color w:val="171717"/>
                <w:lang w:val="vi-VN"/>
              </w:rPr>
            </w:pPr>
            <w:r w:rsidRPr="008469C7">
              <w:rPr>
                <w:rFonts w:eastAsia="Calibri" w:cs="Arial"/>
                <w:noProof/>
                <w:color w:val="171717"/>
                <w:lang w:val="vi-VN"/>
              </w:rPr>
              <w:t>2</w:t>
            </w:r>
          </w:p>
        </w:tc>
        <w:tc>
          <w:tcPr>
            <w:tcW w:w="519" w:type="pct"/>
            <w:hideMark/>
          </w:tcPr>
          <w:p w14:paraId="1B2DEAB7"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994" w:type="pct"/>
            <w:hideMark/>
          </w:tcPr>
          <w:p w14:paraId="4B9239DC"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643" w:type="pct"/>
            <w:gridSpan w:val="2"/>
            <w:hideMark/>
          </w:tcPr>
          <w:p w14:paraId="43C27C6C"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762" w:type="pct"/>
            <w:hideMark/>
          </w:tcPr>
          <w:p w14:paraId="172C0A5D"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586" w:type="pct"/>
            <w:hideMark/>
          </w:tcPr>
          <w:p w14:paraId="0F963E12"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c>
          <w:tcPr>
            <w:tcW w:w="778" w:type="pct"/>
            <w:hideMark/>
          </w:tcPr>
          <w:p w14:paraId="11D7F96E" w14:textId="77777777" w:rsidR="008469C7" w:rsidRPr="008469C7" w:rsidRDefault="008469C7" w:rsidP="00DA7E33">
            <w:pPr>
              <w:spacing w:before="40" w:after="40" w:line="360" w:lineRule="auto"/>
              <w:ind w:firstLine="284"/>
              <w:contextualSpacing/>
              <w:jc w:val="center"/>
              <w:rPr>
                <w:rFonts w:eastAsia="Calibri" w:cs="Arial"/>
                <w:noProof/>
                <w:color w:val="171717"/>
                <w:lang w:val="vi-VN"/>
              </w:rPr>
            </w:pPr>
          </w:p>
        </w:tc>
      </w:tr>
    </w:tbl>
    <w:p w14:paraId="07D3DA72" w14:textId="77777777" w:rsidR="008469C7" w:rsidRPr="008469C7" w:rsidRDefault="008469C7" w:rsidP="00C50E6B">
      <w:pPr>
        <w:pStyle w:val="ListParagraph"/>
        <w:numPr>
          <w:ilvl w:val="0"/>
          <w:numId w:val="1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8469C7">
        <w:rPr>
          <w:rFonts w:ascii="Times New Roman" w:eastAsia="Times New Roman" w:hAnsi="Times New Roman" w:cs="Times New Roman"/>
          <w:noProof/>
          <w:kern w:val="0"/>
          <w:sz w:val="26"/>
          <w:szCs w:val="24"/>
          <w:lang w:val="vi-VN"/>
          <w14:ligatures w14:val="none"/>
        </w:rPr>
        <w:t>Sơ đồ luồng dữ liệu: sơ đồ tương ứng</w:t>
      </w:r>
    </w:p>
    <w:p w14:paraId="65700BF9" w14:textId="77777777" w:rsidR="008469C7" w:rsidRPr="008469C7" w:rsidRDefault="008469C7" w:rsidP="00C50E6B">
      <w:pPr>
        <w:pStyle w:val="ListParagraph"/>
        <w:numPr>
          <w:ilvl w:val="0"/>
          <w:numId w:val="1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8469C7">
        <w:rPr>
          <w:rFonts w:ascii="Times New Roman" w:eastAsia="Times New Roman" w:hAnsi="Times New Roman" w:cs="Times New Roman"/>
          <w:noProof/>
          <w:kern w:val="0"/>
          <w:sz w:val="26"/>
          <w:szCs w:val="24"/>
          <w:lang w:val="vi-VN"/>
          <w14:ligatures w14:val="none"/>
        </w:rPr>
        <w:t>Các thuộc tính mới:</w:t>
      </w:r>
    </w:p>
    <w:p w14:paraId="16883104" w14:textId="77777777" w:rsidR="008469C7" w:rsidRPr="008469C7" w:rsidRDefault="008469C7" w:rsidP="00C50E6B">
      <w:pPr>
        <w:pStyle w:val="ListParagraph"/>
        <w:numPr>
          <w:ilvl w:val="1"/>
          <w:numId w:val="23"/>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8469C7">
        <w:rPr>
          <w:rFonts w:ascii="Times New Roman" w:eastAsia="Times New Roman" w:hAnsi="Times New Roman" w:cs="Times New Roman"/>
          <w:noProof/>
          <w:kern w:val="0"/>
          <w:sz w:val="26"/>
          <w:szCs w:val="24"/>
          <w:lang w:val="vi-VN"/>
          <w14:ligatures w14:val="none"/>
        </w:rPr>
        <w:t>Table PHIEUBAN: SoPhieu, NgayLạp, KhachHang, TongTien.</w:t>
      </w:r>
    </w:p>
    <w:p w14:paraId="01CD2CF7" w14:textId="77777777" w:rsidR="008469C7" w:rsidRPr="008469C7" w:rsidRDefault="008469C7" w:rsidP="00C50E6B">
      <w:pPr>
        <w:pStyle w:val="ListParagraph"/>
        <w:numPr>
          <w:ilvl w:val="1"/>
          <w:numId w:val="23"/>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8469C7">
        <w:rPr>
          <w:rFonts w:ascii="Times New Roman" w:eastAsia="Times New Roman" w:hAnsi="Times New Roman" w:cs="Times New Roman"/>
          <w:noProof/>
          <w:kern w:val="0"/>
          <w:sz w:val="26"/>
          <w:szCs w:val="24"/>
          <w:lang w:val="vi-VN"/>
          <w14:ligatures w14:val="none"/>
        </w:rPr>
        <w:t>Table CTPHIEUBAN: SoPhieu, SanPham, LoaiSP, SoLuong, DVTinh, DonGia, ThanhTien.</w:t>
      </w:r>
    </w:p>
    <w:p w14:paraId="3742B049" w14:textId="77777777" w:rsidR="008469C7" w:rsidRPr="008469C7" w:rsidRDefault="008469C7" w:rsidP="00C50E6B">
      <w:pPr>
        <w:pStyle w:val="ListParagraph"/>
        <w:numPr>
          <w:ilvl w:val="0"/>
          <w:numId w:val="2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8469C7">
        <w:rPr>
          <w:rFonts w:ascii="Times New Roman" w:eastAsia="Times New Roman" w:hAnsi="Times New Roman" w:cs="Times New Roman"/>
          <w:noProof/>
          <w:kern w:val="0"/>
          <w:sz w:val="26"/>
          <w:szCs w:val="24"/>
          <w:lang w:val="vi-VN"/>
          <w14:ligatures w14:val="none"/>
        </w:rPr>
        <w:t>Thiết kế dữ liệu:</w:t>
      </w:r>
    </w:p>
    <w:p w14:paraId="44977B8B" w14:textId="6248A0AF" w:rsidR="004158E6" w:rsidRPr="00EE27DF" w:rsidRDefault="004158E6" w:rsidP="00DA7E33">
      <w:pPr>
        <w:pStyle w:val="Picture"/>
        <w:spacing w:line="360" w:lineRule="auto"/>
        <w:ind w:left="720"/>
        <w:rPr>
          <w:rFonts w:eastAsia="Times New Roman"/>
        </w:rPr>
      </w:pPr>
      <w:r w:rsidRPr="004158E6">
        <w:rPr>
          <w:rFonts w:eastAsia="Times New Roman"/>
        </w:rPr>
        <w:drawing>
          <wp:inline distT="0" distB="0" distL="0" distR="0" wp14:anchorId="17494BD8" wp14:editId="71EF5104">
            <wp:extent cx="4877481" cy="2362530"/>
            <wp:effectExtent l="0" t="0" r="0" b="0"/>
            <wp:docPr id="214243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9679" name=""/>
                    <pic:cNvPicPr/>
                  </pic:nvPicPr>
                  <pic:blipFill>
                    <a:blip r:embed="rId27"/>
                    <a:stretch>
                      <a:fillRect/>
                    </a:stretch>
                  </pic:blipFill>
                  <pic:spPr>
                    <a:xfrm>
                      <a:off x="0" y="0"/>
                      <a:ext cx="4877481" cy="2362530"/>
                    </a:xfrm>
                    <a:prstGeom prst="rect">
                      <a:avLst/>
                    </a:prstGeom>
                  </pic:spPr>
                </pic:pic>
              </a:graphicData>
            </a:graphic>
          </wp:inline>
        </w:drawing>
      </w:r>
    </w:p>
    <w:p w14:paraId="4BAD801D" w14:textId="77777777" w:rsidR="00DA7E33" w:rsidRPr="00DA7E33" w:rsidRDefault="00DA7E33" w:rsidP="00C50E6B">
      <w:pPr>
        <w:pStyle w:val="ListParagraph"/>
        <w:numPr>
          <w:ilvl w:val="0"/>
          <w:numId w:val="22"/>
        </w:numPr>
        <w:spacing w:before="40" w:after="40" w:line="360" w:lineRule="auto"/>
        <w:jc w:val="both"/>
        <w:rPr>
          <w:rFonts w:ascii="Times New Roman" w:hAnsi="Times New Roman" w:cs="Times New Roman"/>
          <w:sz w:val="26"/>
          <w:szCs w:val="26"/>
        </w:rPr>
      </w:pPr>
      <w:r w:rsidRPr="00DA7E33">
        <w:rPr>
          <w:rFonts w:ascii="Times New Roman" w:hAnsi="Times New Roman" w:cs="Times New Roman"/>
          <w:sz w:val="26"/>
          <w:szCs w:val="26"/>
        </w:rPr>
        <w:t>Sơ đồ logic</w:t>
      </w:r>
    </w:p>
    <w:p w14:paraId="529290BC" w14:textId="1A7AF28D" w:rsidR="00156126" w:rsidRPr="0058674D" w:rsidRDefault="00156126" w:rsidP="0058674D">
      <w:pPr>
        <w:pStyle w:val="Picture"/>
        <w:spacing w:line="360" w:lineRule="auto"/>
        <w:ind w:left="720"/>
      </w:pPr>
      <w:r w:rsidRPr="00156126">
        <w:lastRenderedPageBreak/>
        <w:drawing>
          <wp:inline distT="0" distB="0" distL="0" distR="0" wp14:anchorId="79B7D985" wp14:editId="0BE88347">
            <wp:extent cx="4820323" cy="2191056"/>
            <wp:effectExtent l="0" t="0" r="0" b="0"/>
            <wp:docPr id="133980011" name="Picture 1" descr="A diagram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011" name="Picture 1" descr="A diagram with text and a line&#10;&#10;Description automatically generated with medium confidence"/>
                    <pic:cNvPicPr/>
                  </pic:nvPicPr>
                  <pic:blipFill>
                    <a:blip r:embed="rId28"/>
                    <a:stretch>
                      <a:fillRect/>
                    </a:stretch>
                  </pic:blipFill>
                  <pic:spPr>
                    <a:xfrm>
                      <a:off x="0" y="0"/>
                      <a:ext cx="4820323" cy="2191056"/>
                    </a:xfrm>
                    <a:prstGeom prst="rect">
                      <a:avLst/>
                    </a:prstGeom>
                  </pic:spPr>
                </pic:pic>
              </a:graphicData>
            </a:graphic>
          </wp:inline>
        </w:drawing>
      </w:r>
    </w:p>
    <w:p w14:paraId="7984C99A" w14:textId="1DA979DE" w:rsidR="00804D6D" w:rsidRDefault="00486599" w:rsidP="00F84AF4">
      <w:pPr>
        <w:pStyle w:val="1111"/>
      </w:pPr>
      <w:r w:rsidRPr="00804D6D">
        <w:rPr>
          <w:lang w:val="vi-VN"/>
        </w:rPr>
        <w:t xml:space="preserve">Thiết kế dữ liệu với tính </w:t>
      </w:r>
      <w:r w:rsidR="00804D6D" w:rsidRPr="00804D6D">
        <w:rPr>
          <w:bCs/>
          <w:iCs/>
          <w:lang w:val="vi-VN"/>
        </w:rPr>
        <w:t>tiến hóa</w:t>
      </w:r>
    </w:p>
    <w:p w14:paraId="4805CFC3" w14:textId="77777777" w:rsidR="0058674D" w:rsidRPr="00DD02E3" w:rsidRDefault="0058674D" w:rsidP="00DD02E3">
      <w:pPr>
        <w:pStyle w:val="Bnhthng"/>
        <w:rPr>
          <w:b/>
          <w:bCs/>
          <w:lang w:val="vi-VN"/>
        </w:rPr>
      </w:pPr>
      <w:r w:rsidRPr="00DD02E3">
        <w:rPr>
          <w:b/>
          <w:bCs/>
          <w:lang w:val="vi-VN"/>
        </w:rPr>
        <w:t>Quy định liên quan: </w:t>
      </w:r>
    </w:p>
    <w:tbl>
      <w:tblPr>
        <w:tblW w:w="5000" w:type="pct"/>
        <w:tblBorders>
          <w:top w:val="single" w:sz="18" w:space="0" w:color="auto"/>
          <w:left w:val="single" w:sz="18" w:space="0" w:color="auto"/>
          <w:bottom w:val="single" w:sz="18" w:space="0" w:color="auto"/>
          <w:right w:val="single" w:sz="18" w:space="0" w:color="auto"/>
        </w:tblBorders>
        <w:shd w:val="clear" w:color="auto" w:fill="F2F2F2" w:themeFill="background1" w:themeFillShade="F2"/>
        <w:tblCellMar>
          <w:top w:w="57" w:type="dxa"/>
          <w:left w:w="113" w:type="dxa"/>
          <w:bottom w:w="57" w:type="dxa"/>
          <w:right w:w="113" w:type="dxa"/>
        </w:tblCellMar>
        <w:tblLook w:val="04A0" w:firstRow="1" w:lastRow="0" w:firstColumn="1" w:lastColumn="0" w:noHBand="0" w:noVBand="1"/>
      </w:tblPr>
      <w:tblGrid>
        <w:gridCol w:w="9025"/>
      </w:tblGrid>
      <w:tr w:rsidR="0058674D" w:rsidRPr="0058674D" w14:paraId="60FDBAC5" w14:textId="77777777">
        <w:trPr>
          <w:trHeight w:val="1522"/>
        </w:trPr>
        <w:tc>
          <w:tcPr>
            <w:tcW w:w="5000" w:type="pct"/>
            <w:shd w:val="clear" w:color="auto" w:fill="F2F2F2" w:themeFill="background1" w:themeFillShade="F2"/>
            <w:tcMar>
              <w:top w:w="100" w:type="dxa"/>
              <w:left w:w="100" w:type="dxa"/>
              <w:bottom w:w="100" w:type="dxa"/>
              <w:right w:w="100" w:type="dxa"/>
            </w:tcMar>
            <w:vAlign w:val="center"/>
            <w:hideMark/>
          </w:tcPr>
          <w:p w14:paraId="22003C3D" w14:textId="77777777" w:rsidR="0058674D" w:rsidRPr="00DD02E3" w:rsidRDefault="0058674D" w:rsidP="00DD02E3">
            <w:pPr>
              <w:pStyle w:val="Bnhthng"/>
              <w:rPr>
                <w:b/>
                <w:bCs/>
              </w:rPr>
            </w:pPr>
            <w:r w:rsidRPr="00DD02E3">
              <w:rPr>
                <w:b/>
                <w:bCs/>
              </w:rPr>
              <w:t xml:space="preserve">QĐ1: </w:t>
            </w:r>
          </w:p>
          <w:p w14:paraId="7E13C62D" w14:textId="77777777" w:rsidR="0058674D" w:rsidRPr="0058674D" w:rsidRDefault="0058674D" w:rsidP="00DD02E3">
            <w:pPr>
              <w:pStyle w:val="Bnhthng"/>
            </w:pPr>
            <w:r w:rsidRPr="0058674D">
              <w:t>Có nhiều loại sản phẩm. Các sản phẩm trong cùng một loại sản phẩm có cùng đơn vị tính, cần lưu lại danh sách các đơn vị tính này.</w:t>
            </w:r>
          </w:p>
          <w:p w14:paraId="57A69A44" w14:textId="77777777" w:rsidR="0058674D" w:rsidRPr="0058674D" w:rsidRDefault="0058674D" w:rsidP="00DD02E3">
            <w:pPr>
              <w:pStyle w:val="Bnhthng"/>
            </w:pPr>
            <w:r w:rsidRPr="0058674D">
              <w:t>Đơn giá là đơn giá bán ra.</w:t>
            </w:r>
          </w:p>
          <w:p w14:paraId="2D790E87" w14:textId="77777777" w:rsidR="0058674D" w:rsidRPr="0058674D" w:rsidRDefault="0058674D" w:rsidP="00DD02E3">
            <w:pPr>
              <w:pStyle w:val="Bnhthng"/>
            </w:pPr>
            <w:r w:rsidRPr="0058674D">
              <w:t>Đơn giá bán ra = Đơn giá mua vào + (Đơn giá mua vào x Phần trăm lợi nhuận)</w:t>
            </w:r>
          </w:p>
          <w:p w14:paraId="182F1322" w14:textId="77777777" w:rsidR="0058674D" w:rsidRPr="0058674D" w:rsidRDefault="0058674D" w:rsidP="00DD02E3">
            <w:pPr>
              <w:pStyle w:val="Bnhthng"/>
            </w:pPr>
            <w:r w:rsidRPr="0058674D">
              <w:t>Phần trăm lợi nhuận có thể là 1% hoặc 2% hoặc 5% … tuỳ theo loại sản phẩm.</w:t>
            </w:r>
          </w:p>
        </w:tc>
      </w:tr>
    </w:tbl>
    <w:p w14:paraId="00F2F2FC" w14:textId="77777777" w:rsidR="0058674D" w:rsidRPr="008B74CE" w:rsidRDefault="0058674D" w:rsidP="008B74CE">
      <w:pPr>
        <w:pStyle w:val="ListParagraph"/>
        <w:numPr>
          <w:ilvl w:val="0"/>
          <w:numId w:val="24"/>
        </w:numPr>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Sơ đồ luồng dữ liệu: sơ đồ luồng dữ liệu tương ứng</w:t>
      </w:r>
    </w:p>
    <w:p w14:paraId="036051BE" w14:textId="77777777" w:rsidR="0058674D" w:rsidRPr="008B74CE" w:rsidRDefault="0058674D" w:rsidP="008B74CE">
      <w:pPr>
        <w:pStyle w:val="ListParagraph"/>
        <w:numPr>
          <w:ilvl w:val="0"/>
          <w:numId w:val="24"/>
        </w:numPr>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Các thuộc tính mới: </w:t>
      </w:r>
    </w:p>
    <w:p w14:paraId="212C8F3D" w14:textId="77777777" w:rsidR="0058674D" w:rsidRPr="008B74CE" w:rsidRDefault="0058674D" w:rsidP="008B74CE">
      <w:pPr>
        <w:pStyle w:val="ListParagraph"/>
        <w:numPr>
          <w:ilvl w:val="0"/>
          <w:numId w:val="26"/>
        </w:numPr>
        <w:tabs>
          <w:tab w:val="num" w:pos="568"/>
        </w:tabs>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Table SANPHAM: MaSP, LoaiSP, DonGiaMua.</w:t>
      </w:r>
    </w:p>
    <w:p w14:paraId="457FD263" w14:textId="77777777" w:rsidR="0058674D" w:rsidRPr="008B74CE" w:rsidRDefault="0058674D" w:rsidP="008B74CE">
      <w:pPr>
        <w:pStyle w:val="ListParagraph"/>
        <w:numPr>
          <w:ilvl w:val="0"/>
          <w:numId w:val="26"/>
        </w:numPr>
        <w:tabs>
          <w:tab w:val="num" w:pos="568"/>
        </w:tabs>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Table LOAISP: MaLoai, DVTinh, PhanTram.</w:t>
      </w:r>
    </w:p>
    <w:p w14:paraId="1BC2A366" w14:textId="5F1595D4" w:rsidR="000328F5" w:rsidRPr="008B74CE" w:rsidRDefault="000328F5" w:rsidP="008B74CE">
      <w:pPr>
        <w:pStyle w:val="ListParagraph"/>
        <w:numPr>
          <w:ilvl w:val="0"/>
          <w:numId w:val="26"/>
        </w:numPr>
        <w:tabs>
          <w:tab w:val="num" w:pos="568"/>
        </w:tabs>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rPr>
        <w:t>Table LOAIDV: ID, TenLoai</w:t>
      </w:r>
    </w:p>
    <w:p w14:paraId="53B6F57F" w14:textId="77777777" w:rsidR="0058674D" w:rsidRPr="008B74CE" w:rsidRDefault="0058674D" w:rsidP="008B74CE">
      <w:pPr>
        <w:pStyle w:val="ListParagraph"/>
        <w:numPr>
          <w:ilvl w:val="0"/>
          <w:numId w:val="25"/>
        </w:numPr>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Các tham số mới: không có</w:t>
      </w:r>
    </w:p>
    <w:p w14:paraId="2CF4DCE8" w14:textId="77777777" w:rsidR="0058674D" w:rsidRPr="008B74CE" w:rsidRDefault="0058674D" w:rsidP="008B74CE">
      <w:pPr>
        <w:pStyle w:val="ListParagraph"/>
        <w:numPr>
          <w:ilvl w:val="0"/>
          <w:numId w:val="25"/>
        </w:numPr>
        <w:spacing w:before="240"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Thiết kế dữ liệu:</w:t>
      </w:r>
    </w:p>
    <w:p w14:paraId="200A71EF" w14:textId="4E7B8FE2" w:rsidR="00522FDB" w:rsidRPr="0058674D" w:rsidRDefault="0058674D" w:rsidP="008C31AB">
      <w:r w:rsidRPr="0058674D">
        <w:lastRenderedPageBreak/>
        <w:tab/>
      </w:r>
      <w:r w:rsidR="001A6D1A" w:rsidRPr="001A6D1A">
        <w:rPr>
          <w:noProof/>
        </w:rPr>
        <w:drawing>
          <wp:inline distT="0" distB="0" distL="0" distR="0" wp14:anchorId="684D6C74" wp14:editId="7D4679D9">
            <wp:extent cx="4925112" cy="3000794"/>
            <wp:effectExtent l="0" t="0" r="0" b="9525"/>
            <wp:docPr id="44317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9858" name=""/>
                    <pic:cNvPicPr/>
                  </pic:nvPicPr>
                  <pic:blipFill>
                    <a:blip r:embed="rId29"/>
                    <a:stretch>
                      <a:fillRect/>
                    </a:stretch>
                  </pic:blipFill>
                  <pic:spPr>
                    <a:xfrm>
                      <a:off x="0" y="0"/>
                      <a:ext cx="4925112" cy="3000794"/>
                    </a:xfrm>
                    <a:prstGeom prst="rect">
                      <a:avLst/>
                    </a:prstGeom>
                  </pic:spPr>
                </pic:pic>
              </a:graphicData>
            </a:graphic>
          </wp:inline>
        </w:drawing>
      </w:r>
    </w:p>
    <w:p w14:paraId="43EBD405" w14:textId="15DC290C" w:rsidR="0058674D" w:rsidRPr="008B74CE" w:rsidRDefault="0058674D" w:rsidP="008B74CE">
      <w:pPr>
        <w:pStyle w:val="ListParagraph"/>
        <w:numPr>
          <w:ilvl w:val="0"/>
          <w:numId w:val="27"/>
        </w:numPr>
        <w:spacing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Các thuộc tính trừu tượng: MaLoai(LOAISP), MaSP(SANPHAM)</w:t>
      </w:r>
      <w:r w:rsidR="007C37B2" w:rsidRPr="008B74CE">
        <w:rPr>
          <w:rFonts w:ascii="Times New Roman" w:hAnsi="Times New Roman" w:cs="Times New Roman"/>
          <w:sz w:val="26"/>
          <w:szCs w:val="26"/>
        </w:rPr>
        <w:t>, ID(LOAIDV)</w:t>
      </w:r>
    </w:p>
    <w:p w14:paraId="0EF00DEA" w14:textId="626BB796" w:rsidR="0058674D" w:rsidRPr="008B74CE" w:rsidRDefault="0058674D" w:rsidP="008B74CE">
      <w:pPr>
        <w:pStyle w:val="ListParagraph"/>
        <w:numPr>
          <w:ilvl w:val="0"/>
          <w:numId w:val="27"/>
        </w:numPr>
        <w:spacing w:line="360" w:lineRule="auto"/>
        <w:jc w:val="both"/>
        <w:rPr>
          <w:rFonts w:ascii="Times New Roman" w:hAnsi="Times New Roman" w:cs="Times New Roman"/>
          <w:sz w:val="26"/>
          <w:szCs w:val="26"/>
          <w:lang w:val="vi-VN"/>
        </w:rPr>
      </w:pPr>
      <w:r w:rsidRPr="008B74CE">
        <w:rPr>
          <w:rFonts w:ascii="Times New Roman" w:hAnsi="Times New Roman" w:cs="Times New Roman"/>
          <w:sz w:val="26"/>
          <w:szCs w:val="26"/>
          <w:lang w:val="vi-VN"/>
        </w:rPr>
        <w:t>Sơ đồ logic:</w:t>
      </w:r>
    </w:p>
    <w:p w14:paraId="4F72D7B6" w14:textId="4A96DBB1" w:rsidR="0058674D" w:rsidRPr="0058674D" w:rsidRDefault="00874548" w:rsidP="00874548">
      <w:pPr>
        <w:jc w:val="center"/>
      </w:pPr>
      <w:r w:rsidRPr="00874548">
        <w:rPr>
          <w:noProof/>
        </w:rPr>
        <w:drawing>
          <wp:inline distT="0" distB="0" distL="0" distR="0" wp14:anchorId="73EB395D" wp14:editId="2ABDFFCA">
            <wp:extent cx="5957570" cy="3161030"/>
            <wp:effectExtent l="0" t="0" r="0" b="0"/>
            <wp:docPr id="7476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8828" name=""/>
                    <pic:cNvPicPr/>
                  </pic:nvPicPr>
                  <pic:blipFill>
                    <a:blip r:embed="rId30"/>
                    <a:stretch>
                      <a:fillRect/>
                    </a:stretch>
                  </pic:blipFill>
                  <pic:spPr>
                    <a:xfrm>
                      <a:off x="0" y="0"/>
                      <a:ext cx="5957570" cy="3161030"/>
                    </a:xfrm>
                    <a:prstGeom prst="rect">
                      <a:avLst/>
                    </a:prstGeom>
                  </pic:spPr>
                </pic:pic>
              </a:graphicData>
            </a:graphic>
          </wp:inline>
        </w:drawing>
      </w:r>
    </w:p>
    <w:p w14:paraId="7FAA9C53" w14:textId="09B4FDFD" w:rsidR="00DF42BF" w:rsidRPr="00DF42BF" w:rsidRDefault="00DF42BF" w:rsidP="00F84AF4">
      <w:pPr>
        <w:pStyle w:val="111"/>
        <w:rPr>
          <w:noProof/>
          <w:lang w:val="vi-VN"/>
        </w:rPr>
      </w:pPr>
      <w:bookmarkStart w:id="45" w:name="_Toc168520307"/>
      <w:r w:rsidRPr="00DF42BF">
        <w:rPr>
          <w:noProof/>
          <w:lang w:val="vi-VN"/>
        </w:rPr>
        <w:t>Xét yêu cầu lập phiếu mua hàng</w:t>
      </w:r>
      <w:bookmarkEnd w:id="45"/>
    </w:p>
    <w:p w14:paraId="779840DE" w14:textId="7F807932" w:rsidR="00BE442B" w:rsidRDefault="00BE442B" w:rsidP="00F84AF4">
      <w:pPr>
        <w:pStyle w:val="1111"/>
      </w:pPr>
      <w:r w:rsidRPr="00BE442B">
        <w:rPr>
          <w:lang w:val="vi-VN"/>
        </w:rPr>
        <w:t>Thiết kế dữ liệu với tính đúng đắn</w:t>
      </w:r>
    </w:p>
    <w:p w14:paraId="2D4C2A76" w14:textId="77777777" w:rsidR="00AD08A5" w:rsidRPr="00AD08A5" w:rsidRDefault="00AD08A5" w:rsidP="00102B9A">
      <w:pPr>
        <w:pStyle w:val="ListParagraph"/>
        <w:numPr>
          <w:ilvl w:val="0"/>
          <w:numId w:val="28"/>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AD08A5">
        <w:rPr>
          <w:rFonts w:ascii="Times New Roman" w:eastAsia="Times New Roman" w:hAnsi="Times New Roman" w:cs="Times New Roman"/>
          <w:noProof/>
          <w:kern w:val="0"/>
          <w:sz w:val="26"/>
          <w:szCs w:val="24"/>
          <w:lang w:val="vi-VN"/>
          <w14:ligatures w14:val="none"/>
        </w:rPr>
        <w:t>Biểu mẫu liên quan: BM2</w:t>
      </w:r>
      <w:r w:rsidRPr="00AD08A5">
        <w:rPr>
          <w:rFonts w:ascii="Times New Roman" w:eastAsia="Times New Roman" w:hAnsi="Times New Roman" w:cs="Times New Roman"/>
          <w:noProof/>
          <w:kern w:val="0"/>
          <w:sz w:val="26"/>
          <w:szCs w:val="24"/>
          <w:lang w:val="vi-VN"/>
          <w14:ligatures w14:val="none"/>
        </w:rPr>
        <w:tab/>
      </w:r>
    </w:p>
    <w:tbl>
      <w:tblPr>
        <w:tblStyle w:val="BngLiNhat2"/>
        <w:tblW w:w="5000" w:type="pct"/>
        <w:tblCellMar>
          <w:top w:w="28" w:type="dxa"/>
          <w:bottom w:w="28" w:type="dxa"/>
        </w:tblCellMar>
        <w:tblLook w:val="04A0" w:firstRow="1" w:lastRow="0" w:firstColumn="1" w:lastColumn="0" w:noHBand="0" w:noVBand="1"/>
      </w:tblPr>
      <w:tblGrid>
        <w:gridCol w:w="1260"/>
        <w:gridCol w:w="1845"/>
        <w:gridCol w:w="1613"/>
        <w:gridCol w:w="2074"/>
        <w:gridCol w:w="2279"/>
      </w:tblGrid>
      <w:tr w:rsidR="00AD08A5" w:rsidRPr="00AD08A5" w14:paraId="4B5562DD" w14:textId="77777777">
        <w:trPr>
          <w:cnfStyle w:val="100000000000" w:firstRow="1" w:lastRow="0" w:firstColumn="0" w:lastColumn="0" w:oddVBand="0" w:evenVBand="0" w:oddHBand="0" w:evenHBand="0" w:firstRowFirstColumn="0" w:firstRowLastColumn="0" w:lastRowFirstColumn="0" w:lastRowLastColumn="0"/>
          <w:trHeight w:val="567"/>
        </w:trPr>
        <w:tc>
          <w:tcPr>
            <w:tcW w:w="695" w:type="pct"/>
            <w:hideMark/>
          </w:tcPr>
          <w:p w14:paraId="5E05B2CD" w14:textId="77777777" w:rsidR="00AD08A5" w:rsidRPr="00AD08A5" w:rsidRDefault="00AD08A5" w:rsidP="00AD08A5">
            <w:pPr>
              <w:rPr>
                <w:rFonts w:eastAsia="Yu Mincho" w:cs="Arial"/>
                <w:kern w:val="0"/>
                <w14:ligatures w14:val="none"/>
              </w:rPr>
            </w:pPr>
            <w:r w:rsidRPr="00AD08A5">
              <w:rPr>
                <w:rFonts w:eastAsia="Yu Mincho" w:cs="Arial"/>
                <w:kern w:val="0"/>
                <w14:ligatures w14:val="none"/>
              </w:rPr>
              <w:t>BM2</w:t>
            </w:r>
          </w:p>
        </w:tc>
        <w:tc>
          <w:tcPr>
            <w:tcW w:w="4305" w:type="pct"/>
            <w:gridSpan w:val="4"/>
            <w:hideMark/>
          </w:tcPr>
          <w:p w14:paraId="1BA95CAF" w14:textId="77777777" w:rsidR="00AD08A5" w:rsidRPr="00AD08A5" w:rsidRDefault="00AD08A5" w:rsidP="00AD08A5">
            <w:pPr>
              <w:rPr>
                <w:rFonts w:eastAsia="Yu Mincho" w:cs="Arial"/>
                <w:kern w:val="0"/>
                <w14:ligatures w14:val="none"/>
              </w:rPr>
            </w:pPr>
            <w:r w:rsidRPr="00AD08A5">
              <w:rPr>
                <w:rFonts w:eastAsia="Yu Mincho" w:cs="Arial"/>
                <w:kern w:val="0"/>
                <w14:ligatures w14:val="none"/>
              </w:rPr>
              <w:t>DANH SÁCH PHIẾU MUA HÀNG</w:t>
            </w:r>
          </w:p>
        </w:tc>
      </w:tr>
      <w:tr w:rsidR="00AD08A5" w:rsidRPr="00AD08A5" w14:paraId="7AE29EBF" w14:textId="77777777">
        <w:trPr>
          <w:trHeight w:val="283"/>
        </w:trPr>
        <w:tc>
          <w:tcPr>
            <w:tcW w:w="695" w:type="pct"/>
            <w:hideMark/>
          </w:tcPr>
          <w:p w14:paraId="25BEA874" w14:textId="77777777" w:rsidR="00AD08A5" w:rsidRPr="00AD08A5" w:rsidRDefault="00AD08A5" w:rsidP="00AD08A5">
            <w:pPr>
              <w:spacing w:before="40" w:after="40" w:line="300" w:lineRule="auto"/>
              <w:contextualSpacing/>
              <w:jc w:val="center"/>
              <w:rPr>
                <w:rFonts w:eastAsia="Calibri" w:cs="Arial"/>
                <w:b/>
                <w:bCs/>
                <w:noProof/>
                <w:color w:val="171717"/>
                <w:lang w:val="vi-VN"/>
              </w:rPr>
            </w:pPr>
            <w:r w:rsidRPr="00AD08A5">
              <w:rPr>
                <w:rFonts w:eastAsia="Calibri" w:cs="Arial"/>
                <w:b/>
                <w:bCs/>
                <w:noProof/>
                <w:color w:val="171717"/>
                <w:lang w:val="vi-VN"/>
              </w:rPr>
              <w:t>STT</w:t>
            </w:r>
          </w:p>
        </w:tc>
        <w:tc>
          <w:tcPr>
            <w:tcW w:w="1017" w:type="pct"/>
            <w:hideMark/>
          </w:tcPr>
          <w:p w14:paraId="1E5140C3" w14:textId="77777777" w:rsidR="00AD08A5" w:rsidRPr="00AD08A5" w:rsidRDefault="00AD08A5" w:rsidP="00AD08A5">
            <w:pPr>
              <w:jc w:val="center"/>
              <w:rPr>
                <w:rFonts w:eastAsia="Yu Mincho" w:cs="Arial"/>
                <w:b/>
                <w:bCs/>
                <w:color w:val="171717"/>
                <w:kern w:val="0"/>
                <w14:ligatures w14:val="none"/>
              </w:rPr>
            </w:pPr>
            <w:r w:rsidRPr="00AD08A5">
              <w:rPr>
                <w:rFonts w:eastAsia="Yu Mincho" w:cs="Arial"/>
                <w:b/>
                <w:bCs/>
                <w:color w:val="171717"/>
                <w:kern w:val="0"/>
                <w14:ligatures w14:val="none"/>
              </w:rPr>
              <w:t>Mã phiếu</w:t>
            </w:r>
          </w:p>
        </w:tc>
        <w:tc>
          <w:tcPr>
            <w:tcW w:w="889" w:type="pct"/>
            <w:hideMark/>
          </w:tcPr>
          <w:p w14:paraId="2E2E2B6B" w14:textId="77777777" w:rsidR="00AD08A5" w:rsidRPr="00AD08A5" w:rsidRDefault="00AD08A5" w:rsidP="00AD08A5">
            <w:pPr>
              <w:jc w:val="center"/>
              <w:rPr>
                <w:rFonts w:eastAsia="Yu Mincho" w:cs="Arial"/>
                <w:b/>
                <w:bCs/>
                <w:color w:val="171717"/>
                <w:kern w:val="0"/>
                <w14:ligatures w14:val="none"/>
              </w:rPr>
            </w:pPr>
            <w:r w:rsidRPr="00AD08A5">
              <w:rPr>
                <w:rFonts w:eastAsia="Yu Mincho" w:cs="Arial"/>
                <w:b/>
                <w:bCs/>
                <w:color w:val="171717"/>
                <w:kern w:val="0"/>
                <w14:ligatures w14:val="none"/>
              </w:rPr>
              <w:t>Ngày lập</w:t>
            </w:r>
          </w:p>
        </w:tc>
        <w:tc>
          <w:tcPr>
            <w:tcW w:w="1143" w:type="pct"/>
            <w:hideMark/>
          </w:tcPr>
          <w:p w14:paraId="3C4472A6" w14:textId="77777777" w:rsidR="00AD08A5" w:rsidRPr="00AD08A5" w:rsidRDefault="00AD08A5" w:rsidP="00AD08A5">
            <w:pPr>
              <w:jc w:val="center"/>
              <w:rPr>
                <w:rFonts w:eastAsia="Yu Mincho" w:cs="Arial"/>
                <w:b/>
                <w:bCs/>
                <w:color w:val="171717"/>
                <w:kern w:val="0"/>
                <w14:ligatures w14:val="none"/>
              </w:rPr>
            </w:pPr>
            <w:r w:rsidRPr="00AD08A5">
              <w:rPr>
                <w:rFonts w:eastAsia="Yu Mincho" w:cs="Arial"/>
                <w:b/>
                <w:bCs/>
                <w:color w:val="171717"/>
                <w:kern w:val="0"/>
                <w14:ligatures w14:val="none"/>
              </w:rPr>
              <w:t>Nhà cung cấp</w:t>
            </w:r>
          </w:p>
        </w:tc>
        <w:tc>
          <w:tcPr>
            <w:tcW w:w="1256" w:type="pct"/>
            <w:hideMark/>
          </w:tcPr>
          <w:p w14:paraId="28EF2EC9" w14:textId="77777777" w:rsidR="00AD08A5" w:rsidRPr="00AD08A5" w:rsidRDefault="00AD08A5" w:rsidP="00AD08A5">
            <w:pPr>
              <w:jc w:val="center"/>
              <w:rPr>
                <w:rFonts w:eastAsia="Yu Mincho" w:cs="Arial"/>
                <w:b/>
                <w:bCs/>
                <w:color w:val="171717"/>
                <w:kern w:val="0"/>
                <w14:ligatures w14:val="none"/>
              </w:rPr>
            </w:pPr>
            <w:r w:rsidRPr="00AD08A5">
              <w:rPr>
                <w:rFonts w:eastAsia="Yu Mincho" w:cs="Arial"/>
                <w:b/>
                <w:bCs/>
                <w:color w:val="171717"/>
                <w:kern w:val="0"/>
                <w14:ligatures w14:val="none"/>
              </w:rPr>
              <w:t>Tổng tiền</w:t>
            </w:r>
          </w:p>
        </w:tc>
      </w:tr>
      <w:tr w:rsidR="00AD08A5" w:rsidRPr="00AD08A5" w14:paraId="2A8B31D7" w14:textId="77777777">
        <w:trPr>
          <w:trHeight w:val="283"/>
        </w:trPr>
        <w:tc>
          <w:tcPr>
            <w:tcW w:w="695" w:type="pct"/>
            <w:hideMark/>
          </w:tcPr>
          <w:p w14:paraId="62F0FB66" w14:textId="77777777" w:rsidR="00AD08A5" w:rsidRPr="00AD08A5" w:rsidRDefault="00AD08A5" w:rsidP="00AD08A5">
            <w:pPr>
              <w:spacing w:before="40" w:after="40" w:line="300" w:lineRule="auto"/>
              <w:contextualSpacing/>
              <w:jc w:val="center"/>
              <w:rPr>
                <w:rFonts w:eastAsia="Calibri" w:cs="Arial"/>
                <w:noProof/>
                <w:color w:val="171717"/>
                <w:lang w:val="vi-VN"/>
              </w:rPr>
            </w:pPr>
            <w:r w:rsidRPr="00AD08A5">
              <w:rPr>
                <w:rFonts w:eastAsia="Calibri" w:cs="Arial"/>
                <w:noProof/>
                <w:color w:val="171717"/>
                <w:lang w:val="vi-VN"/>
              </w:rPr>
              <w:lastRenderedPageBreak/>
              <w:t>1</w:t>
            </w:r>
          </w:p>
        </w:tc>
        <w:tc>
          <w:tcPr>
            <w:tcW w:w="1017" w:type="pct"/>
            <w:hideMark/>
          </w:tcPr>
          <w:p w14:paraId="51E95531" w14:textId="77777777" w:rsidR="00AD08A5" w:rsidRPr="00AD08A5" w:rsidRDefault="00AD08A5" w:rsidP="00AD08A5">
            <w:pPr>
              <w:jc w:val="center"/>
              <w:rPr>
                <w:rFonts w:eastAsia="Yu Mincho" w:cs="Arial"/>
                <w:color w:val="171717"/>
                <w:kern w:val="0"/>
                <w14:ligatures w14:val="none"/>
              </w:rPr>
            </w:pPr>
          </w:p>
        </w:tc>
        <w:tc>
          <w:tcPr>
            <w:tcW w:w="889" w:type="pct"/>
            <w:hideMark/>
          </w:tcPr>
          <w:p w14:paraId="7F760A2B" w14:textId="77777777" w:rsidR="00AD08A5" w:rsidRPr="00AD08A5" w:rsidRDefault="00AD08A5" w:rsidP="00AD08A5">
            <w:pPr>
              <w:jc w:val="center"/>
              <w:rPr>
                <w:rFonts w:eastAsia="Yu Mincho" w:cs="Arial"/>
                <w:color w:val="171717"/>
                <w:kern w:val="0"/>
                <w14:ligatures w14:val="none"/>
              </w:rPr>
            </w:pPr>
          </w:p>
        </w:tc>
        <w:tc>
          <w:tcPr>
            <w:tcW w:w="1143" w:type="pct"/>
            <w:hideMark/>
          </w:tcPr>
          <w:p w14:paraId="6E711DDC" w14:textId="77777777" w:rsidR="00AD08A5" w:rsidRPr="00AD08A5" w:rsidRDefault="00AD08A5" w:rsidP="00AD08A5">
            <w:pPr>
              <w:jc w:val="center"/>
              <w:rPr>
                <w:rFonts w:eastAsia="Yu Mincho" w:cs="Arial"/>
                <w:color w:val="171717"/>
                <w:kern w:val="0"/>
                <w14:ligatures w14:val="none"/>
              </w:rPr>
            </w:pPr>
          </w:p>
        </w:tc>
        <w:tc>
          <w:tcPr>
            <w:tcW w:w="1256" w:type="pct"/>
            <w:hideMark/>
          </w:tcPr>
          <w:p w14:paraId="04938613" w14:textId="77777777" w:rsidR="00AD08A5" w:rsidRPr="00AD08A5" w:rsidRDefault="00AD08A5" w:rsidP="00AD08A5">
            <w:pPr>
              <w:jc w:val="center"/>
              <w:rPr>
                <w:rFonts w:eastAsia="Yu Mincho" w:cs="Arial"/>
                <w:color w:val="171717"/>
                <w:kern w:val="0"/>
                <w14:ligatures w14:val="none"/>
              </w:rPr>
            </w:pPr>
          </w:p>
        </w:tc>
      </w:tr>
      <w:tr w:rsidR="00AD08A5" w:rsidRPr="00AD08A5" w14:paraId="4401FA1D" w14:textId="77777777">
        <w:trPr>
          <w:trHeight w:val="283"/>
        </w:trPr>
        <w:tc>
          <w:tcPr>
            <w:tcW w:w="695" w:type="pct"/>
            <w:hideMark/>
          </w:tcPr>
          <w:p w14:paraId="3903BBA7" w14:textId="77777777" w:rsidR="00AD08A5" w:rsidRPr="00AD08A5" w:rsidRDefault="00AD08A5" w:rsidP="00AD08A5">
            <w:pPr>
              <w:spacing w:before="40" w:after="40" w:line="300" w:lineRule="auto"/>
              <w:contextualSpacing/>
              <w:jc w:val="center"/>
              <w:rPr>
                <w:rFonts w:eastAsia="Calibri" w:cs="Arial"/>
                <w:noProof/>
                <w:color w:val="171717"/>
                <w:lang w:val="vi-VN"/>
              </w:rPr>
            </w:pPr>
            <w:r w:rsidRPr="00AD08A5">
              <w:rPr>
                <w:rFonts w:eastAsia="Calibri" w:cs="Arial"/>
                <w:noProof/>
                <w:color w:val="171717"/>
                <w:lang w:val="vi-VN"/>
              </w:rPr>
              <w:t>2</w:t>
            </w:r>
          </w:p>
        </w:tc>
        <w:tc>
          <w:tcPr>
            <w:tcW w:w="1017" w:type="pct"/>
            <w:hideMark/>
          </w:tcPr>
          <w:p w14:paraId="5F42D87F" w14:textId="77777777" w:rsidR="00AD08A5" w:rsidRPr="00AD08A5" w:rsidRDefault="00AD08A5" w:rsidP="00AD08A5">
            <w:pPr>
              <w:jc w:val="center"/>
              <w:rPr>
                <w:rFonts w:eastAsia="Yu Mincho" w:cs="Arial"/>
                <w:color w:val="171717"/>
                <w:kern w:val="0"/>
                <w14:ligatures w14:val="none"/>
              </w:rPr>
            </w:pPr>
          </w:p>
        </w:tc>
        <w:tc>
          <w:tcPr>
            <w:tcW w:w="889" w:type="pct"/>
            <w:hideMark/>
          </w:tcPr>
          <w:p w14:paraId="22787062" w14:textId="77777777" w:rsidR="00AD08A5" w:rsidRPr="00AD08A5" w:rsidRDefault="00AD08A5" w:rsidP="00AD08A5">
            <w:pPr>
              <w:jc w:val="center"/>
              <w:rPr>
                <w:rFonts w:eastAsia="Yu Mincho" w:cs="Arial"/>
                <w:color w:val="171717"/>
                <w:kern w:val="0"/>
                <w14:ligatures w14:val="none"/>
              </w:rPr>
            </w:pPr>
          </w:p>
        </w:tc>
        <w:tc>
          <w:tcPr>
            <w:tcW w:w="1143" w:type="pct"/>
            <w:hideMark/>
          </w:tcPr>
          <w:p w14:paraId="017C16D4" w14:textId="77777777" w:rsidR="00AD08A5" w:rsidRPr="00AD08A5" w:rsidRDefault="00AD08A5" w:rsidP="00AD08A5">
            <w:pPr>
              <w:jc w:val="center"/>
              <w:rPr>
                <w:rFonts w:eastAsia="Yu Mincho" w:cs="Arial"/>
                <w:color w:val="171717"/>
                <w:kern w:val="0"/>
                <w14:ligatures w14:val="none"/>
              </w:rPr>
            </w:pPr>
          </w:p>
        </w:tc>
        <w:tc>
          <w:tcPr>
            <w:tcW w:w="1256" w:type="pct"/>
            <w:hideMark/>
          </w:tcPr>
          <w:p w14:paraId="10847179" w14:textId="77777777" w:rsidR="00AD08A5" w:rsidRPr="00AD08A5" w:rsidRDefault="00AD08A5" w:rsidP="00AD08A5">
            <w:pPr>
              <w:jc w:val="center"/>
              <w:rPr>
                <w:rFonts w:eastAsia="Yu Mincho" w:cs="Arial"/>
                <w:color w:val="171717"/>
                <w:kern w:val="0"/>
                <w14:ligatures w14:val="none"/>
              </w:rPr>
            </w:pPr>
          </w:p>
        </w:tc>
      </w:tr>
    </w:tbl>
    <w:p w14:paraId="1AE4F0A2" w14:textId="77777777" w:rsidR="00AD08A5" w:rsidRPr="00AD08A5" w:rsidRDefault="00AD08A5" w:rsidP="00AD08A5">
      <w:pPr>
        <w:spacing w:before="40" w:after="40" w:line="300" w:lineRule="auto"/>
        <w:ind w:firstLine="284"/>
        <w:contextualSpacing/>
        <w:jc w:val="both"/>
        <w:rPr>
          <w:rFonts w:ascii="Times New Roman" w:eastAsia="Calibri" w:hAnsi="Times New Roman" w:cs="Arial"/>
          <w:noProof/>
          <w:color w:val="171717"/>
          <w:sz w:val="26"/>
          <w:lang w:val="vi-VN"/>
        </w:rPr>
      </w:pPr>
    </w:p>
    <w:p w14:paraId="5BF03A96" w14:textId="77777777" w:rsidR="00AD08A5" w:rsidRPr="00AD08A5" w:rsidRDefault="00AD08A5" w:rsidP="00102B9A">
      <w:pPr>
        <w:pStyle w:val="ListParagraph"/>
        <w:numPr>
          <w:ilvl w:val="0"/>
          <w:numId w:val="28"/>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AD08A5">
        <w:rPr>
          <w:rFonts w:ascii="Times New Roman" w:eastAsia="Times New Roman" w:hAnsi="Times New Roman" w:cs="Times New Roman"/>
          <w:noProof/>
          <w:kern w:val="0"/>
          <w:sz w:val="26"/>
          <w:szCs w:val="24"/>
          <w:lang w:val="vi-VN"/>
          <w14:ligatures w14:val="none"/>
        </w:rPr>
        <w:t>Sơ đồ luồng dữ liệu: sơ đồ tương ứng</w:t>
      </w:r>
    </w:p>
    <w:p w14:paraId="2A046E20" w14:textId="77777777" w:rsidR="00AD08A5" w:rsidRPr="00AD08A5" w:rsidRDefault="00AD08A5" w:rsidP="00102B9A">
      <w:pPr>
        <w:pStyle w:val="ListParagraph"/>
        <w:numPr>
          <w:ilvl w:val="0"/>
          <w:numId w:val="28"/>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AD08A5">
        <w:rPr>
          <w:rFonts w:ascii="Times New Roman" w:eastAsia="Times New Roman" w:hAnsi="Times New Roman" w:cs="Times New Roman"/>
          <w:noProof/>
          <w:kern w:val="0"/>
          <w:sz w:val="26"/>
          <w:szCs w:val="24"/>
          <w:lang w:val="vi-VN"/>
          <w14:ligatures w14:val="none"/>
        </w:rPr>
        <w:t>Các thuộc tính mới:</w:t>
      </w:r>
    </w:p>
    <w:p w14:paraId="07018F1B" w14:textId="77777777" w:rsidR="00AD08A5" w:rsidRPr="001338F2" w:rsidRDefault="00AD08A5" w:rsidP="00102B9A">
      <w:pPr>
        <w:pStyle w:val="ListParagraph"/>
        <w:numPr>
          <w:ilvl w:val="0"/>
          <w:numId w:val="29"/>
        </w:numPr>
        <w:tabs>
          <w:tab w:val="num" w:pos="568"/>
        </w:tabs>
        <w:spacing w:before="40" w:after="40" w:line="300" w:lineRule="auto"/>
        <w:jc w:val="both"/>
        <w:rPr>
          <w:rFonts w:ascii="Times New Roman" w:eastAsia="Times New Roman" w:hAnsi="Times New Roman" w:cs="Times New Roman"/>
          <w:noProof/>
          <w:kern w:val="0"/>
          <w:sz w:val="26"/>
          <w:szCs w:val="24"/>
          <w:lang w:val="vi-VN"/>
          <w14:ligatures w14:val="none"/>
        </w:rPr>
      </w:pPr>
      <w:r w:rsidRPr="001338F2">
        <w:rPr>
          <w:rFonts w:ascii="Times New Roman" w:eastAsia="Times New Roman" w:hAnsi="Times New Roman" w:cs="Times New Roman"/>
          <w:noProof/>
          <w:kern w:val="0"/>
          <w:sz w:val="26"/>
          <w:szCs w:val="24"/>
          <w:lang w:val="vi-VN"/>
          <w14:ligatures w14:val="none"/>
        </w:rPr>
        <w:t>Table PHIEUMUA:  SoPhieu, NhaCC, NgayLap</w:t>
      </w:r>
    </w:p>
    <w:p w14:paraId="61DBAB3D" w14:textId="77777777" w:rsidR="00AD08A5" w:rsidRPr="008D3BF2" w:rsidRDefault="00AD08A5" w:rsidP="00102B9A">
      <w:pPr>
        <w:pStyle w:val="ListParagraph"/>
        <w:numPr>
          <w:ilvl w:val="0"/>
          <w:numId w:val="30"/>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8D3BF2">
        <w:rPr>
          <w:rFonts w:ascii="Times New Roman" w:eastAsia="Times New Roman" w:hAnsi="Times New Roman" w:cs="Times New Roman"/>
          <w:noProof/>
          <w:kern w:val="0"/>
          <w:sz w:val="26"/>
          <w:szCs w:val="24"/>
          <w:lang w:val="vi-VN"/>
          <w14:ligatures w14:val="none"/>
        </w:rPr>
        <w:t>Thiết kế dữ liệu:</w:t>
      </w:r>
    </w:p>
    <w:p w14:paraId="1A6BA156" w14:textId="4B69232D" w:rsidR="00D47D96" w:rsidRDefault="00FB57F3" w:rsidP="00AD08A5">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FB57F3">
        <w:rPr>
          <w:rFonts w:ascii="Times New Roman" w:eastAsia="Yu Mincho" w:hAnsi="Times New Roman" w:cs="Arial"/>
          <w:noProof/>
          <w:color w:val="171717"/>
          <w:kern w:val="0"/>
          <w:sz w:val="26"/>
          <w:bdr w:val="none" w:sz="0" w:space="0" w:color="auto" w:frame="1"/>
          <w14:ligatures w14:val="none"/>
        </w:rPr>
        <w:drawing>
          <wp:inline distT="0" distB="0" distL="0" distR="0" wp14:anchorId="1B775F99" wp14:editId="5704BF9E">
            <wp:extent cx="3934374" cy="1762371"/>
            <wp:effectExtent l="0" t="0" r="9525" b="9525"/>
            <wp:docPr id="20464138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3843" name="Picture 1" descr="A screenshot of a computer screen&#10;&#10;Description automatically generated"/>
                    <pic:cNvPicPr/>
                  </pic:nvPicPr>
                  <pic:blipFill>
                    <a:blip r:embed="rId31"/>
                    <a:stretch>
                      <a:fillRect/>
                    </a:stretch>
                  </pic:blipFill>
                  <pic:spPr>
                    <a:xfrm>
                      <a:off x="0" y="0"/>
                      <a:ext cx="3934374" cy="1762371"/>
                    </a:xfrm>
                    <a:prstGeom prst="rect">
                      <a:avLst/>
                    </a:prstGeom>
                  </pic:spPr>
                </pic:pic>
              </a:graphicData>
            </a:graphic>
          </wp:inline>
        </w:drawing>
      </w:r>
    </w:p>
    <w:p w14:paraId="587489A5" w14:textId="77777777" w:rsidR="003E19A0" w:rsidRPr="00AD08A5" w:rsidRDefault="003E19A0" w:rsidP="00AD08A5">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518F8B78" w14:textId="6010D3AD" w:rsidR="00AD08A5" w:rsidRPr="00666D5B" w:rsidRDefault="00AD08A5" w:rsidP="00102B9A">
      <w:pPr>
        <w:pStyle w:val="ListParagraph"/>
        <w:numPr>
          <w:ilvl w:val="0"/>
          <w:numId w:val="31"/>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666D5B">
        <w:rPr>
          <w:rFonts w:ascii="Times New Roman" w:eastAsia="Times New Roman" w:hAnsi="Times New Roman" w:cs="Times New Roman"/>
          <w:noProof/>
          <w:kern w:val="0"/>
          <w:sz w:val="26"/>
          <w:szCs w:val="24"/>
          <w:lang w:val="vi-VN"/>
          <w14:ligatures w14:val="none"/>
        </w:rPr>
        <w:t>Các thuộc tính trừu tượng SoPhieu</w:t>
      </w:r>
      <w:r w:rsidR="00112C94">
        <w:rPr>
          <w:rFonts w:ascii="Times New Roman" w:eastAsia="Times New Roman" w:hAnsi="Times New Roman" w:cs="Times New Roman"/>
          <w:noProof/>
          <w:kern w:val="0"/>
          <w:sz w:val="26"/>
          <w:szCs w:val="24"/>
          <w14:ligatures w14:val="none"/>
        </w:rPr>
        <w:t>(PHIEUMUA), SoPhieu(CTPHIEUMUA)</w:t>
      </w:r>
      <w:r w:rsidRPr="00666D5B">
        <w:rPr>
          <w:rFonts w:ascii="Times New Roman" w:eastAsia="Times New Roman" w:hAnsi="Times New Roman" w:cs="Times New Roman"/>
          <w:noProof/>
          <w:kern w:val="0"/>
          <w:sz w:val="26"/>
          <w:szCs w:val="24"/>
          <w:lang w:val="vi-VN"/>
          <w14:ligatures w14:val="none"/>
        </w:rPr>
        <w:t>, SanPham</w:t>
      </w:r>
      <w:r w:rsidR="00112C94">
        <w:rPr>
          <w:rFonts w:ascii="Times New Roman" w:eastAsia="Times New Roman" w:hAnsi="Times New Roman" w:cs="Times New Roman"/>
          <w:noProof/>
          <w:kern w:val="0"/>
          <w:sz w:val="26"/>
          <w:szCs w:val="24"/>
          <w14:ligatures w14:val="none"/>
        </w:rPr>
        <w:t>(CTPHIEUMUA)</w:t>
      </w:r>
    </w:p>
    <w:p w14:paraId="0AE64BF8" w14:textId="77777777" w:rsidR="00AD08A5" w:rsidRPr="00666D5B" w:rsidRDefault="00AD08A5" w:rsidP="00102B9A">
      <w:pPr>
        <w:pStyle w:val="ListParagraph"/>
        <w:numPr>
          <w:ilvl w:val="0"/>
          <w:numId w:val="31"/>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666D5B">
        <w:rPr>
          <w:rFonts w:ascii="Times New Roman" w:eastAsia="Times New Roman" w:hAnsi="Times New Roman" w:cs="Times New Roman"/>
          <w:noProof/>
          <w:kern w:val="0"/>
          <w:sz w:val="26"/>
          <w:szCs w:val="24"/>
          <w:lang w:val="vi-VN"/>
          <w14:ligatures w14:val="none"/>
        </w:rPr>
        <w:t>Sơ đồ logic:</w:t>
      </w:r>
    </w:p>
    <w:p w14:paraId="3FFD269C" w14:textId="333A7C4E" w:rsidR="00AD08A5" w:rsidRPr="00AD08A5" w:rsidRDefault="003E19A0" w:rsidP="00AD08A5">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3E19A0">
        <w:rPr>
          <w:rFonts w:ascii="Times New Roman" w:eastAsia="Yu Mincho" w:hAnsi="Times New Roman" w:cs="Arial"/>
          <w:noProof/>
          <w:color w:val="171717"/>
          <w:kern w:val="0"/>
          <w:sz w:val="26"/>
          <w:bdr w:val="none" w:sz="0" w:space="0" w:color="auto" w:frame="1"/>
          <w14:ligatures w14:val="none"/>
        </w:rPr>
        <w:drawing>
          <wp:inline distT="0" distB="0" distL="0" distR="0" wp14:anchorId="43E6DDF2" wp14:editId="7AF6E9C7">
            <wp:extent cx="4772025" cy="1910946"/>
            <wp:effectExtent l="0" t="0" r="0" b="0"/>
            <wp:docPr id="66743908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9088" name="Picture 1" descr="A diagram of a computer&#10;&#10;Description automatically generated"/>
                    <pic:cNvPicPr/>
                  </pic:nvPicPr>
                  <pic:blipFill>
                    <a:blip r:embed="rId32"/>
                    <a:stretch>
                      <a:fillRect/>
                    </a:stretch>
                  </pic:blipFill>
                  <pic:spPr>
                    <a:xfrm>
                      <a:off x="0" y="0"/>
                      <a:ext cx="4783429" cy="1915513"/>
                    </a:xfrm>
                    <a:prstGeom prst="rect">
                      <a:avLst/>
                    </a:prstGeom>
                  </pic:spPr>
                </pic:pic>
              </a:graphicData>
            </a:graphic>
          </wp:inline>
        </w:drawing>
      </w:r>
    </w:p>
    <w:p w14:paraId="4071DC8E" w14:textId="77777777" w:rsidR="003159B4" w:rsidRPr="003159B4" w:rsidRDefault="003159B4" w:rsidP="003159B4"/>
    <w:p w14:paraId="36D04AAB" w14:textId="7EB66C65" w:rsidR="008A1730" w:rsidRDefault="00557BD0" w:rsidP="00F84AF4">
      <w:pPr>
        <w:pStyle w:val="1111"/>
      </w:pPr>
      <w:r w:rsidRPr="00557BD0">
        <w:rPr>
          <w:lang w:val="vi-VN"/>
        </w:rPr>
        <w:t>Thiết kế dữ liệu với tính tiến hóa</w:t>
      </w:r>
    </w:p>
    <w:p w14:paraId="3912940E" w14:textId="77777777" w:rsidR="00CD7DDB" w:rsidRPr="00CD7DDB" w:rsidRDefault="00CD7DDB" w:rsidP="00102B9A">
      <w:pPr>
        <w:pStyle w:val="ListParagraph"/>
        <w:numPr>
          <w:ilvl w:val="0"/>
          <w:numId w:val="3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QĐ liên quan: không có</w:t>
      </w:r>
    </w:p>
    <w:p w14:paraId="18C6C29E" w14:textId="77777777" w:rsidR="00CD7DDB" w:rsidRPr="00CD7DDB" w:rsidRDefault="00CD7DDB" w:rsidP="00102B9A">
      <w:pPr>
        <w:pStyle w:val="ListParagraph"/>
        <w:numPr>
          <w:ilvl w:val="0"/>
          <w:numId w:val="3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Sơ đồ luồng dữ liệu: Sơ đồ luồng dữ liệu tương ứng</w:t>
      </w:r>
    </w:p>
    <w:p w14:paraId="1C24DF99" w14:textId="77777777" w:rsidR="00CD7DDB" w:rsidRPr="00CD7DDB" w:rsidRDefault="00CD7DDB" w:rsidP="00102B9A">
      <w:pPr>
        <w:pStyle w:val="ListParagraph"/>
        <w:numPr>
          <w:ilvl w:val="0"/>
          <w:numId w:val="3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Các thuộc tính mới:</w:t>
      </w:r>
    </w:p>
    <w:p w14:paraId="4DA2ACE6" w14:textId="77777777" w:rsidR="00CD7DDB" w:rsidRPr="00CD7DDB" w:rsidRDefault="00CD7DDB" w:rsidP="00102B9A">
      <w:pPr>
        <w:pStyle w:val="ListParagraph"/>
        <w:numPr>
          <w:ilvl w:val="0"/>
          <w:numId w:val="33"/>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Table NHACUNGCAP: ID, HoTen, DiaChi, SDT.</w:t>
      </w:r>
    </w:p>
    <w:p w14:paraId="74CFD5DC" w14:textId="77777777" w:rsidR="00CD7DDB" w:rsidRPr="00CD7DDB" w:rsidRDefault="00CD7DDB" w:rsidP="00102B9A">
      <w:pPr>
        <w:pStyle w:val="ListParagraph"/>
        <w:numPr>
          <w:ilvl w:val="0"/>
          <w:numId w:val="33"/>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Table SANPHAM: MaSP, TenSP, LoaiSP, DonGiaMua, SoLuongKho</w:t>
      </w:r>
    </w:p>
    <w:p w14:paraId="644C3EBF" w14:textId="77777777" w:rsidR="00CD7DDB" w:rsidRPr="00CD7DDB" w:rsidRDefault="00CD7DDB" w:rsidP="00102B9A">
      <w:pPr>
        <w:pStyle w:val="ListParagraph"/>
        <w:numPr>
          <w:ilvl w:val="0"/>
          <w:numId w:val="33"/>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lastRenderedPageBreak/>
        <w:t>Table LOAISP: MaLoai, TenLoai, DVTinh, PhanTram</w:t>
      </w:r>
    </w:p>
    <w:p w14:paraId="5C101FE5" w14:textId="77777777" w:rsidR="00CD7DDB" w:rsidRPr="00CD7DDB" w:rsidRDefault="00CD7DDB" w:rsidP="00102B9A">
      <w:pPr>
        <w:pStyle w:val="ListParagraph"/>
        <w:numPr>
          <w:ilvl w:val="0"/>
          <w:numId w:val="3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Các tham số mới: không có</w:t>
      </w:r>
    </w:p>
    <w:p w14:paraId="71A46D5A" w14:textId="77777777" w:rsidR="00CD7DDB" w:rsidRPr="00CD7DDB" w:rsidRDefault="00CD7DDB" w:rsidP="00102B9A">
      <w:pPr>
        <w:pStyle w:val="ListParagraph"/>
        <w:numPr>
          <w:ilvl w:val="0"/>
          <w:numId w:val="3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Thiết kế dữ liệu:</w:t>
      </w:r>
    </w:p>
    <w:p w14:paraId="0EA98946" w14:textId="56954C36" w:rsidR="00D96AB2" w:rsidRPr="00CD7DDB" w:rsidRDefault="00D96AB2" w:rsidP="00DD02E3">
      <w:pPr>
        <w:spacing w:before="240" w:after="40" w:line="360" w:lineRule="auto"/>
        <w:jc w:val="center"/>
        <w:rPr>
          <w:rFonts w:ascii="Times New Roman" w:eastAsia="Yu Mincho" w:hAnsi="Times New Roman" w:cs="Arial"/>
          <w:noProof/>
          <w:color w:val="171717"/>
          <w:kern w:val="0"/>
          <w:sz w:val="26"/>
          <w:bdr w:val="none" w:sz="0" w:space="0" w:color="auto" w:frame="1"/>
          <w14:ligatures w14:val="none"/>
        </w:rPr>
      </w:pPr>
      <w:r w:rsidRPr="00D96AB2">
        <w:rPr>
          <w:rFonts w:ascii="Times New Roman" w:eastAsia="Yu Mincho" w:hAnsi="Times New Roman" w:cs="Arial"/>
          <w:noProof/>
          <w:color w:val="171717"/>
          <w:kern w:val="0"/>
          <w:sz w:val="26"/>
          <w:bdr w:val="none" w:sz="0" w:space="0" w:color="auto" w:frame="1"/>
          <w14:ligatures w14:val="none"/>
        </w:rPr>
        <w:drawing>
          <wp:inline distT="0" distB="0" distL="0" distR="0" wp14:anchorId="38998488" wp14:editId="747E268D">
            <wp:extent cx="3686689" cy="2848373"/>
            <wp:effectExtent l="0" t="0" r="0" b="9525"/>
            <wp:docPr id="17891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9791" name=""/>
                    <pic:cNvPicPr/>
                  </pic:nvPicPr>
                  <pic:blipFill>
                    <a:blip r:embed="rId33"/>
                    <a:stretch>
                      <a:fillRect/>
                    </a:stretch>
                  </pic:blipFill>
                  <pic:spPr>
                    <a:xfrm>
                      <a:off x="0" y="0"/>
                      <a:ext cx="3686689" cy="2848373"/>
                    </a:xfrm>
                    <a:prstGeom prst="rect">
                      <a:avLst/>
                    </a:prstGeom>
                  </pic:spPr>
                </pic:pic>
              </a:graphicData>
            </a:graphic>
          </wp:inline>
        </w:drawing>
      </w:r>
    </w:p>
    <w:p w14:paraId="54A92037" w14:textId="77777777" w:rsidR="00CD7DDB" w:rsidRPr="00CD7DDB" w:rsidRDefault="00CD7DDB" w:rsidP="00102B9A">
      <w:pPr>
        <w:pStyle w:val="ListParagraph"/>
        <w:numPr>
          <w:ilvl w:val="0"/>
          <w:numId w:val="35"/>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Các thuộc tính trừu tượng:</w:t>
      </w:r>
    </w:p>
    <w:p w14:paraId="7745AFCD" w14:textId="77777777" w:rsidR="00CD7DDB" w:rsidRPr="00CD7DDB" w:rsidRDefault="00CD7DDB" w:rsidP="00102B9A">
      <w:pPr>
        <w:pStyle w:val="ListParagraph"/>
        <w:numPr>
          <w:ilvl w:val="0"/>
          <w:numId w:val="36"/>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MaLoai(LOAISP), MaSP(SANPHAM), ID(NHACUNGCAP)</w:t>
      </w:r>
    </w:p>
    <w:p w14:paraId="477632CC" w14:textId="77777777" w:rsidR="00CD7DDB" w:rsidRPr="00CD7DDB" w:rsidRDefault="00CD7DDB" w:rsidP="00102B9A">
      <w:pPr>
        <w:pStyle w:val="ListParagraph"/>
        <w:numPr>
          <w:ilvl w:val="0"/>
          <w:numId w:val="35"/>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CD7DDB">
        <w:rPr>
          <w:rFonts w:ascii="Times New Roman" w:eastAsia="Times New Roman" w:hAnsi="Times New Roman" w:cs="Times New Roman"/>
          <w:noProof/>
          <w:kern w:val="0"/>
          <w:sz w:val="26"/>
          <w:szCs w:val="24"/>
          <w:lang w:val="vi-VN"/>
          <w14:ligatures w14:val="none"/>
        </w:rPr>
        <w:t>Sơ đồ logic</w:t>
      </w:r>
    </w:p>
    <w:p w14:paraId="3E9CCF6C" w14:textId="4AF6A968" w:rsidR="001E5C80" w:rsidRPr="00CD7DDB" w:rsidRDefault="001E5C80" w:rsidP="00DD02E3">
      <w:pPr>
        <w:spacing w:before="240" w:after="40" w:line="360" w:lineRule="auto"/>
        <w:jc w:val="center"/>
        <w:rPr>
          <w:rFonts w:ascii="Times New Roman" w:eastAsia="Yu Mincho" w:hAnsi="Times New Roman" w:cs="Arial"/>
          <w:noProof/>
          <w:color w:val="171717"/>
          <w:kern w:val="0"/>
          <w:sz w:val="26"/>
          <w:bdr w:val="none" w:sz="0" w:space="0" w:color="auto" w:frame="1"/>
          <w14:ligatures w14:val="none"/>
        </w:rPr>
      </w:pPr>
      <w:r w:rsidRPr="001E5C80">
        <w:rPr>
          <w:rFonts w:ascii="Times New Roman" w:eastAsia="Yu Mincho" w:hAnsi="Times New Roman" w:cs="Arial"/>
          <w:noProof/>
          <w:color w:val="171717"/>
          <w:kern w:val="0"/>
          <w:sz w:val="26"/>
          <w:bdr w:val="none" w:sz="0" w:space="0" w:color="auto" w:frame="1"/>
          <w14:ligatures w14:val="none"/>
        </w:rPr>
        <w:drawing>
          <wp:inline distT="0" distB="0" distL="0" distR="0" wp14:anchorId="73CDD49E" wp14:editId="24BEF05A">
            <wp:extent cx="5957570" cy="3048000"/>
            <wp:effectExtent l="0" t="0" r="0" b="0"/>
            <wp:docPr id="128402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6604" name=""/>
                    <pic:cNvPicPr/>
                  </pic:nvPicPr>
                  <pic:blipFill>
                    <a:blip r:embed="rId34"/>
                    <a:stretch>
                      <a:fillRect/>
                    </a:stretch>
                  </pic:blipFill>
                  <pic:spPr>
                    <a:xfrm>
                      <a:off x="0" y="0"/>
                      <a:ext cx="5957570" cy="3048000"/>
                    </a:xfrm>
                    <a:prstGeom prst="rect">
                      <a:avLst/>
                    </a:prstGeom>
                  </pic:spPr>
                </pic:pic>
              </a:graphicData>
            </a:graphic>
          </wp:inline>
        </w:drawing>
      </w:r>
    </w:p>
    <w:p w14:paraId="06B9500C" w14:textId="77777777" w:rsidR="00CD7DDB" w:rsidRPr="00CD7DDB" w:rsidRDefault="00CD7DDB" w:rsidP="00CD7DDB"/>
    <w:p w14:paraId="220E5EB4" w14:textId="37695B00" w:rsidR="006D329D" w:rsidRPr="006D329D" w:rsidRDefault="00177D80" w:rsidP="00F84AF4">
      <w:pPr>
        <w:pStyle w:val="111"/>
        <w:rPr>
          <w:noProof/>
          <w:lang w:val="vi-VN"/>
        </w:rPr>
      </w:pPr>
      <w:bookmarkStart w:id="46" w:name="_Toc168520308"/>
      <w:r w:rsidRPr="006D329D">
        <w:rPr>
          <w:lang w:val="vi-VN"/>
        </w:rPr>
        <w:t xml:space="preserve">Xét yêu cầu lập phiếu </w:t>
      </w:r>
      <w:r w:rsidR="006D329D" w:rsidRPr="006D329D">
        <w:rPr>
          <w:noProof/>
          <w:lang w:val="vi-VN"/>
        </w:rPr>
        <w:t>dịch vụ</w:t>
      </w:r>
      <w:bookmarkEnd w:id="46"/>
    </w:p>
    <w:p w14:paraId="0C1F682A" w14:textId="5FD4CFA9" w:rsidR="00FB592F" w:rsidRDefault="00FB592F" w:rsidP="00F84AF4">
      <w:pPr>
        <w:pStyle w:val="1111"/>
      </w:pPr>
      <w:r w:rsidRPr="00FB592F">
        <w:rPr>
          <w:noProof/>
          <w:lang w:val="vi-VN"/>
        </w:rPr>
        <w:t>Thiết kế dữ liệu với tính đúng đắn</w:t>
      </w:r>
    </w:p>
    <w:p w14:paraId="33FF6F02" w14:textId="77777777" w:rsidR="000414C3" w:rsidRPr="000414C3" w:rsidRDefault="000414C3" w:rsidP="00102B9A">
      <w:pPr>
        <w:pStyle w:val="ListParagraph"/>
        <w:numPr>
          <w:ilvl w:val="0"/>
          <w:numId w:val="37"/>
        </w:numPr>
        <w:tabs>
          <w:tab w:val="num" w:pos="-360"/>
        </w:tabs>
        <w:spacing w:before="40" w:after="40" w:line="300" w:lineRule="auto"/>
        <w:ind w:left="360"/>
        <w:jc w:val="both"/>
        <w:rPr>
          <w:rFonts w:ascii="Times New Roman" w:eastAsia="Times New Roman" w:hAnsi="Times New Roman" w:cs="Times New Roman"/>
          <w:noProof/>
          <w:kern w:val="0"/>
          <w:sz w:val="26"/>
          <w:szCs w:val="24"/>
          <w14:ligatures w14:val="none"/>
        </w:rPr>
      </w:pPr>
      <w:r w:rsidRPr="000414C3">
        <w:rPr>
          <w:rFonts w:ascii="Times New Roman" w:eastAsia="Times New Roman" w:hAnsi="Times New Roman" w:cs="Times New Roman"/>
          <w:noProof/>
          <w:kern w:val="0"/>
          <w:sz w:val="26"/>
          <w:szCs w:val="24"/>
          <w:lang w:val="vi-VN"/>
          <w14:ligatures w14:val="none"/>
        </w:rPr>
        <w:lastRenderedPageBreak/>
        <w:t>Biểu mẫu liên quan: BM3:</w:t>
      </w:r>
    </w:p>
    <w:p w14:paraId="176DE254" w14:textId="77777777" w:rsidR="000414C3" w:rsidRPr="000414C3" w:rsidRDefault="000414C3" w:rsidP="000414C3">
      <w:pPr>
        <w:tabs>
          <w:tab w:val="num" w:pos="284"/>
        </w:tabs>
        <w:spacing w:before="40" w:after="40" w:line="300" w:lineRule="auto"/>
        <w:ind w:left="-360" w:hanging="284"/>
        <w:contextualSpacing/>
        <w:jc w:val="both"/>
        <w:rPr>
          <w:rFonts w:ascii="Times New Roman" w:eastAsia="Times New Roman" w:hAnsi="Times New Roman" w:cs="Times New Roman"/>
          <w:noProof/>
          <w:kern w:val="0"/>
          <w:sz w:val="26"/>
          <w:szCs w:val="24"/>
          <w14:ligatures w14:val="none"/>
        </w:rPr>
      </w:pPr>
    </w:p>
    <w:tbl>
      <w:tblPr>
        <w:tblStyle w:val="BngLiNhat3"/>
        <w:tblW w:w="8787" w:type="dxa"/>
        <w:tblCellMar>
          <w:top w:w="28" w:type="dxa"/>
          <w:bottom w:w="28" w:type="dxa"/>
        </w:tblCellMar>
        <w:tblLook w:val="04A0" w:firstRow="1" w:lastRow="0" w:firstColumn="1" w:lastColumn="0" w:noHBand="0" w:noVBand="1"/>
      </w:tblPr>
      <w:tblGrid>
        <w:gridCol w:w="852"/>
        <w:gridCol w:w="788"/>
        <w:gridCol w:w="759"/>
        <w:gridCol w:w="1014"/>
        <w:gridCol w:w="952"/>
        <w:gridCol w:w="987"/>
        <w:gridCol w:w="853"/>
        <w:gridCol w:w="762"/>
        <w:gridCol w:w="876"/>
        <w:gridCol w:w="944"/>
      </w:tblGrid>
      <w:tr w:rsidR="000414C3" w:rsidRPr="000414C3" w14:paraId="4DECC23A" w14:textId="77777777">
        <w:trPr>
          <w:cnfStyle w:val="100000000000" w:firstRow="1" w:lastRow="0" w:firstColumn="0" w:lastColumn="0" w:oddVBand="0" w:evenVBand="0" w:oddHBand="0" w:evenHBand="0" w:firstRowFirstColumn="0" w:firstRowLastColumn="0" w:lastRowFirstColumn="0" w:lastRowLastColumn="0"/>
          <w:trHeight w:val="567"/>
        </w:trPr>
        <w:tc>
          <w:tcPr>
            <w:tcW w:w="780" w:type="dxa"/>
            <w:hideMark/>
          </w:tcPr>
          <w:p w14:paraId="695280C2" w14:textId="77777777" w:rsidR="000414C3" w:rsidRPr="000414C3" w:rsidRDefault="000414C3" w:rsidP="000414C3">
            <w:pPr>
              <w:rPr>
                <w:rFonts w:eastAsia="Yu Mincho" w:cs="Arial"/>
                <w:bCs/>
                <w:kern w:val="0"/>
                <w:szCs w:val="26"/>
                <w14:ligatures w14:val="none"/>
              </w:rPr>
            </w:pPr>
            <w:r w:rsidRPr="000414C3">
              <w:rPr>
                <w:rFonts w:eastAsia="Yu Mincho" w:cs="Arial"/>
                <w:bCs/>
                <w:kern w:val="0"/>
                <w:szCs w:val="26"/>
                <w14:ligatures w14:val="none"/>
              </w:rPr>
              <w:t>BM3:</w:t>
            </w:r>
          </w:p>
        </w:tc>
        <w:tc>
          <w:tcPr>
            <w:tcW w:w="8007" w:type="dxa"/>
            <w:gridSpan w:val="9"/>
            <w:hideMark/>
          </w:tcPr>
          <w:p w14:paraId="1D2274EF" w14:textId="77777777" w:rsidR="000414C3" w:rsidRPr="000414C3" w:rsidRDefault="000414C3" w:rsidP="000414C3">
            <w:pPr>
              <w:rPr>
                <w:rFonts w:eastAsia="Yu Mincho" w:cs="Arial"/>
                <w:bCs/>
                <w:kern w:val="0"/>
                <w:szCs w:val="26"/>
                <w14:ligatures w14:val="none"/>
              </w:rPr>
            </w:pPr>
            <w:r w:rsidRPr="000414C3">
              <w:rPr>
                <w:rFonts w:eastAsia="Yu Mincho" w:cs="Arial"/>
                <w:bCs/>
                <w:kern w:val="0"/>
                <w:szCs w:val="26"/>
                <w14:ligatures w14:val="none"/>
              </w:rPr>
              <w:t>PHIẾU DỊCH VỤ</w:t>
            </w:r>
          </w:p>
        </w:tc>
      </w:tr>
      <w:tr w:rsidR="000414C3" w:rsidRPr="000414C3" w14:paraId="5A83A880" w14:textId="77777777">
        <w:trPr>
          <w:trHeight w:val="283"/>
        </w:trPr>
        <w:tc>
          <w:tcPr>
            <w:tcW w:w="8787" w:type="dxa"/>
            <w:gridSpan w:val="10"/>
            <w:hideMark/>
          </w:tcPr>
          <w:p w14:paraId="0EE3F6E7" w14:textId="77777777" w:rsidR="000414C3" w:rsidRPr="000414C3" w:rsidRDefault="000414C3" w:rsidP="000414C3">
            <w:pPr>
              <w:tabs>
                <w:tab w:val="left" w:pos="3291"/>
              </w:tabs>
              <w:rPr>
                <w:rFonts w:eastAsia="Yu Mincho" w:cs="Arial"/>
                <w:color w:val="171717"/>
                <w:kern w:val="0"/>
                <w:szCs w:val="26"/>
                <w14:ligatures w14:val="none"/>
              </w:rPr>
            </w:pPr>
            <w:r w:rsidRPr="000414C3">
              <w:rPr>
                <w:rFonts w:eastAsia="Yu Mincho" w:cs="Arial"/>
                <w:color w:val="000000"/>
                <w:kern w:val="0"/>
                <w:szCs w:val="26"/>
                <w14:ligatures w14:val="none"/>
              </w:rPr>
              <w:t>Số phiếu:</w:t>
            </w:r>
            <w:r w:rsidRPr="000414C3">
              <w:rPr>
                <w:rFonts w:eastAsia="Yu Mincho" w:cs="Arial"/>
                <w:color w:val="000000"/>
                <w:kern w:val="0"/>
                <w:szCs w:val="26"/>
                <w14:ligatures w14:val="none"/>
              </w:rPr>
              <w:tab/>
              <w:t>Ngày lập:</w:t>
            </w:r>
          </w:p>
        </w:tc>
      </w:tr>
      <w:tr w:rsidR="000414C3" w:rsidRPr="000414C3" w14:paraId="1898BDEC" w14:textId="77777777">
        <w:trPr>
          <w:trHeight w:val="283"/>
        </w:trPr>
        <w:tc>
          <w:tcPr>
            <w:tcW w:w="8787" w:type="dxa"/>
            <w:gridSpan w:val="10"/>
            <w:hideMark/>
          </w:tcPr>
          <w:p w14:paraId="07E41344" w14:textId="77777777" w:rsidR="000414C3" w:rsidRPr="000414C3" w:rsidRDefault="000414C3" w:rsidP="000414C3">
            <w:pPr>
              <w:tabs>
                <w:tab w:val="left" w:pos="3295"/>
                <w:tab w:val="left" w:pos="6414"/>
              </w:tabs>
              <w:rPr>
                <w:rFonts w:eastAsia="Yu Mincho" w:cs="Arial"/>
                <w:color w:val="171717"/>
                <w:kern w:val="0"/>
                <w:szCs w:val="26"/>
                <w14:ligatures w14:val="none"/>
              </w:rPr>
            </w:pPr>
            <w:r w:rsidRPr="000414C3">
              <w:rPr>
                <w:rFonts w:eastAsia="Yu Mincho" w:cs="Arial"/>
                <w:color w:val="000000"/>
                <w:kern w:val="0"/>
                <w:szCs w:val="26"/>
                <w14:ligatures w14:val="none"/>
              </w:rPr>
              <w:t>Khách hàng:</w:t>
            </w:r>
            <w:r w:rsidRPr="000414C3">
              <w:rPr>
                <w:rFonts w:eastAsia="Yu Mincho" w:cs="Arial"/>
                <w:color w:val="000000"/>
                <w:kern w:val="0"/>
                <w:szCs w:val="26"/>
                <w14:ligatures w14:val="none"/>
              </w:rPr>
              <w:tab/>
              <w:t>Số điện thoại:</w:t>
            </w:r>
          </w:p>
          <w:p w14:paraId="53C3C63C" w14:textId="77777777" w:rsidR="000414C3" w:rsidRPr="000414C3" w:rsidRDefault="000414C3" w:rsidP="000414C3">
            <w:pPr>
              <w:tabs>
                <w:tab w:val="left" w:pos="3295"/>
                <w:tab w:val="left" w:pos="6414"/>
              </w:tabs>
              <w:rPr>
                <w:rFonts w:eastAsia="Yu Mincho" w:cs="Arial"/>
                <w:color w:val="171717"/>
                <w:kern w:val="0"/>
                <w:szCs w:val="26"/>
                <w14:ligatures w14:val="none"/>
              </w:rPr>
            </w:pPr>
            <w:r w:rsidRPr="000414C3">
              <w:rPr>
                <w:rFonts w:eastAsia="Yu Mincho" w:cs="Arial"/>
                <w:color w:val="000000"/>
                <w:kern w:val="0"/>
                <w:szCs w:val="26"/>
                <w14:ligatures w14:val="none"/>
              </w:rPr>
              <w:t>Tổng tiền:</w:t>
            </w:r>
            <w:r w:rsidRPr="000414C3">
              <w:rPr>
                <w:rFonts w:eastAsia="Yu Mincho" w:cs="Arial"/>
                <w:color w:val="000000"/>
                <w:kern w:val="0"/>
                <w:szCs w:val="26"/>
                <w14:ligatures w14:val="none"/>
              </w:rPr>
              <w:tab/>
              <w:t>Tổng tiền trả trước:</w:t>
            </w:r>
            <w:r w:rsidRPr="000414C3">
              <w:rPr>
                <w:rFonts w:eastAsia="Yu Mincho" w:cs="Arial"/>
                <w:color w:val="000000"/>
                <w:kern w:val="0"/>
                <w:szCs w:val="26"/>
                <w14:ligatures w14:val="none"/>
              </w:rPr>
              <w:tab/>
              <w:t>Tổng tiền còn lại:</w:t>
            </w:r>
          </w:p>
        </w:tc>
      </w:tr>
      <w:tr w:rsidR="000414C3" w:rsidRPr="000414C3" w14:paraId="0F054423" w14:textId="77777777">
        <w:trPr>
          <w:trHeight w:val="283"/>
        </w:trPr>
        <w:tc>
          <w:tcPr>
            <w:tcW w:w="780" w:type="dxa"/>
            <w:hideMark/>
          </w:tcPr>
          <w:p w14:paraId="36BABD35"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STT</w:t>
            </w:r>
          </w:p>
        </w:tc>
        <w:tc>
          <w:tcPr>
            <w:tcW w:w="795" w:type="dxa"/>
            <w:hideMark/>
          </w:tcPr>
          <w:p w14:paraId="34F9761E"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Loại dịch vụ</w:t>
            </w:r>
          </w:p>
        </w:tc>
        <w:tc>
          <w:tcPr>
            <w:tcW w:w="765" w:type="dxa"/>
            <w:hideMark/>
          </w:tcPr>
          <w:p w14:paraId="61352AE6"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Đơn giá dịch vụ</w:t>
            </w:r>
          </w:p>
        </w:tc>
        <w:tc>
          <w:tcPr>
            <w:tcW w:w="1035" w:type="dxa"/>
            <w:hideMark/>
          </w:tcPr>
          <w:p w14:paraId="4FBB96C4"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Đơn giá được tính</w:t>
            </w:r>
          </w:p>
        </w:tc>
        <w:tc>
          <w:tcPr>
            <w:tcW w:w="960" w:type="dxa"/>
            <w:hideMark/>
          </w:tcPr>
          <w:p w14:paraId="6A93B58B"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Số lượng</w:t>
            </w:r>
          </w:p>
        </w:tc>
        <w:tc>
          <w:tcPr>
            <w:tcW w:w="990" w:type="dxa"/>
            <w:hideMark/>
          </w:tcPr>
          <w:p w14:paraId="3FA87541"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Thành tiền</w:t>
            </w:r>
          </w:p>
        </w:tc>
        <w:tc>
          <w:tcPr>
            <w:tcW w:w="1624" w:type="dxa"/>
            <w:gridSpan w:val="2"/>
            <w:hideMark/>
          </w:tcPr>
          <w:p w14:paraId="3CA71DB3"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Thanh toán</w:t>
            </w:r>
          </w:p>
        </w:tc>
        <w:tc>
          <w:tcPr>
            <w:tcW w:w="883" w:type="dxa"/>
            <w:hideMark/>
          </w:tcPr>
          <w:p w14:paraId="722B22C2"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b/>
                <w:bCs/>
                <w:color w:val="000000"/>
                <w:kern w:val="0"/>
                <w:szCs w:val="26"/>
                <w14:ligatures w14:val="none"/>
              </w:rPr>
              <w:t>Ngày giao</w:t>
            </w:r>
          </w:p>
        </w:tc>
        <w:tc>
          <w:tcPr>
            <w:tcW w:w="955" w:type="dxa"/>
            <w:hideMark/>
          </w:tcPr>
          <w:p w14:paraId="7BE1584C" w14:textId="77777777" w:rsidR="000414C3" w:rsidRPr="000414C3" w:rsidRDefault="000414C3" w:rsidP="000414C3">
            <w:pPr>
              <w:jc w:val="center"/>
              <w:rPr>
                <w:rFonts w:eastAsia="Yu Mincho" w:cs="Arial"/>
                <w:b/>
                <w:color w:val="000000"/>
                <w:kern w:val="0"/>
                <w14:ligatures w14:val="none"/>
              </w:rPr>
            </w:pPr>
            <w:r w:rsidRPr="000414C3">
              <w:rPr>
                <w:rFonts w:eastAsia="Yu Mincho" w:cs="Arial"/>
                <w:b/>
                <w:color w:val="000000"/>
                <w:kern w:val="0"/>
                <w14:ligatures w14:val="none"/>
              </w:rPr>
              <w:t>Tình trạng</w:t>
            </w:r>
          </w:p>
        </w:tc>
      </w:tr>
      <w:tr w:rsidR="000414C3" w:rsidRPr="000414C3" w14:paraId="166FF2E4" w14:textId="77777777">
        <w:trPr>
          <w:trHeight w:val="283"/>
        </w:trPr>
        <w:tc>
          <w:tcPr>
            <w:tcW w:w="780" w:type="dxa"/>
            <w:hideMark/>
          </w:tcPr>
          <w:p w14:paraId="5813B52D" w14:textId="77777777" w:rsidR="000414C3" w:rsidRPr="000414C3" w:rsidRDefault="000414C3" w:rsidP="000414C3">
            <w:pPr>
              <w:jc w:val="center"/>
              <w:rPr>
                <w:rFonts w:eastAsia="Yu Mincho" w:cs="Arial"/>
                <w:color w:val="171717"/>
                <w:kern w:val="0"/>
                <w:szCs w:val="26"/>
                <w14:ligatures w14:val="none"/>
              </w:rPr>
            </w:pPr>
          </w:p>
        </w:tc>
        <w:tc>
          <w:tcPr>
            <w:tcW w:w="795" w:type="dxa"/>
            <w:hideMark/>
          </w:tcPr>
          <w:p w14:paraId="071A5D9C" w14:textId="77777777" w:rsidR="000414C3" w:rsidRPr="000414C3" w:rsidRDefault="000414C3" w:rsidP="000414C3">
            <w:pPr>
              <w:jc w:val="center"/>
              <w:rPr>
                <w:rFonts w:eastAsia="Yu Mincho" w:cs="Arial"/>
                <w:color w:val="171717"/>
                <w:kern w:val="0"/>
                <w:szCs w:val="26"/>
                <w14:ligatures w14:val="none"/>
              </w:rPr>
            </w:pPr>
          </w:p>
        </w:tc>
        <w:tc>
          <w:tcPr>
            <w:tcW w:w="765" w:type="dxa"/>
            <w:hideMark/>
          </w:tcPr>
          <w:p w14:paraId="1985F07B" w14:textId="77777777" w:rsidR="000414C3" w:rsidRPr="000414C3" w:rsidRDefault="000414C3" w:rsidP="000414C3">
            <w:pPr>
              <w:jc w:val="center"/>
              <w:rPr>
                <w:rFonts w:eastAsia="Yu Mincho" w:cs="Arial"/>
                <w:color w:val="171717"/>
                <w:kern w:val="0"/>
                <w:szCs w:val="26"/>
                <w14:ligatures w14:val="none"/>
              </w:rPr>
            </w:pPr>
          </w:p>
        </w:tc>
        <w:tc>
          <w:tcPr>
            <w:tcW w:w="1035" w:type="dxa"/>
            <w:hideMark/>
          </w:tcPr>
          <w:p w14:paraId="42676B1C" w14:textId="77777777" w:rsidR="000414C3" w:rsidRPr="000414C3" w:rsidRDefault="000414C3" w:rsidP="000414C3">
            <w:pPr>
              <w:jc w:val="center"/>
              <w:rPr>
                <w:rFonts w:eastAsia="Yu Mincho" w:cs="Arial"/>
                <w:color w:val="171717"/>
                <w:kern w:val="0"/>
                <w:szCs w:val="26"/>
                <w14:ligatures w14:val="none"/>
              </w:rPr>
            </w:pPr>
          </w:p>
        </w:tc>
        <w:tc>
          <w:tcPr>
            <w:tcW w:w="960" w:type="dxa"/>
            <w:hideMark/>
          </w:tcPr>
          <w:p w14:paraId="1484F581" w14:textId="77777777" w:rsidR="000414C3" w:rsidRPr="000414C3" w:rsidRDefault="000414C3" w:rsidP="000414C3">
            <w:pPr>
              <w:jc w:val="center"/>
              <w:rPr>
                <w:rFonts w:eastAsia="Yu Mincho" w:cs="Arial"/>
                <w:color w:val="171717"/>
                <w:kern w:val="0"/>
                <w:szCs w:val="26"/>
                <w14:ligatures w14:val="none"/>
              </w:rPr>
            </w:pPr>
          </w:p>
        </w:tc>
        <w:tc>
          <w:tcPr>
            <w:tcW w:w="990" w:type="dxa"/>
            <w:hideMark/>
          </w:tcPr>
          <w:p w14:paraId="4BCB11A8" w14:textId="77777777" w:rsidR="000414C3" w:rsidRPr="000414C3" w:rsidRDefault="000414C3" w:rsidP="000414C3">
            <w:pPr>
              <w:jc w:val="center"/>
              <w:rPr>
                <w:rFonts w:eastAsia="Yu Mincho" w:cs="Arial"/>
                <w:b/>
                <w:color w:val="000000"/>
                <w:kern w:val="0"/>
                <w14:ligatures w14:val="none"/>
              </w:rPr>
            </w:pPr>
          </w:p>
        </w:tc>
        <w:tc>
          <w:tcPr>
            <w:tcW w:w="855" w:type="dxa"/>
            <w:hideMark/>
          </w:tcPr>
          <w:p w14:paraId="487131EC" w14:textId="77777777" w:rsidR="000414C3" w:rsidRPr="000414C3" w:rsidRDefault="000414C3" w:rsidP="000414C3">
            <w:pPr>
              <w:jc w:val="center"/>
              <w:rPr>
                <w:rFonts w:eastAsia="Yu Mincho" w:cs="Arial"/>
                <w:b/>
                <w:color w:val="000000"/>
                <w:kern w:val="0"/>
                <w14:ligatures w14:val="none"/>
              </w:rPr>
            </w:pPr>
            <w:r w:rsidRPr="000414C3">
              <w:rPr>
                <w:rFonts w:eastAsia="Yu Mincho" w:cs="Arial"/>
                <w:b/>
                <w:bCs/>
                <w:color w:val="000000"/>
                <w:kern w:val="0"/>
                <w14:ligatures w14:val="none"/>
              </w:rPr>
              <w:t>Trả trước</w:t>
            </w:r>
          </w:p>
        </w:tc>
        <w:tc>
          <w:tcPr>
            <w:tcW w:w="769" w:type="dxa"/>
            <w:hideMark/>
          </w:tcPr>
          <w:p w14:paraId="3995070C" w14:textId="77777777" w:rsidR="000414C3" w:rsidRPr="000414C3" w:rsidRDefault="000414C3" w:rsidP="000414C3">
            <w:pPr>
              <w:jc w:val="center"/>
              <w:rPr>
                <w:rFonts w:eastAsia="Yu Mincho" w:cs="Arial"/>
                <w:color w:val="171717"/>
                <w:kern w:val="0"/>
                <w14:ligatures w14:val="none"/>
              </w:rPr>
            </w:pPr>
            <w:r w:rsidRPr="000414C3">
              <w:rPr>
                <w:rFonts w:eastAsia="Yu Mincho" w:cs="Arial"/>
                <w:b/>
                <w:bCs/>
                <w:color w:val="000000"/>
                <w:kern w:val="0"/>
                <w14:ligatures w14:val="none"/>
              </w:rPr>
              <w:t>Còn lại</w:t>
            </w:r>
          </w:p>
          <w:p w14:paraId="253C28CF" w14:textId="77777777" w:rsidR="000414C3" w:rsidRPr="000414C3" w:rsidRDefault="000414C3" w:rsidP="000414C3">
            <w:pPr>
              <w:jc w:val="center"/>
              <w:rPr>
                <w:rFonts w:eastAsia="Yu Mincho" w:cs="Arial"/>
                <w:color w:val="171717"/>
                <w:kern w:val="0"/>
                <w14:ligatures w14:val="none"/>
              </w:rPr>
            </w:pPr>
          </w:p>
        </w:tc>
        <w:tc>
          <w:tcPr>
            <w:tcW w:w="883" w:type="dxa"/>
            <w:hideMark/>
          </w:tcPr>
          <w:p w14:paraId="0FF651B0" w14:textId="77777777" w:rsidR="000414C3" w:rsidRPr="000414C3" w:rsidRDefault="000414C3" w:rsidP="000414C3">
            <w:pPr>
              <w:jc w:val="center"/>
              <w:rPr>
                <w:rFonts w:eastAsia="Yu Mincho" w:cs="Arial"/>
                <w:color w:val="171717"/>
                <w:kern w:val="0"/>
                <w:szCs w:val="26"/>
                <w14:ligatures w14:val="none"/>
              </w:rPr>
            </w:pPr>
          </w:p>
        </w:tc>
        <w:tc>
          <w:tcPr>
            <w:tcW w:w="955" w:type="dxa"/>
            <w:hideMark/>
          </w:tcPr>
          <w:p w14:paraId="77A88129" w14:textId="77777777" w:rsidR="000414C3" w:rsidRPr="000414C3" w:rsidRDefault="000414C3" w:rsidP="000414C3">
            <w:pPr>
              <w:jc w:val="center"/>
              <w:rPr>
                <w:rFonts w:eastAsia="Yu Mincho" w:cs="Arial"/>
                <w:color w:val="171717"/>
                <w:kern w:val="0"/>
                <w:szCs w:val="26"/>
                <w14:ligatures w14:val="none"/>
              </w:rPr>
            </w:pPr>
          </w:p>
        </w:tc>
      </w:tr>
      <w:tr w:rsidR="000414C3" w:rsidRPr="000414C3" w14:paraId="55641081" w14:textId="77777777">
        <w:trPr>
          <w:trHeight w:val="283"/>
        </w:trPr>
        <w:tc>
          <w:tcPr>
            <w:tcW w:w="780" w:type="dxa"/>
            <w:hideMark/>
          </w:tcPr>
          <w:p w14:paraId="5FC5C501" w14:textId="77777777" w:rsidR="000414C3" w:rsidRPr="000414C3" w:rsidRDefault="000414C3" w:rsidP="000414C3">
            <w:pPr>
              <w:jc w:val="center"/>
              <w:rPr>
                <w:rFonts w:eastAsia="Yu Mincho" w:cs="Arial"/>
                <w:color w:val="171717"/>
                <w:kern w:val="0"/>
                <w:szCs w:val="26"/>
                <w14:ligatures w14:val="none"/>
              </w:rPr>
            </w:pPr>
            <w:r w:rsidRPr="000414C3">
              <w:rPr>
                <w:rFonts w:eastAsia="Yu Mincho" w:cs="Arial"/>
                <w:color w:val="000000"/>
                <w:kern w:val="0"/>
                <w:szCs w:val="26"/>
                <w14:ligatures w14:val="none"/>
              </w:rPr>
              <w:t>1</w:t>
            </w:r>
          </w:p>
        </w:tc>
        <w:tc>
          <w:tcPr>
            <w:tcW w:w="795" w:type="dxa"/>
            <w:hideMark/>
          </w:tcPr>
          <w:p w14:paraId="4123AFB3" w14:textId="77777777" w:rsidR="000414C3" w:rsidRPr="000414C3" w:rsidRDefault="000414C3" w:rsidP="000414C3">
            <w:pPr>
              <w:jc w:val="center"/>
              <w:rPr>
                <w:rFonts w:eastAsia="Yu Mincho" w:cs="Arial"/>
                <w:color w:val="171717"/>
                <w:kern w:val="0"/>
                <w:szCs w:val="26"/>
                <w14:ligatures w14:val="none"/>
              </w:rPr>
            </w:pPr>
          </w:p>
        </w:tc>
        <w:tc>
          <w:tcPr>
            <w:tcW w:w="765" w:type="dxa"/>
            <w:hideMark/>
          </w:tcPr>
          <w:p w14:paraId="111834EE" w14:textId="77777777" w:rsidR="000414C3" w:rsidRPr="000414C3" w:rsidRDefault="000414C3" w:rsidP="000414C3">
            <w:pPr>
              <w:jc w:val="center"/>
              <w:rPr>
                <w:rFonts w:eastAsia="Yu Mincho" w:cs="Arial"/>
                <w:color w:val="171717"/>
                <w:kern w:val="0"/>
                <w:szCs w:val="26"/>
                <w14:ligatures w14:val="none"/>
              </w:rPr>
            </w:pPr>
          </w:p>
        </w:tc>
        <w:tc>
          <w:tcPr>
            <w:tcW w:w="1035" w:type="dxa"/>
            <w:hideMark/>
          </w:tcPr>
          <w:p w14:paraId="68B34C33" w14:textId="77777777" w:rsidR="000414C3" w:rsidRPr="000414C3" w:rsidRDefault="000414C3" w:rsidP="000414C3">
            <w:pPr>
              <w:jc w:val="center"/>
              <w:rPr>
                <w:rFonts w:eastAsia="Yu Mincho" w:cs="Arial"/>
                <w:color w:val="171717"/>
                <w:kern w:val="0"/>
                <w:szCs w:val="26"/>
                <w14:ligatures w14:val="none"/>
              </w:rPr>
            </w:pPr>
          </w:p>
        </w:tc>
        <w:tc>
          <w:tcPr>
            <w:tcW w:w="960" w:type="dxa"/>
            <w:hideMark/>
          </w:tcPr>
          <w:p w14:paraId="417F3424" w14:textId="77777777" w:rsidR="000414C3" w:rsidRPr="000414C3" w:rsidRDefault="000414C3" w:rsidP="000414C3">
            <w:pPr>
              <w:jc w:val="center"/>
              <w:rPr>
                <w:rFonts w:eastAsia="Yu Mincho" w:cs="Arial"/>
                <w:color w:val="171717"/>
                <w:kern w:val="0"/>
                <w:szCs w:val="26"/>
                <w14:ligatures w14:val="none"/>
              </w:rPr>
            </w:pPr>
          </w:p>
        </w:tc>
        <w:tc>
          <w:tcPr>
            <w:tcW w:w="990" w:type="dxa"/>
            <w:hideMark/>
          </w:tcPr>
          <w:p w14:paraId="48002D55" w14:textId="77777777" w:rsidR="000414C3" w:rsidRPr="000414C3" w:rsidRDefault="000414C3" w:rsidP="000414C3">
            <w:pPr>
              <w:jc w:val="center"/>
              <w:rPr>
                <w:rFonts w:eastAsia="Yu Mincho" w:cs="Arial"/>
                <w:color w:val="171717"/>
                <w:kern w:val="0"/>
                <w:szCs w:val="26"/>
                <w14:ligatures w14:val="none"/>
              </w:rPr>
            </w:pPr>
          </w:p>
        </w:tc>
        <w:tc>
          <w:tcPr>
            <w:tcW w:w="855" w:type="dxa"/>
            <w:hideMark/>
          </w:tcPr>
          <w:p w14:paraId="49D7F111" w14:textId="77777777" w:rsidR="000414C3" w:rsidRPr="000414C3" w:rsidRDefault="000414C3" w:rsidP="000414C3">
            <w:pPr>
              <w:jc w:val="center"/>
              <w:rPr>
                <w:rFonts w:eastAsia="Yu Mincho" w:cs="Arial"/>
                <w:color w:val="171717"/>
                <w:kern w:val="0"/>
                <w:szCs w:val="26"/>
                <w14:ligatures w14:val="none"/>
              </w:rPr>
            </w:pPr>
          </w:p>
        </w:tc>
        <w:tc>
          <w:tcPr>
            <w:tcW w:w="769" w:type="dxa"/>
            <w:hideMark/>
          </w:tcPr>
          <w:p w14:paraId="7C47F52F" w14:textId="77777777" w:rsidR="000414C3" w:rsidRPr="000414C3" w:rsidRDefault="000414C3" w:rsidP="000414C3">
            <w:pPr>
              <w:jc w:val="center"/>
              <w:rPr>
                <w:rFonts w:eastAsia="Yu Mincho" w:cs="Arial"/>
                <w:color w:val="171717"/>
                <w:kern w:val="0"/>
                <w:szCs w:val="26"/>
                <w14:ligatures w14:val="none"/>
              </w:rPr>
            </w:pPr>
          </w:p>
        </w:tc>
        <w:tc>
          <w:tcPr>
            <w:tcW w:w="883" w:type="dxa"/>
            <w:hideMark/>
          </w:tcPr>
          <w:p w14:paraId="6F960E5F" w14:textId="77777777" w:rsidR="000414C3" w:rsidRPr="000414C3" w:rsidRDefault="000414C3" w:rsidP="000414C3">
            <w:pPr>
              <w:jc w:val="center"/>
              <w:rPr>
                <w:rFonts w:eastAsia="Yu Mincho" w:cs="Arial"/>
                <w:color w:val="171717"/>
                <w:kern w:val="0"/>
                <w:szCs w:val="26"/>
                <w14:ligatures w14:val="none"/>
              </w:rPr>
            </w:pPr>
          </w:p>
        </w:tc>
        <w:tc>
          <w:tcPr>
            <w:tcW w:w="955" w:type="dxa"/>
            <w:hideMark/>
          </w:tcPr>
          <w:p w14:paraId="6AB24DEB" w14:textId="77777777" w:rsidR="000414C3" w:rsidRPr="000414C3" w:rsidRDefault="000414C3" w:rsidP="000414C3">
            <w:pPr>
              <w:jc w:val="center"/>
              <w:rPr>
                <w:rFonts w:eastAsia="Yu Mincho" w:cs="Arial"/>
                <w:color w:val="171717"/>
                <w:kern w:val="0"/>
                <w:szCs w:val="26"/>
                <w14:ligatures w14:val="none"/>
              </w:rPr>
            </w:pPr>
          </w:p>
        </w:tc>
      </w:tr>
    </w:tbl>
    <w:p w14:paraId="7ADA006C" w14:textId="77777777" w:rsidR="000414C3" w:rsidRPr="000414C3" w:rsidRDefault="000414C3" w:rsidP="00102B9A">
      <w:pPr>
        <w:pStyle w:val="ListParagraph"/>
        <w:numPr>
          <w:ilvl w:val="0"/>
          <w:numId w:val="38"/>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414C3">
        <w:rPr>
          <w:rFonts w:ascii="Times New Roman" w:eastAsia="Times New Roman" w:hAnsi="Times New Roman" w:cs="Times New Roman"/>
          <w:noProof/>
          <w:kern w:val="0"/>
          <w:sz w:val="26"/>
          <w:szCs w:val="24"/>
          <w:lang w:val="vi-VN"/>
          <w14:ligatures w14:val="none"/>
        </w:rPr>
        <w:t>Sơ đồ luồng dữ liệu: sơ đồ tương ứng.</w:t>
      </w:r>
    </w:p>
    <w:p w14:paraId="184F2E17" w14:textId="77777777" w:rsidR="000414C3" w:rsidRPr="000414C3" w:rsidRDefault="000414C3" w:rsidP="00102B9A">
      <w:pPr>
        <w:pStyle w:val="ListParagraph"/>
        <w:numPr>
          <w:ilvl w:val="0"/>
          <w:numId w:val="38"/>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414C3">
        <w:rPr>
          <w:rFonts w:ascii="Times New Roman" w:eastAsia="Times New Roman" w:hAnsi="Times New Roman" w:cs="Times New Roman"/>
          <w:noProof/>
          <w:kern w:val="0"/>
          <w:sz w:val="26"/>
          <w:szCs w:val="24"/>
          <w:lang w:val="vi-VN"/>
          <w14:ligatures w14:val="none"/>
        </w:rPr>
        <w:t>Các thuộc tính mới:</w:t>
      </w:r>
    </w:p>
    <w:p w14:paraId="30A7EFC3" w14:textId="3F108B12" w:rsidR="000414C3" w:rsidRPr="000414C3" w:rsidRDefault="000414C3" w:rsidP="00102B9A">
      <w:pPr>
        <w:pStyle w:val="ListParagraph"/>
        <w:numPr>
          <w:ilvl w:val="0"/>
          <w:numId w:val="36"/>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414C3">
        <w:rPr>
          <w:rFonts w:ascii="Times New Roman" w:eastAsia="Times New Roman" w:hAnsi="Times New Roman" w:cs="Times New Roman"/>
          <w:noProof/>
          <w:kern w:val="0"/>
          <w:sz w:val="26"/>
          <w:szCs w:val="24"/>
          <w:lang w:val="vi-VN"/>
          <w14:ligatures w14:val="none"/>
        </w:rPr>
        <w:t>Table PHIEUDICHVU: SoPhieu, NgayLap, KhachHang, SDT, TongTien, TraTr</w:t>
      </w:r>
      <w:r w:rsidR="00763D3F">
        <w:rPr>
          <w:rFonts w:ascii="Times New Roman" w:eastAsia="Times New Roman" w:hAnsi="Times New Roman" w:cs="Times New Roman"/>
          <w:noProof/>
          <w:kern w:val="0"/>
          <w:sz w:val="26"/>
          <w:szCs w:val="24"/>
          <w14:ligatures w14:val="none"/>
        </w:rPr>
        <w:t>uo</w:t>
      </w:r>
      <w:r w:rsidRPr="000414C3">
        <w:rPr>
          <w:rFonts w:ascii="Times New Roman" w:eastAsia="Times New Roman" w:hAnsi="Times New Roman" w:cs="Times New Roman"/>
          <w:noProof/>
          <w:kern w:val="0"/>
          <w:sz w:val="26"/>
          <w:szCs w:val="24"/>
          <w:lang w:val="vi-VN"/>
          <w14:ligatures w14:val="none"/>
        </w:rPr>
        <w:t>c, ConLai.</w:t>
      </w:r>
    </w:p>
    <w:p w14:paraId="35A5E9A7" w14:textId="77777777" w:rsidR="000414C3" w:rsidRPr="005F7ACC" w:rsidRDefault="000414C3" w:rsidP="00102B9A">
      <w:pPr>
        <w:pStyle w:val="ListParagraph"/>
        <w:numPr>
          <w:ilvl w:val="0"/>
          <w:numId w:val="36"/>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414C3">
        <w:rPr>
          <w:rFonts w:ascii="Times New Roman" w:eastAsia="Times New Roman" w:hAnsi="Times New Roman" w:cs="Times New Roman"/>
          <w:noProof/>
          <w:kern w:val="0"/>
          <w:sz w:val="26"/>
          <w:szCs w:val="24"/>
          <w:lang w:val="vi-VN"/>
          <w14:ligatures w14:val="none"/>
        </w:rPr>
        <w:t>Table CTPHIEUDV: SoPhieu, LoaiDV, DonGia, DonGiaDcTinh, SoLuong, ThanhTien, TraTruoc, ConLai, NgayGiao, TinhTrang</w:t>
      </w:r>
    </w:p>
    <w:p w14:paraId="082B3653" w14:textId="76D2A98E" w:rsidR="005F7ACC" w:rsidRPr="000414C3" w:rsidRDefault="005F7ACC" w:rsidP="00102B9A">
      <w:pPr>
        <w:pStyle w:val="ListParagraph"/>
        <w:numPr>
          <w:ilvl w:val="0"/>
          <w:numId w:val="36"/>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Pr>
          <w:rFonts w:ascii="Times New Roman" w:eastAsia="Times New Roman" w:hAnsi="Times New Roman" w:cs="Times New Roman"/>
          <w:noProof/>
          <w:kern w:val="0"/>
          <w:sz w:val="26"/>
          <w:szCs w:val="24"/>
          <w14:ligatures w14:val="none"/>
        </w:rPr>
        <w:t>Table LOAIDICHVU: ID, TenLoai, DonGia</w:t>
      </w:r>
    </w:p>
    <w:p w14:paraId="39016F07" w14:textId="77777777" w:rsidR="000414C3" w:rsidRPr="00AC240C" w:rsidRDefault="000414C3" w:rsidP="00102B9A">
      <w:pPr>
        <w:pStyle w:val="ListParagraph"/>
        <w:numPr>
          <w:ilvl w:val="0"/>
          <w:numId w:val="3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AC240C">
        <w:rPr>
          <w:rFonts w:ascii="Times New Roman" w:eastAsia="Times New Roman" w:hAnsi="Times New Roman" w:cs="Times New Roman"/>
          <w:noProof/>
          <w:kern w:val="0"/>
          <w:sz w:val="26"/>
          <w:szCs w:val="24"/>
          <w:lang w:val="vi-VN"/>
          <w14:ligatures w14:val="none"/>
        </w:rPr>
        <w:t>Thiết kế dữ liệu:</w:t>
      </w:r>
    </w:p>
    <w:p w14:paraId="070D44B3" w14:textId="6B9BEC70" w:rsidR="000414C3" w:rsidRPr="00AC240C" w:rsidRDefault="000414C3" w:rsidP="00102B9A">
      <w:pPr>
        <w:pStyle w:val="ListParagraph"/>
        <w:numPr>
          <w:ilvl w:val="0"/>
          <w:numId w:val="3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AC240C">
        <w:rPr>
          <w:rFonts w:ascii="Times New Roman" w:eastAsia="Times New Roman" w:hAnsi="Times New Roman" w:cs="Times New Roman"/>
          <w:noProof/>
          <w:kern w:val="0"/>
          <w:sz w:val="26"/>
          <w:szCs w:val="24"/>
          <w:lang w:val="vi-VN"/>
          <w14:ligatures w14:val="none"/>
        </w:rPr>
        <w:t>Các thuộc tính trừu tượng:SoPhieu (PHIEUDICHVU), SoPhieu(CTPHIEUDV)</w:t>
      </w:r>
      <w:r w:rsidR="005F7ACC">
        <w:rPr>
          <w:rFonts w:ascii="Times New Roman" w:eastAsia="Times New Roman" w:hAnsi="Times New Roman" w:cs="Times New Roman"/>
          <w:noProof/>
          <w:kern w:val="0"/>
          <w:sz w:val="26"/>
          <w:szCs w:val="24"/>
          <w14:ligatures w14:val="none"/>
        </w:rPr>
        <w:t>, ID(</w:t>
      </w:r>
      <w:r w:rsidR="00572DAB">
        <w:rPr>
          <w:rFonts w:ascii="Times New Roman" w:eastAsia="Times New Roman" w:hAnsi="Times New Roman" w:cs="Times New Roman"/>
          <w:noProof/>
          <w:kern w:val="0"/>
          <w:sz w:val="26"/>
          <w:szCs w:val="24"/>
          <w14:ligatures w14:val="none"/>
        </w:rPr>
        <w:t>LOAIDICHVU</w:t>
      </w:r>
      <w:r w:rsidR="005F7ACC">
        <w:rPr>
          <w:rFonts w:ascii="Times New Roman" w:eastAsia="Times New Roman" w:hAnsi="Times New Roman" w:cs="Times New Roman"/>
          <w:noProof/>
          <w:kern w:val="0"/>
          <w:sz w:val="26"/>
          <w:szCs w:val="24"/>
          <w14:ligatures w14:val="none"/>
        </w:rPr>
        <w:t>)</w:t>
      </w:r>
      <w:r w:rsidR="00572DAB">
        <w:rPr>
          <w:rFonts w:ascii="Times New Roman" w:eastAsia="Times New Roman" w:hAnsi="Times New Roman" w:cs="Times New Roman"/>
          <w:noProof/>
          <w:kern w:val="0"/>
          <w:sz w:val="26"/>
          <w:szCs w:val="24"/>
          <w14:ligatures w14:val="none"/>
        </w:rPr>
        <w:t>, LoaiDV(</w:t>
      </w:r>
      <w:r w:rsidR="005A1E66">
        <w:rPr>
          <w:rFonts w:ascii="Times New Roman" w:eastAsia="Times New Roman" w:hAnsi="Times New Roman" w:cs="Times New Roman"/>
          <w:noProof/>
          <w:kern w:val="0"/>
          <w:sz w:val="26"/>
          <w:szCs w:val="24"/>
          <w14:ligatures w14:val="none"/>
        </w:rPr>
        <w:t>CTPHIEUDV</w:t>
      </w:r>
      <w:r w:rsidR="00572DAB">
        <w:rPr>
          <w:rFonts w:ascii="Times New Roman" w:eastAsia="Times New Roman" w:hAnsi="Times New Roman" w:cs="Times New Roman"/>
          <w:noProof/>
          <w:kern w:val="0"/>
          <w:sz w:val="26"/>
          <w:szCs w:val="24"/>
          <w14:ligatures w14:val="none"/>
        </w:rPr>
        <w:t>)</w:t>
      </w:r>
    </w:p>
    <w:p w14:paraId="7F4FD085" w14:textId="67BC9089" w:rsidR="000414C3" w:rsidRPr="00DD02E3" w:rsidRDefault="000414C3" w:rsidP="00102B9A">
      <w:pPr>
        <w:pStyle w:val="ListParagraph"/>
        <w:numPr>
          <w:ilvl w:val="0"/>
          <w:numId w:val="3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AC240C">
        <w:rPr>
          <w:rFonts w:ascii="Times New Roman" w:eastAsia="Times New Roman" w:hAnsi="Times New Roman" w:cs="Times New Roman"/>
          <w:noProof/>
          <w:kern w:val="0"/>
          <w:sz w:val="26"/>
          <w:szCs w:val="24"/>
          <w:lang w:val="vi-VN"/>
          <w14:ligatures w14:val="none"/>
        </w:rPr>
        <w:t>Sơ đồ logic:</w:t>
      </w:r>
    </w:p>
    <w:p w14:paraId="06FD6593" w14:textId="022F7D3C" w:rsidR="00390072" w:rsidRDefault="00390072" w:rsidP="00F84AF4">
      <w:pPr>
        <w:pStyle w:val="1111"/>
      </w:pPr>
      <w:r w:rsidRPr="00390072">
        <w:rPr>
          <w:noProof/>
          <w:lang w:val="vi-VN"/>
        </w:rPr>
        <w:t>Thiết kế dữ liệu với tính tiến hóa</w:t>
      </w:r>
    </w:p>
    <w:p w14:paraId="2C5E40E7" w14:textId="77777777" w:rsidR="0063527F" w:rsidRPr="0063527F" w:rsidRDefault="0063527F" w:rsidP="00102B9A">
      <w:pPr>
        <w:pStyle w:val="ListParagraph"/>
        <w:numPr>
          <w:ilvl w:val="0"/>
          <w:numId w:val="39"/>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Quy định liên quan: QĐ3.</w:t>
      </w:r>
    </w:p>
    <w:tbl>
      <w:tblPr>
        <w:tblW w:w="5000" w:type="pct"/>
        <w:jc w:val="center"/>
        <w:tblBorders>
          <w:top w:val="single" w:sz="18" w:space="0" w:color="auto"/>
          <w:left w:val="single" w:sz="18" w:space="0" w:color="auto"/>
          <w:bottom w:val="single" w:sz="18" w:space="0" w:color="auto"/>
          <w:right w:val="single" w:sz="18" w:space="0" w:color="auto"/>
        </w:tblBorders>
        <w:shd w:val="clear" w:color="auto" w:fill="F2F2F2"/>
        <w:tblCellMar>
          <w:top w:w="57" w:type="dxa"/>
          <w:left w:w="113" w:type="dxa"/>
          <w:bottom w:w="57" w:type="dxa"/>
          <w:right w:w="113" w:type="dxa"/>
        </w:tblCellMar>
        <w:tblLook w:val="04A0" w:firstRow="1" w:lastRow="0" w:firstColumn="1" w:lastColumn="0" w:noHBand="0" w:noVBand="1"/>
      </w:tblPr>
      <w:tblGrid>
        <w:gridCol w:w="9025"/>
      </w:tblGrid>
      <w:tr w:rsidR="0063527F" w:rsidRPr="0063527F" w14:paraId="7C5DCCE3" w14:textId="77777777" w:rsidTr="0063527F">
        <w:trPr>
          <w:jc w:val="center"/>
        </w:trPr>
        <w:tc>
          <w:tcPr>
            <w:tcW w:w="5000" w:type="pct"/>
            <w:shd w:val="clear" w:color="auto" w:fill="F2F2F2"/>
            <w:tcMar>
              <w:top w:w="0" w:type="dxa"/>
              <w:left w:w="115" w:type="dxa"/>
              <w:bottom w:w="0" w:type="dxa"/>
              <w:right w:w="115" w:type="dxa"/>
            </w:tcMar>
            <w:vAlign w:val="center"/>
            <w:hideMark/>
          </w:tcPr>
          <w:p w14:paraId="36ECA088" w14:textId="77777777" w:rsidR="0063527F" w:rsidRPr="0063527F" w:rsidRDefault="0063527F" w:rsidP="0063527F">
            <w:pPr>
              <w:spacing w:before="120" w:after="120" w:line="288" w:lineRule="auto"/>
              <w:rPr>
                <w:rFonts w:ascii="Times New Roman" w:eastAsia="Yu Mincho" w:hAnsi="Times New Roman" w:cs="Arial"/>
                <w:b/>
                <w:bCs/>
                <w:color w:val="171717"/>
                <w:kern w:val="0"/>
                <w:sz w:val="26"/>
                <w14:ligatures w14:val="none"/>
              </w:rPr>
            </w:pPr>
            <w:r w:rsidRPr="0063527F">
              <w:rPr>
                <w:rFonts w:ascii="Times New Roman" w:eastAsia="Yu Mincho" w:hAnsi="Times New Roman" w:cs="Arial"/>
                <w:b/>
                <w:bCs/>
                <w:color w:val="171717"/>
                <w:kern w:val="0"/>
                <w:sz w:val="26"/>
                <w14:ligatures w14:val="none"/>
              </w:rPr>
              <w:t xml:space="preserve">QĐ3: </w:t>
            </w:r>
          </w:p>
          <w:p w14:paraId="2ED75E3E" w14:textId="77777777" w:rsidR="0063527F" w:rsidRPr="0063527F" w:rsidRDefault="0063527F" w:rsidP="0063527F">
            <w:pPr>
              <w:spacing w:before="120" w:after="120" w:line="288" w:lineRule="auto"/>
              <w:rPr>
                <w:rFonts w:ascii="Times New Roman" w:eastAsia="Yu Mincho" w:hAnsi="Times New Roman" w:cs="Arial"/>
                <w:kern w:val="0"/>
                <w:sz w:val="24"/>
                <w:szCs w:val="24"/>
                <w14:ligatures w14:val="none"/>
              </w:rPr>
            </w:pPr>
            <w:r w:rsidRPr="0063527F">
              <w:rPr>
                <w:rFonts w:ascii="Times New Roman" w:eastAsia="Yu Mincho" w:hAnsi="Times New Roman" w:cs="Arial"/>
                <w:color w:val="171717"/>
                <w:kern w:val="0"/>
                <w:sz w:val="26"/>
                <w14:ligatures w14:val="none"/>
              </w:rPr>
              <w:t>Có nhiều loại dịch vụ (cân thử vàng, gia công nữ trang…), mỗi loại dịch vụ có đơn giá riêng. Đơn giá được tính = Đơn giá dịch vụ + chi phí riêng cho từng trường hợp (nếu có). </w:t>
            </w:r>
          </w:p>
          <w:p w14:paraId="17474C63" w14:textId="77777777" w:rsidR="0063527F" w:rsidRPr="0063527F" w:rsidRDefault="0063527F" w:rsidP="0063527F">
            <w:pPr>
              <w:spacing w:before="120" w:after="120" w:line="288" w:lineRule="auto"/>
              <w:rPr>
                <w:rFonts w:ascii="Times New Roman" w:eastAsia="Yu Mincho" w:hAnsi="Times New Roman" w:cs="Arial"/>
                <w:color w:val="171717"/>
                <w:kern w:val="0"/>
                <w:sz w:val="26"/>
                <w14:ligatures w14:val="none"/>
              </w:rPr>
            </w:pPr>
            <w:r w:rsidRPr="0063527F">
              <w:rPr>
                <w:rFonts w:ascii="Times New Roman" w:eastAsia="Yu Mincho" w:hAnsi="Times New Roman" w:cs="Arial"/>
                <w:color w:val="171717"/>
                <w:kern w:val="0"/>
                <w:sz w:val="26"/>
                <w14:ligatures w14:val="none"/>
              </w:rPr>
              <w:t>Thành tiền = Số lượng x Đơn giá được tính. </w:t>
            </w:r>
          </w:p>
          <w:p w14:paraId="254A3FF8" w14:textId="77777777" w:rsidR="0063527F" w:rsidRPr="0063527F" w:rsidRDefault="0063527F" w:rsidP="0063527F">
            <w:pPr>
              <w:spacing w:before="120" w:after="120" w:line="288" w:lineRule="auto"/>
              <w:rPr>
                <w:rFonts w:ascii="Times New Roman" w:eastAsia="Yu Mincho" w:hAnsi="Times New Roman" w:cs="Arial"/>
                <w:color w:val="171717"/>
                <w:kern w:val="0"/>
                <w:sz w:val="26"/>
                <w14:ligatures w14:val="none"/>
              </w:rPr>
            </w:pPr>
            <w:r w:rsidRPr="0063527F">
              <w:rPr>
                <w:rFonts w:ascii="Times New Roman" w:eastAsia="Yu Mincho" w:hAnsi="Times New Roman" w:cs="Arial"/>
                <w:color w:val="171717"/>
                <w:kern w:val="0"/>
                <w:sz w:val="26"/>
                <w14:ligatures w14:val="none"/>
              </w:rPr>
              <w:t>Số tiền trả trước của từng loại dịch vụ phải &gt;= (50% x Thành tiền) của loại dịch vụ đó. </w:t>
            </w:r>
          </w:p>
          <w:p w14:paraId="2C84C3F1" w14:textId="77777777" w:rsidR="0063527F" w:rsidRPr="0063527F" w:rsidRDefault="0063527F" w:rsidP="0063527F">
            <w:pPr>
              <w:spacing w:before="120" w:after="120" w:line="288" w:lineRule="auto"/>
              <w:rPr>
                <w:rFonts w:ascii="Times New Roman" w:eastAsia="Yu Mincho" w:hAnsi="Times New Roman" w:cs="Arial"/>
                <w:color w:val="171717"/>
                <w:kern w:val="0"/>
                <w:sz w:val="26"/>
                <w14:ligatures w14:val="none"/>
              </w:rPr>
            </w:pPr>
            <w:r w:rsidRPr="0063527F">
              <w:rPr>
                <w:rFonts w:ascii="Times New Roman" w:eastAsia="Yu Mincho" w:hAnsi="Times New Roman" w:cs="Arial"/>
                <w:color w:val="171717"/>
                <w:kern w:val="0"/>
                <w:sz w:val="26"/>
                <w14:ligatures w14:val="none"/>
              </w:rPr>
              <w:lastRenderedPageBreak/>
              <w:t>Tình trạng là “Đã giao” hoặc “Chưa giao”. </w:t>
            </w:r>
          </w:p>
        </w:tc>
      </w:tr>
    </w:tbl>
    <w:p w14:paraId="358A2696" w14:textId="77777777" w:rsidR="0063527F" w:rsidRPr="0063527F" w:rsidRDefault="0063527F" w:rsidP="00102B9A">
      <w:pPr>
        <w:pStyle w:val="ListParagraph"/>
        <w:numPr>
          <w:ilvl w:val="0"/>
          <w:numId w:val="3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lastRenderedPageBreak/>
        <w:t>Sơ đồ luồng dữ liệu: Sơ đồ tương ứng.</w:t>
      </w:r>
    </w:p>
    <w:p w14:paraId="0FF727BB" w14:textId="77777777" w:rsidR="0063527F" w:rsidRPr="0063527F" w:rsidRDefault="0063527F" w:rsidP="00102B9A">
      <w:pPr>
        <w:pStyle w:val="ListParagraph"/>
        <w:numPr>
          <w:ilvl w:val="0"/>
          <w:numId w:val="3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Các thuộc tính mới:</w:t>
      </w:r>
    </w:p>
    <w:p w14:paraId="17BBDF3E" w14:textId="0EAD1B97" w:rsidR="0063527F" w:rsidRPr="0063527F" w:rsidRDefault="0063527F" w:rsidP="00102B9A">
      <w:pPr>
        <w:pStyle w:val="ListParagraph"/>
        <w:numPr>
          <w:ilvl w:val="0"/>
          <w:numId w:val="40"/>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Table PHIEUDICHVU: SoPhieu, NgayLap, KhachHang, SDT, TongTien, TraTr</w:t>
      </w:r>
      <w:r w:rsidR="00FD7C3E">
        <w:rPr>
          <w:rFonts w:ascii="Times New Roman" w:eastAsia="Times New Roman" w:hAnsi="Times New Roman" w:cs="Times New Roman"/>
          <w:noProof/>
          <w:kern w:val="0"/>
          <w:sz w:val="26"/>
          <w:szCs w:val="24"/>
          <w14:ligatures w14:val="none"/>
        </w:rPr>
        <w:t>uo</w:t>
      </w:r>
      <w:r w:rsidRPr="0063527F">
        <w:rPr>
          <w:rFonts w:ascii="Times New Roman" w:eastAsia="Times New Roman" w:hAnsi="Times New Roman" w:cs="Times New Roman"/>
          <w:noProof/>
          <w:kern w:val="0"/>
          <w:sz w:val="26"/>
          <w:szCs w:val="24"/>
          <w:lang w:val="vi-VN"/>
          <w14:ligatures w14:val="none"/>
        </w:rPr>
        <w:t>c, ConLai, TinhTrang.</w:t>
      </w:r>
    </w:p>
    <w:p w14:paraId="1D700ABE" w14:textId="77777777" w:rsidR="0063527F" w:rsidRPr="00F820FB" w:rsidRDefault="0063527F" w:rsidP="00102B9A">
      <w:pPr>
        <w:pStyle w:val="ListParagraph"/>
        <w:numPr>
          <w:ilvl w:val="0"/>
          <w:numId w:val="40"/>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Table CTPHIEUDV: SoPhieu, LoaiDV, DonGia, DonGiaDcTinh, SoLuong, ThanhTien, TraTruoc, ConLai, NgayGiao, TinhTrang.</w:t>
      </w:r>
    </w:p>
    <w:p w14:paraId="183BA9AC" w14:textId="42533D51" w:rsidR="00F820FB" w:rsidRPr="0063527F" w:rsidRDefault="00FD7C3E" w:rsidP="00102B9A">
      <w:pPr>
        <w:pStyle w:val="ListParagraph"/>
        <w:numPr>
          <w:ilvl w:val="0"/>
          <w:numId w:val="40"/>
        </w:numPr>
        <w:tabs>
          <w:tab w:val="num" w:pos="568"/>
        </w:tabs>
        <w:spacing w:before="40" w:after="40" w:line="360" w:lineRule="auto"/>
        <w:jc w:val="both"/>
        <w:rPr>
          <w:rFonts w:ascii="Times New Roman" w:eastAsia="Times New Roman" w:hAnsi="Times New Roman" w:cs="Times New Roman"/>
          <w:noProof/>
          <w:kern w:val="0"/>
          <w:sz w:val="26"/>
          <w:szCs w:val="24"/>
          <w:lang w:val="vi-VN"/>
          <w14:ligatures w14:val="none"/>
        </w:rPr>
      </w:pPr>
      <w:r>
        <w:rPr>
          <w:rFonts w:ascii="Times New Roman" w:eastAsia="Times New Roman" w:hAnsi="Times New Roman" w:cs="Times New Roman"/>
          <w:noProof/>
          <w:kern w:val="0"/>
          <w:sz w:val="26"/>
          <w:szCs w:val="24"/>
          <w14:ligatures w14:val="none"/>
        </w:rPr>
        <w:t>Table  LOAIDICHVU: ID, TenLoai, DonGia</w:t>
      </w:r>
    </w:p>
    <w:p w14:paraId="6E58DDDB" w14:textId="77777777" w:rsidR="0063527F" w:rsidRPr="0063527F" w:rsidRDefault="0063527F" w:rsidP="00102B9A">
      <w:pPr>
        <w:pStyle w:val="ListParagraph"/>
        <w:numPr>
          <w:ilvl w:val="0"/>
          <w:numId w:val="41"/>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Các tham số mới: MinTraTruoc (50%)</w:t>
      </w:r>
    </w:p>
    <w:p w14:paraId="62441BA9" w14:textId="77777777" w:rsidR="0063527F" w:rsidRPr="0063527F" w:rsidRDefault="0063527F" w:rsidP="00102B9A">
      <w:pPr>
        <w:pStyle w:val="ListParagraph"/>
        <w:numPr>
          <w:ilvl w:val="0"/>
          <w:numId w:val="41"/>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 xml:space="preserve">Thiết kế dữ liệu: </w:t>
      </w:r>
    </w:p>
    <w:p w14:paraId="086C86D0" w14:textId="2C4E2FFA" w:rsidR="00B8036B" w:rsidRPr="0063527F" w:rsidRDefault="00B8036B" w:rsidP="0063527F">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B8036B">
        <w:rPr>
          <w:rFonts w:ascii="Times New Roman" w:eastAsia="Yu Mincho" w:hAnsi="Times New Roman" w:cs="Arial"/>
          <w:noProof/>
          <w:color w:val="171717"/>
          <w:kern w:val="0"/>
          <w:sz w:val="26"/>
          <w:bdr w:val="none" w:sz="0" w:space="0" w:color="auto" w:frame="1"/>
          <w14:ligatures w14:val="none"/>
        </w:rPr>
        <w:drawing>
          <wp:inline distT="0" distB="0" distL="0" distR="0" wp14:anchorId="4E934983" wp14:editId="068B695C">
            <wp:extent cx="5957570" cy="2989580"/>
            <wp:effectExtent l="0" t="0" r="0" b="0"/>
            <wp:docPr id="28207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4585" name=""/>
                    <pic:cNvPicPr/>
                  </pic:nvPicPr>
                  <pic:blipFill>
                    <a:blip r:embed="rId35"/>
                    <a:stretch>
                      <a:fillRect/>
                    </a:stretch>
                  </pic:blipFill>
                  <pic:spPr>
                    <a:xfrm>
                      <a:off x="0" y="0"/>
                      <a:ext cx="5957570" cy="2989580"/>
                    </a:xfrm>
                    <a:prstGeom prst="rect">
                      <a:avLst/>
                    </a:prstGeom>
                  </pic:spPr>
                </pic:pic>
              </a:graphicData>
            </a:graphic>
          </wp:inline>
        </w:drawing>
      </w:r>
    </w:p>
    <w:p w14:paraId="36DC5D8A" w14:textId="4B674103" w:rsidR="0063527F" w:rsidRPr="0063527F" w:rsidRDefault="0063527F" w:rsidP="00102B9A">
      <w:pPr>
        <w:pStyle w:val="ListParagraph"/>
        <w:numPr>
          <w:ilvl w:val="0"/>
          <w:numId w:val="4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Các thuộc tính trừu tượng: SoPhieu, LoaiDV</w:t>
      </w:r>
      <w:r w:rsidR="005A1E66">
        <w:rPr>
          <w:rFonts w:ascii="Times New Roman" w:eastAsia="Times New Roman" w:hAnsi="Times New Roman" w:cs="Times New Roman"/>
          <w:noProof/>
          <w:kern w:val="0"/>
          <w:sz w:val="26"/>
          <w:szCs w:val="24"/>
          <w14:ligatures w14:val="none"/>
        </w:rPr>
        <w:t>, ID</w:t>
      </w:r>
    </w:p>
    <w:p w14:paraId="3EFD45BC" w14:textId="77777777" w:rsidR="0063527F" w:rsidRPr="0063527F" w:rsidRDefault="0063527F" w:rsidP="00102B9A">
      <w:pPr>
        <w:pStyle w:val="ListParagraph"/>
        <w:numPr>
          <w:ilvl w:val="0"/>
          <w:numId w:val="4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63527F">
        <w:rPr>
          <w:rFonts w:ascii="Times New Roman" w:eastAsia="Times New Roman" w:hAnsi="Times New Roman" w:cs="Times New Roman"/>
          <w:noProof/>
          <w:kern w:val="0"/>
          <w:sz w:val="26"/>
          <w:szCs w:val="24"/>
          <w:lang w:val="vi-VN"/>
          <w14:ligatures w14:val="none"/>
        </w:rPr>
        <w:t>Sơ đồ logic:</w:t>
      </w:r>
    </w:p>
    <w:p w14:paraId="6E132EE9" w14:textId="0223459C" w:rsidR="00F3750E" w:rsidRDefault="00F3750E" w:rsidP="0063527F">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6AAD66BF" w14:textId="290F0FCE" w:rsidR="004B7A7C" w:rsidRPr="0063527F" w:rsidRDefault="004B7A7C" w:rsidP="0063527F">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B7A7C">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41DE2814" wp14:editId="556FD129">
            <wp:extent cx="5957570" cy="3106420"/>
            <wp:effectExtent l="0" t="0" r="0" b="0"/>
            <wp:docPr id="4541753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5345" name="Picture 1" descr="A diagram of a computer&#10;&#10;Description automatically generated"/>
                    <pic:cNvPicPr/>
                  </pic:nvPicPr>
                  <pic:blipFill>
                    <a:blip r:embed="rId36"/>
                    <a:stretch>
                      <a:fillRect/>
                    </a:stretch>
                  </pic:blipFill>
                  <pic:spPr>
                    <a:xfrm>
                      <a:off x="0" y="0"/>
                      <a:ext cx="5957570" cy="3106420"/>
                    </a:xfrm>
                    <a:prstGeom prst="rect">
                      <a:avLst/>
                    </a:prstGeom>
                  </pic:spPr>
                </pic:pic>
              </a:graphicData>
            </a:graphic>
          </wp:inline>
        </w:drawing>
      </w:r>
    </w:p>
    <w:p w14:paraId="020246AE" w14:textId="77777777" w:rsidR="0063527F" w:rsidRPr="0063527F" w:rsidRDefault="0063527F" w:rsidP="0063527F"/>
    <w:p w14:paraId="0D78B123" w14:textId="72E41D6B" w:rsidR="00C24631" w:rsidRPr="00C24631" w:rsidRDefault="00C24631" w:rsidP="00F84AF4">
      <w:pPr>
        <w:pStyle w:val="111"/>
        <w:rPr>
          <w:noProof/>
          <w:lang w:val="vi-VN"/>
        </w:rPr>
      </w:pPr>
      <w:bookmarkStart w:id="47" w:name="_Toc168520309"/>
      <w:r w:rsidRPr="00C24631">
        <w:rPr>
          <w:noProof/>
          <w:lang w:val="vi-VN"/>
        </w:rPr>
        <w:t>Xét yêu cầu tra cứu phiếu dịch vụ</w:t>
      </w:r>
      <w:bookmarkEnd w:id="47"/>
    </w:p>
    <w:p w14:paraId="15597182" w14:textId="34497BAC" w:rsidR="00E86BB2" w:rsidRDefault="00E86BB2" w:rsidP="00F84AF4">
      <w:pPr>
        <w:pStyle w:val="1111"/>
      </w:pPr>
      <w:bookmarkStart w:id="48" w:name="_Hlk164612702"/>
      <w:r w:rsidRPr="00E86BB2">
        <w:rPr>
          <w:noProof/>
          <w:lang w:val="vi-VN"/>
        </w:rPr>
        <w:t>Thiết kế dữ liệu với tính đúng đắn</w:t>
      </w:r>
    </w:p>
    <w:bookmarkEnd w:id="48"/>
    <w:p w14:paraId="1EFC8297" w14:textId="77777777" w:rsidR="00BD2B2F" w:rsidRPr="00BD2B2F" w:rsidRDefault="00BD2B2F" w:rsidP="00102B9A">
      <w:pPr>
        <w:pStyle w:val="ListParagraph"/>
        <w:numPr>
          <w:ilvl w:val="0"/>
          <w:numId w:val="43"/>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Biểu mẫu liên quan: </w:t>
      </w:r>
    </w:p>
    <w:tbl>
      <w:tblPr>
        <w:tblStyle w:val="BngLiNhat4"/>
        <w:tblW w:w="5000" w:type="pct"/>
        <w:tblLook w:val="06A0" w:firstRow="1" w:lastRow="0" w:firstColumn="1" w:lastColumn="0" w:noHBand="1" w:noVBand="1"/>
      </w:tblPr>
      <w:tblGrid>
        <w:gridCol w:w="878"/>
        <w:gridCol w:w="131"/>
        <w:gridCol w:w="1038"/>
        <w:gridCol w:w="1170"/>
        <w:gridCol w:w="1170"/>
        <w:gridCol w:w="1170"/>
        <w:gridCol w:w="1170"/>
        <w:gridCol w:w="1170"/>
        <w:gridCol w:w="1174"/>
      </w:tblGrid>
      <w:tr w:rsidR="00BD2B2F" w:rsidRPr="00BD2B2F" w14:paraId="6C2C50E9" w14:textId="77777777">
        <w:trPr>
          <w:cnfStyle w:val="100000000000" w:firstRow="1" w:lastRow="0" w:firstColumn="0" w:lastColumn="0" w:oddVBand="0" w:evenVBand="0" w:oddHBand="0" w:evenHBand="0" w:firstRowFirstColumn="0" w:firstRowLastColumn="0" w:lastRowFirstColumn="0" w:lastRowLastColumn="0"/>
          <w:trHeight w:val="567"/>
        </w:trPr>
        <w:tc>
          <w:tcPr>
            <w:tcW w:w="556" w:type="pct"/>
            <w:gridSpan w:val="2"/>
          </w:tcPr>
          <w:p w14:paraId="582A9659" w14:textId="77777777" w:rsidR="00BD2B2F" w:rsidRPr="00BD2B2F" w:rsidRDefault="00BD2B2F" w:rsidP="00DD02E3">
            <w:pPr>
              <w:spacing w:line="360" w:lineRule="auto"/>
              <w:rPr>
                <w:rFonts w:eastAsia="Times New Roman" w:cs="Arial"/>
                <w:kern w:val="0"/>
                <w14:ligatures w14:val="none"/>
              </w:rPr>
            </w:pPr>
            <w:r w:rsidRPr="00BD2B2F">
              <w:rPr>
                <w:rFonts w:eastAsia="Times New Roman" w:cs="Arial"/>
                <w:kern w:val="0"/>
                <w14:ligatures w14:val="none"/>
              </w:rPr>
              <w:t>BM6:</w:t>
            </w:r>
          </w:p>
        </w:tc>
        <w:tc>
          <w:tcPr>
            <w:tcW w:w="4444" w:type="pct"/>
            <w:gridSpan w:val="7"/>
          </w:tcPr>
          <w:p w14:paraId="74D6B6B6" w14:textId="77777777" w:rsidR="00BD2B2F" w:rsidRPr="00BD2B2F" w:rsidRDefault="00BD2B2F" w:rsidP="00DD02E3">
            <w:pPr>
              <w:spacing w:line="360" w:lineRule="auto"/>
              <w:rPr>
                <w:rFonts w:eastAsia="Times New Roman" w:cs="Arial"/>
                <w:kern w:val="0"/>
                <w14:ligatures w14:val="none"/>
              </w:rPr>
            </w:pPr>
            <w:r w:rsidRPr="00BD2B2F">
              <w:rPr>
                <w:rFonts w:eastAsia="Times New Roman" w:cs="Arial"/>
                <w:kern w:val="0"/>
                <w14:ligatures w14:val="none"/>
              </w:rPr>
              <w:t>DANH SÁCH PHIẾU DỊCH VỤ</w:t>
            </w:r>
          </w:p>
        </w:tc>
      </w:tr>
      <w:tr w:rsidR="00BD2B2F" w:rsidRPr="00BD2B2F" w14:paraId="718CD191" w14:textId="77777777">
        <w:trPr>
          <w:trHeight w:val="283"/>
        </w:trPr>
        <w:tc>
          <w:tcPr>
            <w:tcW w:w="484" w:type="pct"/>
          </w:tcPr>
          <w:p w14:paraId="7B28F0F4"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STT</w:t>
            </w:r>
          </w:p>
        </w:tc>
        <w:tc>
          <w:tcPr>
            <w:tcW w:w="644" w:type="pct"/>
            <w:gridSpan w:val="2"/>
          </w:tcPr>
          <w:p w14:paraId="6CB0B9A6"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Mã phiếu</w:t>
            </w:r>
          </w:p>
        </w:tc>
        <w:tc>
          <w:tcPr>
            <w:tcW w:w="645" w:type="pct"/>
          </w:tcPr>
          <w:p w14:paraId="52CEFCA1"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Ngày lập</w:t>
            </w:r>
          </w:p>
        </w:tc>
        <w:tc>
          <w:tcPr>
            <w:tcW w:w="645" w:type="pct"/>
          </w:tcPr>
          <w:p w14:paraId="69BE98E8"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Khách hàng</w:t>
            </w:r>
          </w:p>
        </w:tc>
        <w:tc>
          <w:tcPr>
            <w:tcW w:w="645" w:type="pct"/>
          </w:tcPr>
          <w:p w14:paraId="4FFCF61D"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Tổng tiền</w:t>
            </w:r>
          </w:p>
        </w:tc>
        <w:tc>
          <w:tcPr>
            <w:tcW w:w="645" w:type="pct"/>
          </w:tcPr>
          <w:p w14:paraId="367A9DB6"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Trả trước</w:t>
            </w:r>
          </w:p>
        </w:tc>
        <w:tc>
          <w:tcPr>
            <w:tcW w:w="645" w:type="pct"/>
          </w:tcPr>
          <w:p w14:paraId="19012D88"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Còn lại</w:t>
            </w:r>
          </w:p>
        </w:tc>
        <w:tc>
          <w:tcPr>
            <w:tcW w:w="646" w:type="pct"/>
          </w:tcPr>
          <w:p w14:paraId="5D3C68C9" w14:textId="77777777" w:rsidR="00BD2B2F" w:rsidRPr="00BD2B2F" w:rsidRDefault="00BD2B2F" w:rsidP="00DD02E3">
            <w:pPr>
              <w:spacing w:line="360" w:lineRule="auto"/>
              <w:jc w:val="center"/>
              <w:rPr>
                <w:rFonts w:eastAsia="Times New Roman" w:cs="Arial"/>
                <w:b/>
                <w:color w:val="171717"/>
                <w:kern w:val="0"/>
                <w14:ligatures w14:val="none"/>
              </w:rPr>
            </w:pPr>
            <w:r w:rsidRPr="00BD2B2F">
              <w:rPr>
                <w:rFonts w:eastAsia="Times New Roman" w:cs="Arial"/>
                <w:b/>
                <w:color w:val="171717"/>
                <w:kern w:val="0"/>
                <w14:ligatures w14:val="none"/>
              </w:rPr>
              <w:t>Tình trạng</w:t>
            </w:r>
          </w:p>
        </w:tc>
      </w:tr>
      <w:tr w:rsidR="00BD2B2F" w:rsidRPr="00BD2B2F" w14:paraId="2455EB1D" w14:textId="77777777">
        <w:trPr>
          <w:trHeight w:val="283"/>
        </w:trPr>
        <w:tc>
          <w:tcPr>
            <w:tcW w:w="484" w:type="pct"/>
          </w:tcPr>
          <w:p w14:paraId="42508CC1" w14:textId="77777777" w:rsidR="00BD2B2F" w:rsidRPr="00BD2B2F" w:rsidRDefault="00BD2B2F" w:rsidP="00DD02E3">
            <w:pPr>
              <w:spacing w:line="360" w:lineRule="auto"/>
              <w:jc w:val="center"/>
              <w:rPr>
                <w:rFonts w:eastAsia="Yu Mincho" w:cs="Arial"/>
                <w:color w:val="171717"/>
                <w:kern w:val="0"/>
                <w14:ligatures w14:val="none"/>
              </w:rPr>
            </w:pPr>
            <w:r w:rsidRPr="00BD2B2F">
              <w:rPr>
                <w:rFonts w:eastAsia="Times New Roman" w:cs="Arial"/>
                <w:color w:val="171717"/>
                <w:kern w:val="0"/>
                <w14:ligatures w14:val="none"/>
              </w:rPr>
              <w:t>1</w:t>
            </w:r>
          </w:p>
        </w:tc>
        <w:tc>
          <w:tcPr>
            <w:tcW w:w="644" w:type="pct"/>
            <w:gridSpan w:val="2"/>
          </w:tcPr>
          <w:p w14:paraId="2734A34E"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29699CFC"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53B84B7C"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6034A904"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5F44D78B"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6F0DC835" w14:textId="77777777" w:rsidR="00BD2B2F" w:rsidRPr="00BD2B2F" w:rsidRDefault="00BD2B2F" w:rsidP="00DD02E3">
            <w:pPr>
              <w:spacing w:line="360" w:lineRule="auto"/>
              <w:jc w:val="center"/>
              <w:rPr>
                <w:rFonts w:eastAsia="Yu Mincho" w:cs="Arial"/>
                <w:color w:val="171717"/>
                <w:kern w:val="0"/>
                <w14:ligatures w14:val="none"/>
              </w:rPr>
            </w:pPr>
          </w:p>
        </w:tc>
        <w:tc>
          <w:tcPr>
            <w:tcW w:w="646" w:type="pct"/>
          </w:tcPr>
          <w:p w14:paraId="7EC69BDA" w14:textId="77777777" w:rsidR="00BD2B2F" w:rsidRPr="00BD2B2F" w:rsidRDefault="00BD2B2F" w:rsidP="00DD02E3">
            <w:pPr>
              <w:spacing w:line="360" w:lineRule="auto"/>
              <w:jc w:val="center"/>
              <w:rPr>
                <w:rFonts w:eastAsia="Yu Mincho" w:cs="Arial"/>
                <w:color w:val="171717"/>
                <w:kern w:val="0"/>
                <w14:ligatures w14:val="none"/>
              </w:rPr>
            </w:pPr>
          </w:p>
        </w:tc>
      </w:tr>
      <w:tr w:rsidR="00BD2B2F" w:rsidRPr="00BD2B2F" w14:paraId="42DE1D4B" w14:textId="77777777">
        <w:trPr>
          <w:trHeight w:val="283"/>
        </w:trPr>
        <w:tc>
          <w:tcPr>
            <w:tcW w:w="484" w:type="pct"/>
          </w:tcPr>
          <w:p w14:paraId="0F298730" w14:textId="77777777" w:rsidR="00BD2B2F" w:rsidRPr="00BD2B2F" w:rsidRDefault="00BD2B2F" w:rsidP="00DD02E3">
            <w:pPr>
              <w:spacing w:line="360" w:lineRule="auto"/>
              <w:jc w:val="center"/>
              <w:rPr>
                <w:rFonts w:eastAsia="Yu Mincho" w:cs="Arial"/>
                <w:color w:val="171717"/>
                <w:kern w:val="0"/>
                <w14:ligatures w14:val="none"/>
              </w:rPr>
            </w:pPr>
            <w:r w:rsidRPr="00BD2B2F">
              <w:rPr>
                <w:rFonts w:eastAsia="Times New Roman" w:cs="Arial"/>
                <w:color w:val="171717"/>
                <w:kern w:val="0"/>
                <w14:ligatures w14:val="none"/>
              </w:rPr>
              <w:t>2</w:t>
            </w:r>
          </w:p>
        </w:tc>
        <w:tc>
          <w:tcPr>
            <w:tcW w:w="644" w:type="pct"/>
            <w:gridSpan w:val="2"/>
          </w:tcPr>
          <w:p w14:paraId="4733F323"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2F03501F"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2D2576E6"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114F33E5"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26867F9B" w14:textId="77777777" w:rsidR="00BD2B2F" w:rsidRPr="00BD2B2F" w:rsidRDefault="00BD2B2F" w:rsidP="00DD02E3">
            <w:pPr>
              <w:spacing w:line="360" w:lineRule="auto"/>
              <w:jc w:val="center"/>
              <w:rPr>
                <w:rFonts w:eastAsia="Yu Mincho" w:cs="Arial"/>
                <w:color w:val="171717"/>
                <w:kern w:val="0"/>
                <w14:ligatures w14:val="none"/>
              </w:rPr>
            </w:pPr>
          </w:p>
        </w:tc>
        <w:tc>
          <w:tcPr>
            <w:tcW w:w="645" w:type="pct"/>
          </w:tcPr>
          <w:p w14:paraId="10DA259E" w14:textId="77777777" w:rsidR="00BD2B2F" w:rsidRPr="00BD2B2F" w:rsidRDefault="00BD2B2F" w:rsidP="00DD02E3">
            <w:pPr>
              <w:spacing w:line="360" w:lineRule="auto"/>
              <w:jc w:val="center"/>
              <w:rPr>
                <w:rFonts w:eastAsia="Yu Mincho" w:cs="Arial"/>
                <w:color w:val="171717"/>
                <w:kern w:val="0"/>
                <w14:ligatures w14:val="none"/>
              </w:rPr>
            </w:pPr>
          </w:p>
        </w:tc>
        <w:tc>
          <w:tcPr>
            <w:tcW w:w="646" w:type="pct"/>
          </w:tcPr>
          <w:p w14:paraId="1BE1DCBE" w14:textId="77777777" w:rsidR="00BD2B2F" w:rsidRPr="00BD2B2F" w:rsidRDefault="00BD2B2F" w:rsidP="00DD02E3">
            <w:pPr>
              <w:spacing w:line="360" w:lineRule="auto"/>
              <w:jc w:val="center"/>
              <w:rPr>
                <w:rFonts w:eastAsia="Yu Mincho" w:cs="Arial"/>
                <w:color w:val="171717"/>
                <w:kern w:val="0"/>
                <w14:ligatures w14:val="none"/>
              </w:rPr>
            </w:pPr>
          </w:p>
        </w:tc>
      </w:tr>
    </w:tbl>
    <w:p w14:paraId="5E16AFE5" w14:textId="77777777" w:rsidR="00BD2B2F" w:rsidRPr="00BD2B2F" w:rsidRDefault="00BD2B2F" w:rsidP="00DD02E3">
      <w:pPr>
        <w:spacing w:before="40" w:after="40" w:line="360" w:lineRule="auto"/>
        <w:ind w:firstLine="284"/>
        <w:contextualSpacing/>
        <w:jc w:val="both"/>
        <w:rPr>
          <w:rFonts w:ascii="Times New Roman" w:eastAsia="Calibri" w:hAnsi="Times New Roman" w:cs="Arial"/>
          <w:noProof/>
          <w:color w:val="171717"/>
          <w:sz w:val="26"/>
          <w:lang w:val="vi-VN"/>
        </w:rPr>
      </w:pPr>
    </w:p>
    <w:p w14:paraId="2766C261" w14:textId="77777777" w:rsidR="00BD2B2F" w:rsidRPr="00BD2B2F" w:rsidRDefault="00BD2B2F" w:rsidP="00102B9A">
      <w:pPr>
        <w:pStyle w:val="ListParagraph"/>
        <w:numPr>
          <w:ilvl w:val="0"/>
          <w:numId w:val="4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Sơ đồ luồng dữ liệu: sơ đồ tương ứng.</w:t>
      </w:r>
    </w:p>
    <w:p w14:paraId="2C3BC314" w14:textId="77777777" w:rsidR="00BD2B2F" w:rsidRPr="00BD2B2F" w:rsidRDefault="00BD2B2F" w:rsidP="00102B9A">
      <w:pPr>
        <w:pStyle w:val="ListParagraph"/>
        <w:numPr>
          <w:ilvl w:val="0"/>
          <w:numId w:val="4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Các thuộc tính mới: không có</w:t>
      </w:r>
    </w:p>
    <w:p w14:paraId="0BB7A6D1" w14:textId="77777777" w:rsidR="00BD2B2F" w:rsidRPr="00BD2B2F" w:rsidRDefault="00BD2B2F" w:rsidP="00102B9A">
      <w:pPr>
        <w:pStyle w:val="ListParagraph"/>
        <w:numPr>
          <w:ilvl w:val="0"/>
          <w:numId w:val="4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Thiết kế dữ liệu: không có</w:t>
      </w:r>
    </w:p>
    <w:p w14:paraId="1F875D85" w14:textId="77777777" w:rsidR="00BD2B2F" w:rsidRPr="00BD2B2F" w:rsidRDefault="00BD2B2F" w:rsidP="00102B9A">
      <w:pPr>
        <w:pStyle w:val="ListParagraph"/>
        <w:numPr>
          <w:ilvl w:val="0"/>
          <w:numId w:val="4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Các thuộc tính trừu tượng: không có</w:t>
      </w:r>
    </w:p>
    <w:p w14:paraId="271B76A2" w14:textId="77777777" w:rsidR="00BD2B2F" w:rsidRPr="00BD2B2F" w:rsidRDefault="00BD2B2F" w:rsidP="00102B9A">
      <w:pPr>
        <w:pStyle w:val="ListParagraph"/>
        <w:numPr>
          <w:ilvl w:val="0"/>
          <w:numId w:val="44"/>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BD2B2F">
        <w:rPr>
          <w:rFonts w:ascii="Times New Roman" w:eastAsia="Times New Roman" w:hAnsi="Times New Roman" w:cs="Times New Roman"/>
          <w:noProof/>
          <w:kern w:val="0"/>
          <w:sz w:val="26"/>
          <w:szCs w:val="24"/>
          <w:lang w:val="vi-VN"/>
          <w14:ligatures w14:val="none"/>
        </w:rPr>
        <w:t>Sơ đồ logic: không có</w:t>
      </w:r>
    </w:p>
    <w:p w14:paraId="77B0AC4B" w14:textId="77777777" w:rsidR="0063527F" w:rsidRPr="0063527F" w:rsidRDefault="0063527F" w:rsidP="00DD02E3">
      <w:pPr>
        <w:spacing w:line="360" w:lineRule="auto"/>
      </w:pPr>
    </w:p>
    <w:p w14:paraId="2C232E89" w14:textId="021A5253" w:rsidR="00E51397" w:rsidRDefault="00E51397" w:rsidP="00F84AF4">
      <w:pPr>
        <w:pStyle w:val="1111"/>
      </w:pPr>
      <w:r w:rsidRPr="00E51397">
        <w:rPr>
          <w:noProof/>
          <w:lang w:val="vi-VN"/>
        </w:rPr>
        <w:t>Thiết kế dữ liệu với tính tiến hóa</w:t>
      </w:r>
    </w:p>
    <w:p w14:paraId="663B74D8" w14:textId="77777777" w:rsidR="00291D19" w:rsidRPr="00291D19" w:rsidRDefault="00291D19" w:rsidP="00102B9A">
      <w:pPr>
        <w:pStyle w:val="ListParagraph"/>
        <w:numPr>
          <w:ilvl w:val="0"/>
          <w:numId w:val="45"/>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 xml:space="preserve">Quy định liên quan: </w:t>
      </w:r>
    </w:p>
    <w:tbl>
      <w:tblPr>
        <w:tblStyle w:val="LiBang1"/>
        <w:tblW w:w="5000" w:type="pct"/>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shd w:val="clear" w:color="auto" w:fill="F2F2F2"/>
        <w:tblCellMar>
          <w:top w:w="57" w:type="dxa"/>
          <w:bottom w:w="57" w:type="dxa"/>
        </w:tblCellMar>
        <w:tblLook w:val="04A0" w:firstRow="1" w:lastRow="0" w:firstColumn="1" w:lastColumn="0" w:noHBand="0" w:noVBand="1"/>
      </w:tblPr>
      <w:tblGrid>
        <w:gridCol w:w="9025"/>
      </w:tblGrid>
      <w:tr w:rsidR="00291D19" w:rsidRPr="00291D19" w14:paraId="24713949" w14:textId="77777777" w:rsidTr="00291D19">
        <w:tc>
          <w:tcPr>
            <w:tcW w:w="5000" w:type="pct"/>
            <w:shd w:val="clear" w:color="auto" w:fill="F2F2F2"/>
            <w:vAlign w:val="center"/>
          </w:tcPr>
          <w:p w14:paraId="11FE67B3" w14:textId="77777777" w:rsidR="00291D19" w:rsidRPr="00291D19" w:rsidRDefault="00291D19" w:rsidP="00DD02E3">
            <w:pPr>
              <w:spacing w:before="40" w:after="40" w:line="360" w:lineRule="auto"/>
              <w:contextualSpacing/>
              <w:rPr>
                <w:rFonts w:eastAsia="Times New Roman" w:cs="Times New Roman"/>
                <w:noProof/>
                <w:kern w:val="0"/>
                <w:sz w:val="26"/>
                <w:szCs w:val="24"/>
                <w:lang w:val="vi-VN"/>
                <w14:ligatures w14:val="none"/>
              </w:rPr>
            </w:pPr>
            <w:r w:rsidRPr="00291D19">
              <w:rPr>
                <w:rFonts w:eastAsia="Times New Roman" w:cs="Times New Roman"/>
                <w:b/>
                <w:noProof/>
                <w:kern w:val="0"/>
                <w:sz w:val="26"/>
                <w:szCs w:val="24"/>
                <w:lang w:val="vi-VN"/>
                <w14:ligatures w14:val="none"/>
              </w:rPr>
              <w:lastRenderedPageBreak/>
              <w:t>QĐ4:</w:t>
            </w:r>
            <w:r w:rsidRPr="00291D19">
              <w:rPr>
                <w:rFonts w:eastAsia="Times New Roman" w:cs="Times New Roman"/>
                <w:noProof/>
                <w:kern w:val="0"/>
                <w:sz w:val="26"/>
                <w:szCs w:val="24"/>
                <w:lang w:val="vi-VN"/>
                <w14:ligatures w14:val="none"/>
              </w:rPr>
              <w:t xml:space="preserve"> </w:t>
            </w:r>
          </w:p>
          <w:p w14:paraId="67DD00B6" w14:textId="77777777" w:rsidR="00291D19" w:rsidRPr="00291D19" w:rsidRDefault="00291D19" w:rsidP="00DD02E3">
            <w:pPr>
              <w:spacing w:before="40" w:after="40" w:line="360" w:lineRule="auto"/>
              <w:contextualSpacing/>
              <w:rPr>
                <w:rFonts w:eastAsia="Times New Roman" w:cs="Times New Roman"/>
                <w:noProof/>
                <w:color w:val="0D0D0D"/>
                <w:kern w:val="0"/>
                <w:sz w:val="26"/>
                <w:szCs w:val="24"/>
                <w:lang w:val="vi-VN"/>
                <w14:ligatures w14:val="none"/>
              </w:rPr>
            </w:pPr>
            <w:r w:rsidRPr="00291D19">
              <w:rPr>
                <w:rFonts w:eastAsia="Times New Roman" w:cs="Times New Roman"/>
                <w:noProof/>
                <w:kern w:val="0"/>
                <w:sz w:val="26"/>
                <w:szCs w:val="24"/>
                <w:lang w:val="vi-VN"/>
                <w14:ligatures w14:val="none"/>
              </w:rPr>
              <w:t>Tình trạng của phiếu dịch vụ là “Hoàn thành” nếu tất cả các loại dịch vụ trong phiếu dịch vụ đó đã được giao. Ngược lại là “Chưa hoàn thành”</w:t>
            </w:r>
          </w:p>
        </w:tc>
      </w:tr>
    </w:tbl>
    <w:p w14:paraId="26AF5FF7" w14:textId="77777777" w:rsidR="00291D19" w:rsidRPr="00291D19" w:rsidRDefault="00291D19" w:rsidP="00DD02E3">
      <w:pPr>
        <w:spacing w:before="40" w:after="40" w:line="360" w:lineRule="auto"/>
        <w:ind w:firstLine="284"/>
        <w:contextualSpacing/>
        <w:jc w:val="both"/>
        <w:rPr>
          <w:rFonts w:ascii="Times New Roman" w:eastAsia="Calibri" w:hAnsi="Times New Roman" w:cs="Arial"/>
          <w:noProof/>
          <w:color w:val="171717"/>
          <w:sz w:val="26"/>
          <w:lang w:val="vi-VN"/>
        </w:rPr>
      </w:pPr>
    </w:p>
    <w:p w14:paraId="31015448" w14:textId="77777777"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Sơ đồ luồng dữ liệu: sơ đồ tương ứng</w:t>
      </w:r>
    </w:p>
    <w:p w14:paraId="1B0B27EC" w14:textId="77777777"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Các thuộc tính mới: không có</w:t>
      </w:r>
    </w:p>
    <w:p w14:paraId="16075371" w14:textId="77777777"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Các tham số mới: không có</w:t>
      </w:r>
    </w:p>
    <w:p w14:paraId="3218CD33" w14:textId="77777777"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Thiết kế dữ liệu: không có</w:t>
      </w:r>
    </w:p>
    <w:p w14:paraId="7C84EB60" w14:textId="77777777"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Các thuộc tính trừu tượng: không có</w:t>
      </w:r>
    </w:p>
    <w:p w14:paraId="1246B784" w14:textId="1552746E" w:rsidR="00291D19" w:rsidRPr="00291D19" w:rsidRDefault="00291D19" w:rsidP="00102B9A">
      <w:pPr>
        <w:pStyle w:val="ListParagraph"/>
        <w:numPr>
          <w:ilvl w:val="0"/>
          <w:numId w:val="46"/>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91D19">
        <w:rPr>
          <w:rFonts w:ascii="Times New Roman" w:eastAsia="Times New Roman" w:hAnsi="Times New Roman" w:cs="Times New Roman"/>
          <w:noProof/>
          <w:kern w:val="0"/>
          <w:sz w:val="26"/>
          <w:szCs w:val="24"/>
          <w:lang w:val="vi-VN"/>
          <w14:ligatures w14:val="none"/>
        </w:rPr>
        <w:t>Sơ đồ logic</w:t>
      </w:r>
      <w:r>
        <w:rPr>
          <w:rFonts w:ascii="Times New Roman" w:eastAsia="Times New Roman" w:hAnsi="Times New Roman" w:cs="Times New Roman"/>
          <w:noProof/>
          <w:kern w:val="0"/>
          <w:sz w:val="26"/>
          <w:szCs w:val="24"/>
          <w14:ligatures w14:val="none"/>
        </w:rPr>
        <w:t>:</w:t>
      </w:r>
      <w:r w:rsidRPr="00291D19">
        <w:rPr>
          <w:rFonts w:ascii="Times New Roman" w:eastAsia="Times New Roman" w:hAnsi="Times New Roman" w:cs="Times New Roman"/>
          <w:noProof/>
          <w:kern w:val="0"/>
          <w:sz w:val="26"/>
          <w:szCs w:val="24"/>
          <w:lang w:val="vi-VN"/>
          <w14:ligatures w14:val="none"/>
        </w:rPr>
        <w:t xml:space="preserve"> không có</w:t>
      </w:r>
    </w:p>
    <w:p w14:paraId="197463BD" w14:textId="77777777" w:rsidR="00BD2B2F" w:rsidRPr="00BD2B2F" w:rsidRDefault="00BD2B2F" w:rsidP="00DD02E3">
      <w:pPr>
        <w:spacing w:line="360" w:lineRule="auto"/>
      </w:pPr>
    </w:p>
    <w:p w14:paraId="096D4348" w14:textId="46D4EFA7" w:rsidR="00F83202" w:rsidRPr="00F83202" w:rsidRDefault="00F83202" w:rsidP="00F84AF4">
      <w:pPr>
        <w:pStyle w:val="111"/>
        <w:rPr>
          <w:noProof/>
          <w:lang w:val="vi-VN"/>
        </w:rPr>
      </w:pPr>
      <w:bookmarkStart w:id="49" w:name="_Toc168520310"/>
      <w:r w:rsidRPr="00F83202">
        <w:rPr>
          <w:noProof/>
          <w:lang w:val="vi-VN"/>
        </w:rPr>
        <w:t>Xét yêu cầu lập báo cáo tồn kho</w:t>
      </w:r>
      <w:bookmarkEnd w:id="49"/>
      <w:r w:rsidRPr="00F83202">
        <w:rPr>
          <w:noProof/>
          <w:lang w:val="vi-VN"/>
        </w:rPr>
        <w:t xml:space="preserve"> </w:t>
      </w:r>
    </w:p>
    <w:p w14:paraId="545FD861" w14:textId="71FAA7AB" w:rsidR="00DB7871" w:rsidRDefault="00DB7871" w:rsidP="00F84AF4">
      <w:pPr>
        <w:pStyle w:val="1111"/>
      </w:pPr>
      <w:r w:rsidRPr="00DB7871">
        <w:rPr>
          <w:noProof/>
          <w:lang w:val="vi-VN"/>
        </w:rPr>
        <w:t>Thiết kế dữ liệu với tính đúng đắn</w:t>
      </w:r>
    </w:p>
    <w:p w14:paraId="1C9C471C" w14:textId="77777777" w:rsidR="00231F79" w:rsidRPr="00231F79" w:rsidRDefault="00231F79" w:rsidP="00102B9A">
      <w:pPr>
        <w:pStyle w:val="ListParagraph"/>
        <w:numPr>
          <w:ilvl w:val="0"/>
          <w:numId w:val="47"/>
        </w:numPr>
        <w:tabs>
          <w:tab w:val="num" w:pos="284"/>
        </w:tabs>
        <w:spacing w:before="40" w:after="40" w:line="30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Biểu mẫu liên quan: BM5</w:t>
      </w:r>
    </w:p>
    <w:tbl>
      <w:tblPr>
        <w:tblStyle w:val="BngLiNhat5"/>
        <w:tblW w:w="5000" w:type="pct"/>
        <w:tblLook w:val="04A0" w:firstRow="1" w:lastRow="0" w:firstColumn="1" w:lastColumn="0" w:noHBand="0" w:noVBand="1"/>
      </w:tblPr>
      <w:tblGrid>
        <w:gridCol w:w="880"/>
        <w:gridCol w:w="1190"/>
        <w:gridCol w:w="1014"/>
        <w:gridCol w:w="1907"/>
        <w:gridCol w:w="1707"/>
        <w:gridCol w:w="1079"/>
        <w:gridCol w:w="1294"/>
      </w:tblGrid>
      <w:tr w:rsidR="00231F79" w:rsidRPr="00231F79" w14:paraId="129FE918" w14:textId="77777777">
        <w:trPr>
          <w:cnfStyle w:val="100000000000" w:firstRow="1" w:lastRow="0" w:firstColumn="0" w:lastColumn="0" w:oddVBand="0" w:evenVBand="0" w:oddHBand="0" w:evenHBand="0" w:firstRowFirstColumn="0" w:firstRowLastColumn="0" w:lastRowFirstColumn="0" w:lastRowLastColumn="0"/>
          <w:trHeight w:val="567"/>
        </w:trPr>
        <w:tc>
          <w:tcPr>
            <w:tcW w:w="485" w:type="pct"/>
            <w:hideMark/>
          </w:tcPr>
          <w:p w14:paraId="3260BE70" w14:textId="77777777" w:rsidR="00231F79" w:rsidRPr="00231F79" w:rsidRDefault="00231F79" w:rsidP="00231F79">
            <w:pPr>
              <w:rPr>
                <w:rFonts w:eastAsia="Yu Mincho" w:cs="Arial"/>
                <w:bCs/>
                <w:kern w:val="0"/>
                <w:sz w:val="24"/>
                <w:szCs w:val="24"/>
                <w14:ligatures w14:val="none"/>
              </w:rPr>
            </w:pPr>
            <w:r w:rsidRPr="00231F79">
              <w:rPr>
                <w:rFonts w:eastAsia="Yu Mincho" w:cs="Arial"/>
                <w:bCs/>
                <w:kern w:val="0"/>
                <w14:ligatures w14:val="none"/>
              </w:rPr>
              <w:t>BM5:</w:t>
            </w:r>
          </w:p>
        </w:tc>
        <w:tc>
          <w:tcPr>
            <w:tcW w:w="4515" w:type="pct"/>
            <w:gridSpan w:val="6"/>
            <w:hideMark/>
          </w:tcPr>
          <w:p w14:paraId="44768A2E" w14:textId="77777777" w:rsidR="00231F79" w:rsidRPr="00231F79" w:rsidRDefault="00231F79" w:rsidP="00231F79">
            <w:pPr>
              <w:rPr>
                <w:rFonts w:eastAsia="Yu Mincho" w:cs="Arial"/>
                <w:bCs/>
                <w:kern w:val="0"/>
                <w14:ligatures w14:val="none"/>
              </w:rPr>
            </w:pPr>
            <w:r w:rsidRPr="00231F79">
              <w:rPr>
                <w:rFonts w:eastAsia="Yu Mincho" w:cs="Arial"/>
                <w:bCs/>
                <w:kern w:val="0"/>
                <w14:ligatures w14:val="none"/>
              </w:rPr>
              <w:t>BÁO CÁO TỒN KHO</w:t>
            </w:r>
          </w:p>
        </w:tc>
      </w:tr>
      <w:tr w:rsidR="00231F79" w:rsidRPr="00231F79" w14:paraId="42ED7D78" w14:textId="77777777">
        <w:trPr>
          <w:trHeight w:val="283"/>
        </w:trPr>
        <w:tc>
          <w:tcPr>
            <w:tcW w:w="5000" w:type="pct"/>
            <w:gridSpan w:val="7"/>
            <w:hideMark/>
          </w:tcPr>
          <w:p w14:paraId="1BBE0427"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Tháng:</w:t>
            </w:r>
          </w:p>
          <w:p w14:paraId="63B21C1D"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Năm:</w:t>
            </w:r>
          </w:p>
        </w:tc>
      </w:tr>
      <w:tr w:rsidR="00231F79" w:rsidRPr="00231F79" w14:paraId="5C724121" w14:textId="77777777">
        <w:trPr>
          <w:trHeight w:val="283"/>
        </w:trPr>
        <w:tc>
          <w:tcPr>
            <w:tcW w:w="485" w:type="pct"/>
            <w:hideMark/>
          </w:tcPr>
          <w:p w14:paraId="2BF344E1"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STT</w:t>
            </w:r>
          </w:p>
        </w:tc>
        <w:tc>
          <w:tcPr>
            <w:tcW w:w="656" w:type="pct"/>
            <w:hideMark/>
          </w:tcPr>
          <w:p w14:paraId="2EA62EE0"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Sản phẩm</w:t>
            </w:r>
          </w:p>
        </w:tc>
        <w:tc>
          <w:tcPr>
            <w:tcW w:w="559" w:type="pct"/>
            <w:hideMark/>
          </w:tcPr>
          <w:p w14:paraId="386117A0"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Tồn đầu</w:t>
            </w:r>
          </w:p>
        </w:tc>
        <w:tc>
          <w:tcPr>
            <w:tcW w:w="1051" w:type="pct"/>
            <w:hideMark/>
          </w:tcPr>
          <w:p w14:paraId="7FD41D34"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 xml:space="preserve">Số lượng </w:t>
            </w:r>
          </w:p>
          <w:p w14:paraId="07714A0E"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mua vào</w:t>
            </w:r>
          </w:p>
        </w:tc>
        <w:tc>
          <w:tcPr>
            <w:tcW w:w="941" w:type="pct"/>
            <w:hideMark/>
          </w:tcPr>
          <w:p w14:paraId="2032BFCC"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Số lượng</w:t>
            </w:r>
          </w:p>
          <w:p w14:paraId="55F4BE3D"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 xml:space="preserve"> bán ra</w:t>
            </w:r>
          </w:p>
        </w:tc>
        <w:tc>
          <w:tcPr>
            <w:tcW w:w="595" w:type="pct"/>
            <w:hideMark/>
          </w:tcPr>
          <w:p w14:paraId="29330ECA"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Tồn cuối</w:t>
            </w:r>
          </w:p>
        </w:tc>
        <w:tc>
          <w:tcPr>
            <w:tcW w:w="713" w:type="pct"/>
            <w:hideMark/>
          </w:tcPr>
          <w:p w14:paraId="26CB330D"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Đơn vị tính</w:t>
            </w:r>
          </w:p>
        </w:tc>
      </w:tr>
      <w:tr w:rsidR="00231F79" w:rsidRPr="00231F79" w14:paraId="1C3DFFE0" w14:textId="77777777">
        <w:trPr>
          <w:trHeight w:val="283"/>
        </w:trPr>
        <w:tc>
          <w:tcPr>
            <w:tcW w:w="485" w:type="pct"/>
            <w:hideMark/>
          </w:tcPr>
          <w:p w14:paraId="26396CCD"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1</w:t>
            </w:r>
          </w:p>
        </w:tc>
        <w:tc>
          <w:tcPr>
            <w:tcW w:w="656" w:type="pct"/>
            <w:hideMark/>
          </w:tcPr>
          <w:p w14:paraId="040FB7D6" w14:textId="77777777" w:rsidR="00231F79" w:rsidRPr="00231F79" w:rsidRDefault="00231F79" w:rsidP="00231F79">
            <w:pPr>
              <w:rPr>
                <w:rFonts w:eastAsia="Yu Mincho" w:cs="Arial"/>
                <w:color w:val="171717"/>
                <w:kern w:val="0"/>
                <w14:ligatures w14:val="none"/>
              </w:rPr>
            </w:pPr>
          </w:p>
        </w:tc>
        <w:tc>
          <w:tcPr>
            <w:tcW w:w="559" w:type="pct"/>
            <w:hideMark/>
          </w:tcPr>
          <w:p w14:paraId="6A0C4B88" w14:textId="77777777" w:rsidR="00231F79" w:rsidRPr="00231F79" w:rsidRDefault="00231F79" w:rsidP="00231F79">
            <w:pPr>
              <w:jc w:val="center"/>
              <w:rPr>
                <w:rFonts w:eastAsia="Yu Mincho" w:cs="Arial"/>
                <w:color w:val="171717"/>
                <w:kern w:val="0"/>
                <w14:ligatures w14:val="none"/>
              </w:rPr>
            </w:pPr>
          </w:p>
        </w:tc>
        <w:tc>
          <w:tcPr>
            <w:tcW w:w="1051" w:type="pct"/>
            <w:hideMark/>
          </w:tcPr>
          <w:p w14:paraId="74BA827C" w14:textId="77777777" w:rsidR="00231F79" w:rsidRPr="00231F79" w:rsidRDefault="00231F79" w:rsidP="00231F79">
            <w:pPr>
              <w:jc w:val="center"/>
              <w:rPr>
                <w:rFonts w:eastAsia="Yu Mincho" w:cs="Arial"/>
                <w:color w:val="171717"/>
                <w:kern w:val="0"/>
                <w14:ligatures w14:val="none"/>
              </w:rPr>
            </w:pPr>
          </w:p>
        </w:tc>
        <w:tc>
          <w:tcPr>
            <w:tcW w:w="941" w:type="pct"/>
            <w:hideMark/>
          </w:tcPr>
          <w:p w14:paraId="322CC655" w14:textId="77777777" w:rsidR="00231F79" w:rsidRPr="00231F79" w:rsidRDefault="00231F79" w:rsidP="00231F79">
            <w:pPr>
              <w:jc w:val="center"/>
              <w:rPr>
                <w:rFonts w:eastAsia="Yu Mincho" w:cs="Arial"/>
                <w:color w:val="171717"/>
                <w:kern w:val="0"/>
                <w14:ligatures w14:val="none"/>
              </w:rPr>
            </w:pPr>
          </w:p>
        </w:tc>
        <w:tc>
          <w:tcPr>
            <w:tcW w:w="595" w:type="pct"/>
            <w:hideMark/>
          </w:tcPr>
          <w:p w14:paraId="7AC18B4F" w14:textId="77777777" w:rsidR="00231F79" w:rsidRPr="00231F79" w:rsidRDefault="00231F79" w:rsidP="00231F79">
            <w:pPr>
              <w:jc w:val="center"/>
              <w:rPr>
                <w:rFonts w:eastAsia="Yu Mincho" w:cs="Arial"/>
                <w:color w:val="171717"/>
                <w:kern w:val="0"/>
                <w14:ligatures w14:val="none"/>
              </w:rPr>
            </w:pPr>
          </w:p>
        </w:tc>
        <w:tc>
          <w:tcPr>
            <w:tcW w:w="713" w:type="pct"/>
            <w:hideMark/>
          </w:tcPr>
          <w:p w14:paraId="6E0A4D22" w14:textId="77777777" w:rsidR="00231F79" w:rsidRPr="00231F79" w:rsidRDefault="00231F79" w:rsidP="00231F79">
            <w:pPr>
              <w:jc w:val="center"/>
              <w:rPr>
                <w:rFonts w:eastAsia="Yu Mincho" w:cs="Arial"/>
                <w:color w:val="171717"/>
                <w:kern w:val="0"/>
                <w14:ligatures w14:val="none"/>
              </w:rPr>
            </w:pPr>
          </w:p>
        </w:tc>
      </w:tr>
      <w:tr w:rsidR="00231F79" w:rsidRPr="00231F79" w14:paraId="31AD7371" w14:textId="77777777">
        <w:trPr>
          <w:trHeight w:val="283"/>
        </w:trPr>
        <w:tc>
          <w:tcPr>
            <w:tcW w:w="485" w:type="pct"/>
            <w:hideMark/>
          </w:tcPr>
          <w:p w14:paraId="118DE4DB" w14:textId="77777777" w:rsidR="00231F79" w:rsidRPr="00231F79" w:rsidRDefault="00231F79" w:rsidP="00231F79">
            <w:pPr>
              <w:jc w:val="center"/>
              <w:rPr>
                <w:rFonts w:eastAsia="Yu Mincho" w:cs="Arial"/>
                <w:color w:val="171717"/>
                <w:kern w:val="0"/>
                <w14:ligatures w14:val="none"/>
              </w:rPr>
            </w:pPr>
            <w:r w:rsidRPr="00231F79">
              <w:rPr>
                <w:rFonts w:eastAsia="Yu Mincho" w:cs="Arial"/>
                <w:color w:val="171717"/>
                <w:kern w:val="0"/>
                <w14:ligatures w14:val="none"/>
              </w:rPr>
              <w:t>2</w:t>
            </w:r>
          </w:p>
        </w:tc>
        <w:tc>
          <w:tcPr>
            <w:tcW w:w="656" w:type="pct"/>
            <w:hideMark/>
          </w:tcPr>
          <w:p w14:paraId="0B916D0B" w14:textId="77777777" w:rsidR="00231F79" w:rsidRPr="00231F79" w:rsidRDefault="00231F79" w:rsidP="00231F79">
            <w:pPr>
              <w:rPr>
                <w:rFonts w:eastAsia="Yu Mincho" w:cs="Arial"/>
                <w:color w:val="171717"/>
                <w:kern w:val="0"/>
                <w14:ligatures w14:val="none"/>
              </w:rPr>
            </w:pPr>
          </w:p>
        </w:tc>
        <w:tc>
          <w:tcPr>
            <w:tcW w:w="559" w:type="pct"/>
            <w:hideMark/>
          </w:tcPr>
          <w:p w14:paraId="6510FD69" w14:textId="77777777" w:rsidR="00231F79" w:rsidRPr="00231F79" w:rsidRDefault="00231F79" w:rsidP="00231F79">
            <w:pPr>
              <w:jc w:val="center"/>
              <w:rPr>
                <w:rFonts w:eastAsia="Yu Mincho" w:cs="Arial"/>
                <w:color w:val="171717"/>
                <w:kern w:val="0"/>
                <w14:ligatures w14:val="none"/>
              </w:rPr>
            </w:pPr>
          </w:p>
        </w:tc>
        <w:tc>
          <w:tcPr>
            <w:tcW w:w="1051" w:type="pct"/>
            <w:hideMark/>
          </w:tcPr>
          <w:p w14:paraId="57D68ABF" w14:textId="77777777" w:rsidR="00231F79" w:rsidRPr="00231F79" w:rsidRDefault="00231F79" w:rsidP="00231F79">
            <w:pPr>
              <w:jc w:val="center"/>
              <w:rPr>
                <w:rFonts w:eastAsia="Yu Mincho" w:cs="Arial"/>
                <w:color w:val="171717"/>
                <w:kern w:val="0"/>
                <w14:ligatures w14:val="none"/>
              </w:rPr>
            </w:pPr>
          </w:p>
        </w:tc>
        <w:tc>
          <w:tcPr>
            <w:tcW w:w="941" w:type="pct"/>
            <w:hideMark/>
          </w:tcPr>
          <w:p w14:paraId="5C95A6EA" w14:textId="77777777" w:rsidR="00231F79" w:rsidRPr="00231F79" w:rsidRDefault="00231F79" w:rsidP="00231F79">
            <w:pPr>
              <w:jc w:val="center"/>
              <w:rPr>
                <w:rFonts w:eastAsia="Yu Mincho" w:cs="Arial"/>
                <w:color w:val="171717"/>
                <w:kern w:val="0"/>
                <w14:ligatures w14:val="none"/>
              </w:rPr>
            </w:pPr>
          </w:p>
        </w:tc>
        <w:tc>
          <w:tcPr>
            <w:tcW w:w="595" w:type="pct"/>
            <w:hideMark/>
          </w:tcPr>
          <w:p w14:paraId="74313D91" w14:textId="77777777" w:rsidR="00231F79" w:rsidRPr="00231F79" w:rsidRDefault="00231F79" w:rsidP="00231F79">
            <w:pPr>
              <w:jc w:val="center"/>
              <w:rPr>
                <w:rFonts w:eastAsia="Yu Mincho" w:cs="Arial"/>
                <w:color w:val="171717"/>
                <w:kern w:val="0"/>
                <w14:ligatures w14:val="none"/>
              </w:rPr>
            </w:pPr>
          </w:p>
        </w:tc>
        <w:tc>
          <w:tcPr>
            <w:tcW w:w="713" w:type="pct"/>
            <w:hideMark/>
          </w:tcPr>
          <w:p w14:paraId="2013C65C" w14:textId="77777777" w:rsidR="00231F79" w:rsidRPr="00231F79" w:rsidRDefault="00231F79" w:rsidP="00231F79">
            <w:pPr>
              <w:jc w:val="center"/>
              <w:rPr>
                <w:rFonts w:eastAsia="Yu Mincho" w:cs="Arial"/>
                <w:color w:val="171717"/>
                <w:kern w:val="0"/>
                <w14:ligatures w14:val="none"/>
              </w:rPr>
            </w:pPr>
          </w:p>
        </w:tc>
      </w:tr>
    </w:tbl>
    <w:p w14:paraId="66327C7B" w14:textId="77777777" w:rsidR="00231F79" w:rsidRPr="00231F79" w:rsidRDefault="00231F79" w:rsidP="00102B9A">
      <w:pPr>
        <w:pStyle w:val="ListParagraph"/>
        <w:numPr>
          <w:ilvl w:val="0"/>
          <w:numId w:val="4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Sơ đồ luồng dữ liệu: sơ đồ tương ứng.</w:t>
      </w:r>
    </w:p>
    <w:p w14:paraId="39DE70FF" w14:textId="77777777" w:rsidR="00231F79" w:rsidRPr="00231F79" w:rsidRDefault="00231F79" w:rsidP="00102B9A">
      <w:pPr>
        <w:pStyle w:val="ListParagraph"/>
        <w:numPr>
          <w:ilvl w:val="0"/>
          <w:numId w:val="49"/>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Các thuộc tính mới:</w:t>
      </w:r>
    </w:p>
    <w:p w14:paraId="25A1B936" w14:textId="77777777" w:rsidR="00231F79" w:rsidRPr="00231F79" w:rsidRDefault="00231F79" w:rsidP="00102B9A">
      <w:pPr>
        <w:pStyle w:val="ListParagraph"/>
        <w:numPr>
          <w:ilvl w:val="0"/>
          <w:numId w:val="48"/>
        </w:numPr>
        <w:tabs>
          <w:tab w:val="num" w:pos="568"/>
        </w:tabs>
        <w:spacing w:before="40" w:after="40" w:line="360" w:lineRule="auto"/>
        <w:jc w:val="both"/>
        <w:rPr>
          <w:rFonts w:ascii="Times New Roman" w:eastAsia="Times New Roman" w:hAnsi="Times New Roman" w:cs="Times New Roman"/>
          <w:noProof/>
          <w:kern w:val="0"/>
          <w:sz w:val="26"/>
          <w:szCs w:val="24"/>
          <w:lang w:val="pt-BR"/>
          <w14:ligatures w14:val="none"/>
        </w:rPr>
      </w:pPr>
      <w:r w:rsidRPr="00231F79">
        <w:rPr>
          <w:rFonts w:ascii="Times New Roman" w:eastAsia="Times New Roman" w:hAnsi="Times New Roman" w:cs="Times New Roman"/>
          <w:noProof/>
          <w:kern w:val="0"/>
          <w:sz w:val="26"/>
          <w:szCs w:val="24"/>
          <w:lang w:val="pt-BR"/>
          <w14:ligatures w14:val="none"/>
        </w:rPr>
        <w:t>MaBaoCao, Thang, Nam, SanPham, TonDau, TonCuoi, MuaVao, BanRa</w:t>
      </w:r>
    </w:p>
    <w:p w14:paraId="484B0689" w14:textId="77777777" w:rsidR="00231F79" w:rsidRPr="00231F79" w:rsidRDefault="00231F79" w:rsidP="00102B9A">
      <w:pPr>
        <w:pStyle w:val="ListParagraph"/>
        <w:numPr>
          <w:ilvl w:val="0"/>
          <w:numId w:val="50"/>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Thiết kế dữ liệu:</w:t>
      </w:r>
    </w:p>
    <w:p w14:paraId="01469F46" w14:textId="6ECEB86E" w:rsidR="00231F79" w:rsidRDefault="00042C06" w:rsidP="00231F79">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042C06">
        <w:rPr>
          <w:rFonts w:ascii="Times New Roman" w:eastAsia="Yu Mincho" w:hAnsi="Times New Roman" w:cs="Arial"/>
          <w:noProof/>
          <w:color w:val="171717"/>
          <w:kern w:val="0"/>
          <w:sz w:val="26"/>
          <w:bdr w:val="none" w:sz="0" w:space="0" w:color="auto" w:frame="1"/>
          <w14:ligatures w14:val="none"/>
        </w:rPr>
        <w:drawing>
          <wp:inline distT="0" distB="0" distL="0" distR="0" wp14:anchorId="6B8C72BD" wp14:editId="7324773F">
            <wp:extent cx="5957570" cy="1757045"/>
            <wp:effectExtent l="0" t="0" r="0" b="0"/>
            <wp:docPr id="61014049" name="Picture 1"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049" name="Picture 1" descr="A close-up of a grid&#10;&#10;Description automatically generated"/>
                    <pic:cNvPicPr/>
                  </pic:nvPicPr>
                  <pic:blipFill>
                    <a:blip r:embed="rId37"/>
                    <a:stretch>
                      <a:fillRect/>
                    </a:stretch>
                  </pic:blipFill>
                  <pic:spPr>
                    <a:xfrm>
                      <a:off x="0" y="0"/>
                      <a:ext cx="5957570" cy="1757045"/>
                    </a:xfrm>
                    <a:prstGeom prst="rect">
                      <a:avLst/>
                    </a:prstGeom>
                  </pic:spPr>
                </pic:pic>
              </a:graphicData>
            </a:graphic>
          </wp:inline>
        </w:drawing>
      </w:r>
    </w:p>
    <w:p w14:paraId="70965925" w14:textId="77777777" w:rsidR="00F65FD5" w:rsidRPr="00231F79" w:rsidRDefault="00F65FD5" w:rsidP="00231F79">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0D58EA51" w14:textId="77777777" w:rsidR="00231F79" w:rsidRPr="00231F79" w:rsidRDefault="00231F79" w:rsidP="00102B9A">
      <w:pPr>
        <w:pStyle w:val="ListParagraph"/>
        <w:numPr>
          <w:ilvl w:val="0"/>
          <w:numId w:val="51"/>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Các thuộc tính trừu tượng: MaBaoCao</w:t>
      </w:r>
    </w:p>
    <w:p w14:paraId="5BA16F86" w14:textId="1CBF0165" w:rsidR="00231F79" w:rsidRPr="0014123B" w:rsidRDefault="00231F79" w:rsidP="0014123B">
      <w:pPr>
        <w:pStyle w:val="ListParagraph"/>
        <w:numPr>
          <w:ilvl w:val="0"/>
          <w:numId w:val="51"/>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231F79">
        <w:rPr>
          <w:rFonts w:ascii="Times New Roman" w:eastAsia="Times New Roman" w:hAnsi="Times New Roman" w:cs="Times New Roman"/>
          <w:noProof/>
          <w:kern w:val="0"/>
          <w:sz w:val="26"/>
          <w:szCs w:val="24"/>
          <w:lang w:val="vi-VN"/>
          <w14:ligatures w14:val="none"/>
        </w:rPr>
        <w:t>Sơ đồ logic:</w:t>
      </w:r>
    </w:p>
    <w:p w14:paraId="0AB57578" w14:textId="3868F365" w:rsidR="0014123B" w:rsidRPr="00231F79" w:rsidRDefault="0014123B" w:rsidP="00DD02E3">
      <w:pPr>
        <w:spacing w:before="240" w:after="40" w:line="360" w:lineRule="auto"/>
        <w:jc w:val="center"/>
        <w:rPr>
          <w:rFonts w:ascii="Times New Roman" w:eastAsia="Yu Mincho" w:hAnsi="Times New Roman" w:cs="Arial"/>
          <w:noProof/>
          <w:color w:val="171717"/>
          <w:kern w:val="0"/>
          <w:sz w:val="26"/>
          <w:bdr w:val="none" w:sz="0" w:space="0" w:color="auto" w:frame="1"/>
          <w14:ligatures w14:val="none"/>
        </w:rPr>
      </w:pPr>
      <w:r w:rsidRPr="0014123B">
        <w:rPr>
          <w:rFonts w:ascii="Times New Roman" w:eastAsia="Yu Mincho" w:hAnsi="Times New Roman" w:cs="Arial"/>
          <w:noProof/>
          <w:color w:val="171717"/>
          <w:kern w:val="0"/>
          <w:sz w:val="26"/>
          <w:bdr w:val="none" w:sz="0" w:space="0" w:color="auto" w:frame="1"/>
          <w14:ligatures w14:val="none"/>
        </w:rPr>
        <w:drawing>
          <wp:inline distT="0" distB="0" distL="0" distR="0" wp14:anchorId="2D4E4508" wp14:editId="429D239E">
            <wp:extent cx="5957570" cy="1798955"/>
            <wp:effectExtent l="0" t="0" r="0" b="0"/>
            <wp:docPr id="1020257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7699" name="Picture 1" descr="A screenshot of a computer&#10;&#10;Description automatically generated"/>
                    <pic:cNvPicPr/>
                  </pic:nvPicPr>
                  <pic:blipFill>
                    <a:blip r:embed="rId38"/>
                    <a:stretch>
                      <a:fillRect/>
                    </a:stretch>
                  </pic:blipFill>
                  <pic:spPr>
                    <a:xfrm>
                      <a:off x="0" y="0"/>
                      <a:ext cx="5957570" cy="1798955"/>
                    </a:xfrm>
                    <a:prstGeom prst="rect">
                      <a:avLst/>
                    </a:prstGeom>
                  </pic:spPr>
                </pic:pic>
              </a:graphicData>
            </a:graphic>
          </wp:inline>
        </w:drawing>
      </w:r>
    </w:p>
    <w:p w14:paraId="235C0799" w14:textId="77777777" w:rsidR="00231F79" w:rsidRPr="00231F79" w:rsidRDefault="00231F79" w:rsidP="00DD02E3">
      <w:pPr>
        <w:spacing w:line="360" w:lineRule="auto"/>
      </w:pPr>
    </w:p>
    <w:p w14:paraId="170A6B80" w14:textId="37FF3F56" w:rsidR="00177D80" w:rsidRPr="00E43003" w:rsidRDefault="005B1E0E" w:rsidP="00F84AF4">
      <w:pPr>
        <w:pStyle w:val="1111"/>
      </w:pPr>
      <w:r w:rsidRPr="005B1E0E">
        <w:rPr>
          <w:noProof/>
          <w:lang w:val="vi-VN"/>
        </w:rPr>
        <w:t>Thiết kế dữ liệu với tính tiến hóa</w:t>
      </w:r>
    </w:p>
    <w:p w14:paraId="294DF3A4"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Quy định liên quan: Không có.</w:t>
      </w:r>
    </w:p>
    <w:p w14:paraId="2E889BFE"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Sơ đồ luồng dữ liệu: Sơ đồ luồng dữ liệu tương ứng.</w:t>
      </w:r>
    </w:p>
    <w:p w14:paraId="49D528B4"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Các thuộc tính mới: Không có.</w:t>
      </w:r>
    </w:p>
    <w:p w14:paraId="11875B88"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Các tham số mới: Không có.</w:t>
      </w:r>
    </w:p>
    <w:p w14:paraId="10CF3797"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Thiết kế dữ liệu: Không có.</w:t>
      </w:r>
    </w:p>
    <w:p w14:paraId="789464C2" w14:textId="77777777" w:rsidR="000E4389" w:rsidRPr="000E4389" w:rsidRDefault="000E4389" w:rsidP="00102B9A">
      <w:pPr>
        <w:pStyle w:val="ListParagraph"/>
        <w:numPr>
          <w:ilvl w:val="0"/>
          <w:numId w:val="52"/>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Các thuộc tính trừu tượng: Không có.</w:t>
      </w:r>
    </w:p>
    <w:p w14:paraId="6FEA5C90" w14:textId="77777777" w:rsidR="000E4389" w:rsidRPr="000E4389" w:rsidRDefault="000E4389" w:rsidP="00102B9A">
      <w:pPr>
        <w:pStyle w:val="ListParagraph"/>
        <w:numPr>
          <w:ilvl w:val="0"/>
          <w:numId w:val="53"/>
        </w:numPr>
        <w:tabs>
          <w:tab w:val="num" w:pos="284"/>
        </w:tabs>
        <w:spacing w:before="40" w:after="40" w:line="360" w:lineRule="auto"/>
        <w:jc w:val="both"/>
        <w:rPr>
          <w:rFonts w:ascii="Times New Roman" w:eastAsia="Times New Roman" w:hAnsi="Times New Roman" w:cs="Times New Roman"/>
          <w:noProof/>
          <w:kern w:val="0"/>
          <w:sz w:val="26"/>
          <w:szCs w:val="24"/>
          <w:lang w:val="vi-VN"/>
          <w14:ligatures w14:val="none"/>
        </w:rPr>
      </w:pPr>
      <w:r w:rsidRPr="000E4389">
        <w:rPr>
          <w:rFonts w:ascii="Times New Roman" w:eastAsia="Times New Roman" w:hAnsi="Times New Roman" w:cs="Times New Roman"/>
          <w:noProof/>
          <w:kern w:val="0"/>
          <w:sz w:val="26"/>
          <w:szCs w:val="24"/>
          <w:lang w:val="vi-VN"/>
          <w14:ligatures w14:val="none"/>
        </w:rPr>
        <w:t>Sơ đồ logic</w:t>
      </w:r>
    </w:p>
    <w:p w14:paraId="3EAB8D9F" w14:textId="048597BF" w:rsidR="00D93A36" w:rsidRPr="00D93A36" w:rsidRDefault="00D93A36" w:rsidP="00DD02E3">
      <w:pPr>
        <w:spacing w:before="40" w:after="40" w:line="360" w:lineRule="auto"/>
        <w:ind w:firstLine="284"/>
        <w:contextualSpacing/>
        <w:jc w:val="both"/>
        <w:rPr>
          <w:rFonts w:ascii="Times New Roman" w:eastAsia="Calibri" w:hAnsi="Times New Roman" w:cs="Arial"/>
          <w:noProof/>
          <w:color w:val="171717"/>
          <w:sz w:val="26"/>
        </w:rPr>
      </w:pPr>
      <w:r w:rsidRPr="00D93A36">
        <w:rPr>
          <w:rFonts w:ascii="Times New Roman" w:eastAsia="Calibri" w:hAnsi="Times New Roman" w:cs="Arial"/>
          <w:noProof/>
          <w:color w:val="171717"/>
          <w:sz w:val="26"/>
        </w:rPr>
        <w:drawing>
          <wp:inline distT="0" distB="0" distL="0" distR="0" wp14:anchorId="141B3E46" wp14:editId="28E4F344">
            <wp:extent cx="5957570" cy="2564130"/>
            <wp:effectExtent l="0" t="0" r="0" b="0"/>
            <wp:docPr id="139164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7538" name=""/>
                    <pic:cNvPicPr/>
                  </pic:nvPicPr>
                  <pic:blipFill>
                    <a:blip r:embed="rId39"/>
                    <a:stretch>
                      <a:fillRect/>
                    </a:stretch>
                  </pic:blipFill>
                  <pic:spPr>
                    <a:xfrm>
                      <a:off x="0" y="0"/>
                      <a:ext cx="5957570" cy="2564130"/>
                    </a:xfrm>
                    <a:prstGeom prst="rect">
                      <a:avLst/>
                    </a:prstGeom>
                  </pic:spPr>
                </pic:pic>
              </a:graphicData>
            </a:graphic>
          </wp:inline>
        </w:drawing>
      </w:r>
    </w:p>
    <w:p w14:paraId="2D336F9F" w14:textId="77777777" w:rsidR="000E4389" w:rsidRPr="000E4389" w:rsidRDefault="000E4389" w:rsidP="00DD02E3">
      <w:pPr>
        <w:spacing w:line="360" w:lineRule="auto"/>
      </w:pPr>
    </w:p>
    <w:p w14:paraId="138F80A7" w14:textId="562D9597" w:rsidR="001663FF" w:rsidRPr="00092ED4" w:rsidRDefault="001663FF" w:rsidP="00F84AF4">
      <w:pPr>
        <w:pStyle w:val="11"/>
      </w:pPr>
      <w:bookmarkStart w:id="50" w:name="_Toc168520311"/>
      <w:r w:rsidRPr="00092ED4">
        <w:t>Sơ đồ logic hoàn chỉnh</w:t>
      </w:r>
      <w:bookmarkEnd w:id="50"/>
    </w:p>
    <w:p w14:paraId="3BE54F03" w14:textId="6EA3B64C" w:rsidR="005D6FA4" w:rsidRPr="00F73BDE" w:rsidRDefault="00A27E7C" w:rsidP="00F73BDE">
      <w:pPr>
        <w:jc w:val="center"/>
      </w:pPr>
      <w:r w:rsidRPr="00A27E7C">
        <w:rPr>
          <w:noProof/>
        </w:rPr>
        <w:lastRenderedPageBreak/>
        <w:drawing>
          <wp:inline distT="0" distB="0" distL="0" distR="0" wp14:anchorId="19957454" wp14:editId="44EDBC18">
            <wp:extent cx="5486400" cy="4802793"/>
            <wp:effectExtent l="0" t="0" r="0" b="0"/>
            <wp:docPr id="140356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3138" name=""/>
                    <pic:cNvPicPr/>
                  </pic:nvPicPr>
                  <pic:blipFill>
                    <a:blip r:embed="rId40"/>
                    <a:stretch>
                      <a:fillRect/>
                    </a:stretch>
                  </pic:blipFill>
                  <pic:spPr>
                    <a:xfrm>
                      <a:off x="0" y="0"/>
                      <a:ext cx="5494430" cy="4809822"/>
                    </a:xfrm>
                    <a:prstGeom prst="rect">
                      <a:avLst/>
                    </a:prstGeom>
                  </pic:spPr>
                </pic:pic>
              </a:graphicData>
            </a:graphic>
          </wp:inline>
        </w:drawing>
      </w:r>
    </w:p>
    <w:p w14:paraId="43920DF5" w14:textId="77777777" w:rsidR="00F1724B" w:rsidRPr="00F1724B" w:rsidRDefault="00F1724B" w:rsidP="00F1724B">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51" w:name="_Toc138162993"/>
      <w:r w:rsidRPr="00F1724B">
        <w:rPr>
          <w:rFonts w:ascii="Times New Roman" w:eastAsia="Calibri" w:hAnsi="Times New Roman" w:cs="Arial"/>
          <w:i/>
          <w:iCs/>
          <w:noProof/>
          <w:color w:val="3B3838"/>
          <w:sz w:val="26"/>
          <w:szCs w:val="18"/>
          <w:lang w:val="vi-VN"/>
        </w:rPr>
        <w:t xml:space="preserve">Hình </w:t>
      </w:r>
      <w:r w:rsidRPr="00F1724B">
        <w:rPr>
          <w:rFonts w:ascii="Times New Roman" w:eastAsia="Calibri" w:hAnsi="Times New Roman" w:cs="Arial"/>
          <w:i/>
          <w:iCs/>
          <w:noProof/>
          <w:color w:val="3B3838"/>
          <w:sz w:val="26"/>
          <w:szCs w:val="18"/>
          <w:lang w:val="vi-VN"/>
        </w:rPr>
        <w:fldChar w:fldCharType="begin"/>
      </w:r>
      <w:r w:rsidRPr="00F1724B">
        <w:rPr>
          <w:rFonts w:ascii="Times New Roman" w:eastAsia="Calibri" w:hAnsi="Times New Roman" w:cs="Arial"/>
          <w:i/>
          <w:iCs/>
          <w:noProof/>
          <w:color w:val="3B3838"/>
          <w:sz w:val="26"/>
          <w:szCs w:val="18"/>
          <w:lang w:val="vi-VN"/>
        </w:rPr>
        <w:instrText xml:space="preserve"> STYLEREF 1 \s </w:instrText>
      </w:r>
      <w:r w:rsidRPr="00F1724B">
        <w:rPr>
          <w:rFonts w:ascii="Times New Roman" w:eastAsia="Calibri" w:hAnsi="Times New Roman" w:cs="Arial"/>
          <w:i/>
          <w:iCs/>
          <w:noProof/>
          <w:color w:val="3B3838"/>
          <w:sz w:val="26"/>
          <w:szCs w:val="18"/>
          <w:lang w:val="vi-VN"/>
        </w:rPr>
        <w:fldChar w:fldCharType="separate"/>
      </w:r>
      <w:r w:rsidRPr="00F1724B">
        <w:rPr>
          <w:rFonts w:ascii="Times New Roman" w:eastAsia="Calibri" w:hAnsi="Times New Roman" w:cs="Arial"/>
          <w:i/>
          <w:iCs/>
          <w:noProof/>
          <w:color w:val="3B3838"/>
          <w:sz w:val="26"/>
          <w:szCs w:val="18"/>
          <w:lang w:val="vi-VN"/>
        </w:rPr>
        <w:t>4</w:t>
      </w:r>
      <w:r w:rsidRPr="00F1724B">
        <w:rPr>
          <w:rFonts w:ascii="Times New Roman" w:eastAsia="Calibri" w:hAnsi="Times New Roman" w:cs="Arial"/>
          <w:i/>
          <w:iCs/>
          <w:noProof/>
          <w:color w:val="3B3838"/>
          <w:sz w:val="26"/>
          <w:szCs w:val="18"/>
          <w:lang w:val="vi-VN"/>
        </w:rPr>
        <w:fldChar w:fldCharType="end"/>
      </w:r>
      <w:r w:rsidRPr="00F1724B">
        <w:rPr>
          <w:rFonts w:ascii="Times New Roman" w:eastAsia="Calibri" w:hAnsi="Times New Roman" w:cs="Arial"/>
          <w:i/>
          <w:iCs/>
          <w:noProof/>
          <w:color w:val="3B3838"/>
          <w:sz w:val="26"/>
          <w:szCs w:val="18"/>
          <w:lang w:val="vi-VN"/>
        </w:rPr>
        <w:t>.</w:t>
      </w:r>
      <w:r w:rsidRPr="00F1724B">
        <w:rPr>
          <w:rFonts w:ascii="Times New Roman" w:eastAsia="Calibri" w:hAnsi="Times New Roman" w:cs="Arial"/>
          <w:i/>
          <w:iCs/>
          <w:noProof/>
          <w:color w:val="3B3838"/>
          <w:sz w:val="26"/>
          <w:szCs w:val="18"/>
          <w:lang w:val="vi-VN"/>
        </w:rPr>
        <w:fldChar w:fldCharType="begin"/>
      </w:r>
      <w:r w:rsidRPr="00F1724B">
        <w:rPr>
          <w:rFonts w:ascii="Times New Roman" w:eastAsia="Calibri" w:hAnsi="Times New Roman" w:cs="Arial"/>
          <w:i/>
          <w:iCs/>
          <w:noProof/>
          <w:color w:val="3B3838"/>
          <w:sz w:val="26"/>
          <w:szCs w:val="18"/>
          <w:lang w:val="vi-VN"/>
        </w:rPr>
        <w:instrText xml:space="preserve"> SEQ Hình \* ARABIC \s 1 </w:instrText>
      </w:r>
      <w:r w:rsidRPr="00F1724B">
        <w:rPr>
          <w:rFonts w:ascii="Times New Roman" w:eastAsia="Calibri" w:hAnsi="Times New Roman" w:cs="Arial"/>
          <w:i/>
          <w:iCs/>
          <w:noProof/>
          <w:color w:val="3B3838"/>
          <w:sz w:val="26"/>
          <w:szCs w:val="18"/>
          <w:lang w:val="vi-VN"/>
        </w:rPr>
        <w:fldChar w:fldCharType="separate"/>
      </w:r>
      <w:r w:rsidRPr="00F1724B">
        <w:rPr>
          <w:rFonts w:ascii="Times New Roman" w:eastAsia="Calibri" w:hAnsi="Times New Roman" w:cs="Arial"/>
          <w:i/>
          <w:iCs/>
          <w:noProof/>
          <w:color w:val="3B3838"/>
          <w:sz w:val="26"/>
          <w:szCs w:val="18"/>
          <w:lang w:val="vi-VN"/>
        </w:rPr>
        <w:t>1</w:t>
      </w:r>
      <w:r w:rsidRPr="00F1724B">
        <w:rPr>
          <w:rFonts w:ascii="Times New Roman" w:eastAsia="Calibri" w:hAnsi="Times New Roman" w:cs="Arial"/>
          <w:i/>
          <w:iCs/>
          <w:noProof/>
          <w:color w:val="3B3838"/>
          <w:sz w:val="26"/>
          <w:szCs w:val="18"/>
          <w:lang w:val="vi-VN"/>
        </w:rPr>
        <w:fldChar w:fldCharType="end"/>
      </w:r>
      <w:r w:rsidRPr="00F1724B">
        <w:rPr>
          <w:rFonts w:ascii="Times New Roman" w:eastAsia="Calibri" w:hAnsi="Times New Roman" w:cs="Arial"/>
          <w:i/>
          <w:iCs/>
          <w:noProof/>
          <w:color w:val="3B3838"/>
          <w:sz w:val="26"/>
          <w:szCs w:val="18"/>
          <w:lang w:val="vi-VN"/>
        </w:rPr>
        <w:t>. Sơ đồ logic hoàn chỉnh</w:t>
      </w:r>
      <w:bookmarkEnd w:id="51"/>
    </w:p>
    <w:p w14:paraId="4369A8D7" w14:textId="77777777" w:rsidR="0088556B" w:rsidRPr="00F73BDE" w:rsidRDefault="0088556B" w:rsidP="00F73BDE">
      <w:pPr>
        <w:jc w:val="center"/>
      </w:pPr>
    </w:p>
    <w:p w14:paraId="6FCCD39E" w14:textId="2DD0A968" w:rsidR="001663FF" w:rsidRPr="00092ED4" w:rsidRDefault="001663FF" w:rsidP="003955BF">
      <w:pPr>
        <w:pStyle w:val="11"/>
      </w:pPr>
      <w:bookmarkStart w:id="52" w:name="_Toc168520312"/>
      <w:r w:rsidRPr="00092ED4">
        <w:t xml:space="preserve">Danh sách các bảng dữ liệu </w:t>
      </w:r>
      <w:r w:rsidR="00F760E0" w:rsidRPr="00092ED4">
        <w:rPr>
          <w:bCs/>
        </w:rPr>
        <w:t>(table) trong sơ đồ</w:t>
      </w:r>
      <w:bookmarkEnd w:id="52"/>
    </w:p>
    <w:tbl>
      <w:tblPr>
        <w:tblStyle w:val="BngLiNhat6"/>
        <w:tblW w:w="4994" w:type="pct"/>
        <w:tblCellMar>
          <w:top w:w="28" w:type="dxa"/>
          <w:left w:w="85" w:type="dxa"/>
          <w:bottom w:w="28" w:type="dxa"/>
          <w:right w:w="85" w:type="dxa"/>
        </w:tblCellMar>
        <w:tblLook w:val="04A0" w:firstRow="1" w:lastRow="0" w:firstColumn="1" w:lastColumn="0" w:noHBand="0" w:noVBand="1"/>
      </w:tblPr>
      <w:tblGrid>
        <w:gridCol w:w="1102"/>
        <w:gridCol w:w="2330"/>
        <w:gridCol w:w="5628"/>
      </w:tblGrid>
      <w:tr w:rsidR="00873FE6" w:rsidRPr="00873FE6" w14:paraId="0F48B0C8" w14:textId="77777777">
        <w:trPr>
          <w:cnfStyle w:val="100000000000" w:firstRow="1" w:lastRow="0" w:firstColumn="0" w:lastColumn="0" w:oddVBand="0" w:evenVBand="0" w:oddHBand="0" w:evenHBand="0" w:firstRowFirstColumn="0" w:firstRowLastColumn="0" w:lastRowFirstColumn="0" w:lastRowLastColumn="0"/>
          <w:trHeight w:val="567"/>
        </w:trPr>
        <w:tc>
          <w:tcPr>
            <w:tcW w:w="608" w:type="pct"/>
            <w:hideMark/>
          </w:tcPr>
          <w:p w14:paraId="34BFB329" w14:textId="77777777" w:rsidR="00873FE6" w:rsidRPr="00873FE6" w:rsidRDefault="00873FE6" w:rsidP="00DD02E3">
            <w:pPr>
              <w:spacing w:line="360" w:lineRule="auto"/>
              <w:rPr>
                <w:rFonts w:eastAsia="Yu Mincho" w:cs="Arial"/>
                <w:kern w:val="0"/>
                <w14:ligatures w14:val="none"/>
              </w:rPr>
            </w:pPr>
            <w:r w:rsidRPr="00873FE6">
              <w:rPr>
                <w:rFonts w:eastAsia="Yu Mincho" w:cs="Arial"/>
                <w:kern w:val="0"/>
                <w14:ligatures w14:val="none"/>
              </w:rPr>
              <w:t>STT</w:t>
            </w:r>
          </w:p>
        </w:tc>
        <w:tc>
          <w:tcPr>
            <w:tcW w:w="1286" w:type="pct"/>
            <w:hideMark/>
          </w:tcPr>
          <w:p w14:paraId="3948FF5E" w14:textId="77777777" w:rsidR="00873FE6" w:rsidRPr="00873FE6" w:rsidRDefault="00873FE6" w:rsidP="00DD02E3">
            <w:pPr>
              <w:spacing w:line="360" w:lineRule="auto"/>
              <w:rPr>
                <w:rFonts w:eastAsia="Yu Mincho" w:cs="Arial"/>
                <w:kern w:val="0"/>
                <w14:ligatures w14:val="none"/>
              </w:rPr>
            </w:pPr>
            <w:r w:rsidRPr="00873FE6">
              <w:rPr>
                <w:rFonts w:eastAsia="Yu Mincho" w:cs="Arial"/>
                <w:kern w:val="0"/>
                <w14:ligatures w14:val="none"/>
              </w:rPr>
              <w:t>Tên bảng dữ liệu</w:t>
            </w:r>
          </w:p>
        </w:tc>
        <w:tc>
          <w:tcPr>
            <w:tcW w:w="3106" w:type="pct"/>
            <w:hideMark/>
          </w:tcPr>
          <w:p w14:paraId="407979F6" w14:textId="77777777" w:rsidR="00873FE6" w:rsidRPr="00873FE6" w:rsidRDefault="00873FE6" w:rsidP="00DD02E3">
            <w:pPr>
              <w:spacing w:line="360" w:lineRule="auto"/>
              <w:rPr>
                <w:rFonts w:eastAsia="Yu Mincho" w:cs="Arial"/>
                <w:kern w:val="0"/>
                <w14:ligatures w14:val="none"/>
              </w:rPr>
            </w:pPr>
            <w:r w:rsidRPr="00873FE6">
              <w:rPr>
                <w:rFonts w:eastAsia="Yu Mincho" w:cs="Arial"/>
                <w:kern w:val="0"/>
                <w14:ligatures w14:val="none"/>
              </w:rPr>
              <w:t>Diễn giải</w:t>
            </w:r>
          </w:p>
        </w:tc>
      </w:tr>
      <w:tr w:rsidR="00873FE6" w:rsidRPr="00873FE6" w14:paraId="056B4A39" w14:textId="77777777">
        <w:trPr>
          <w:trHeight w:val="283"/>
        </w:trPr>
        <w:tc>
          <w:tcPr>
            <w:tcW w:w="608" w:type="pct"/>
          </w:tcPr>
          <w:p w14:paraId="72B29709" w14:textId="77777777" w:rsidR="00873FE6" w:rsidRPr="00873FE6" w:rsidRDefault="00873FE6" w:rsidP="00DD02E3">
            <w:pPr>
              <w:spacing w:line="360" w:lineRule="auto"/>
              <w:jc w:val="center"/>
              <w:rPr>
                <w:rFonts w:eastAsia="Yu Mincho" w:cs="Arial"/>
                <w:color w:val="171717"/>
                <w:kern w:val="0"/>
                <w:szCs w:val="26"/>
                <w14:ligatures w14:val="none"/>
              </w:rPr>
            </w:pPr>
            <w:r w:rsidRPr="00873FE6">
              <w:rPr>
                <w:rFonts w:eastAsia="Yu Mincho" w:cs="Arial"/>
                <w:color w:val="171717"/>
                <w:kern w:val="0"/>
                <w:szCs w:val="26"/>
                <w14:ligatures w14:val="none"/>
              </w:rPr>
              <w:t>1</w:t>
            </w:r>
          </w:p>
        </w:tc>
        <w:tc>
          <w:tcPr>
            <w:tcW w:w="1286" w:type="pct"/>
            <w:vAlign w:val="top"/>
          </w:tcPr>
          <w:p w14:paraId="48591ED1"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PHIEUBAN</w:t>
            </w:r>
          </w:p>
        </w:tc>
        <w:tc>
          <w:tcPr>
            <w:tcW w:w="3106" w:type="pct"/>
            <w:vAlign w:val="top"/>
          </w:tcPr>
          <w:p w14:paraId="1E001D28"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phiếu bán hàng cho khách hàng</w:t>
            </w:r>
          </w:p>
        </w:tc>
      </w:tr>
      <w:tr w:rsidR="00873FE6" w:rsidRPr="00873FE6" w14:paraId="04681EE1" w14:textId="77777777">
        <w:trPr>
          <w:trHeight w:val="283"/>
        </w:trPr>
        <w:tc>
          <w:tcPr>
            <w:tcW w:w="608" w:type="pct"/>
            <w:hideMark/>
          </w:tcPr>
          <w:p w14:paraId="000B1326" w14:textId="77777777" w:rsidR="00873FE6" w:rsidRPr="00873FE6" w:rsidRDefault="00873FE6" w:rsidP="00DD02E3">
            <w:pPr>
              <w:spacing w:line="360" w:lineRule="auto"/>
              <w:jc w:val="center"/>
              <w:rPr>
                <w:rFonts w:eastAsia="Yu Mincho" w:cs="Arial"/>
                <w:color w:val="171717"/>
                <w:kern w:val="0"/>
                <w:szCs w:val="26"/>
                <w14:ligatures w14:val="none"/>
              </w:rPr>
            </w:pPr>
            <w:r w:rsidRPr="00873FE6">
              <w:rPr>
                <w:rFonts w:eastAsia="Yu Mincho" w:cs="Arial"/>
                <w:color w:val="171717"/>
                <w:kern w:val="0"/>
                <w14:ligatures w14:val="none"/>
              </w:rPr>
              <w:t>2</w:t>
            </w:r>
          </w:p>
        </w:tc>
        <w:tc>
          <w:tcPr>
            <w:tcW w:w="1286" w:type="pct"/>
            <w:hideMark/>
          </w:tcPr>
          <w:p w14:paraId="43EA5340" w14:textId="77777777" w:rsidR="00873FE6" w:rsidRPr="00873FE6" w:rsidRDefault="00873FE6" w:rsidP="00DD02E3">
            <w:pPr>
              <w:spacing w:line="360" w:lineRule="auto"/>
              <w:jc w:val="center"/>
              <w:rPr>
                <w:rFonts w:eastAsia="Yu Mincho" w:cs="Arial"/>
                <w:color w:val="171717"/>
                <w:kern w:val="0"/>
                <w:szCs w:val="26"/>
                <w14:ligatures w14:val="none"/>
              </w:rPr>
            </w:pPr>
            <w:r w:rsidRPr="00873FE6">
              <w:rPr>
                <w:rFonts w:eastAsia="Yu Mincho" w:cs="Arial"/>
                <w:color w:val="171717"/>
                <w:kern w:val="0"/>
                <w14:ligatures w14:val="none"/>
              </w:rPr>
              <w:t>CTPHIEUBAN</w:t>
            </w:r>
          </w:p>
        </w:tc>
        <w:tc>
          <w:tcPr>
            <w:tcW w:w="3106" w:type="pct"/>
          </w:tcPr>
          <w:p w14:paraId="0F888BCE" w14:textId="77777777" w:rsidR="00873FE6" w:rsidRPr="00873FE6" w:rsidRDefault="00873FE6" w:rsidP="00DD02E3">
            <w:pPr>
              <w:spacing w:line="360" w:lineRule="auto"/>
              <w:rPr>
                <w:rFonts w:eastAsia="Yu Mincho" w:cs="Arial"/>
                <w:color w:val="171717"/>
                <w:kern w:val="0"/>
                <w:szCs w:val="26"/>
                <w14:ligatures w14:val="none"/>
              </w:rPr>
            </w:pPr>
            <w:r w:rsidRPr="00873FE6">
              <w:rPr>
                <w:rFonts w:eastAsia="Yu Mincho" w:cs="Arial"/>
                <w:color w:val="171717"/>
                <w:kern w:val="0"/>
                <w14:ligatures w14:val="none"/>
              </w:rPr>
              <w:t>Lưu trữ số lượng và loại sản phẩm bán ra của phiếu bán</w:t>
            </w:r>
          </w:p>
        </w:tc>
      </w:tr>
      <w:tr w:rsidR="00873FE6" w:rsidRPr="00873FE6" w14:paraId="19F9E6CD" w14:textId="77777777">
        <w:trPr>
          <w:trHeight w:val="283"/>
        </w:trPr>
        <w:tc>
          <w:tcPr>
            <w:tcW w:w="608" w:type="pct"/>
          </w:tcPr>
          <w:p w14:paraId="29754454" w14:textId="77777777" w:rsidR="00873FE6" w:rsidRPr="00873FE6" w:rsidRDefault="00873FE6" w:rsidP="00DD02E3">
            <w:pPr>
              <w:spacing w:line="360" w:lineRule="auto"/>
              <w:jc w:val="center"/>
              <w:rPr>
                <w:rFonts w:eastAsia="Yu Mincho" w:cs="Arial"/>
                <w:color w:val="171717"/>
                <w:kern w:val="0"/>
                <w:szCs w:val="26"/>
                <w14:ligatures w14:val="none"/>
              </w:rPr>
            </w:pPr>
            <w:r w:rsidRPr="00873FE6">
              <w:rPr>
                <w:rFonts w:eastAsia="Yu Mincho" w:cs="Arial"/>
                <w:color w:val="171717"/>
                <w:kern w:val="0"/>
                <w14:ligatures w14:val="none"/>
              </w:rPr>
              <w:t>3</w:t>
            </w:r>
          </w:p>
        </w:tc>
        <w:tc>
          <w:tcPr>
            <w:tcW w:w="1286" w:type="pct"/>
          </w:tcPr>
          <w:p w14:paraId="12CB12E6"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SANPHAM</w:t>
            </w:r>
          </w:p>
        </w:tc>
        <w:tc>
          <w:tcPr>
            <w:tcW w:w="3106" w:type="pct"/>
          </w:tcPr>
          <w:p w14:paraId="13A0C6DE"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về sản phẩm</w:t>
            </w:r>
          </w:p>
        </w:tc>
      </w:tr>
      <w:tr w:rsidR="00873FE6" w:rsidRPr="00873FE6" w14:paraId="7097A137" w14:textId="77777777">
        <w:trPr>
          <w:trHeight w:val="283"/>
        </w:trPr>
        <w:tc>
          <w:tcPr>
            <w:tcW w:w="608" w:type="pct"/>
          </w:tcPr>
          <w:p w14:paraId="23180A23"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4</w:t>
            </w:r>
          </w:p>
        </w:tc>
        <w:tc>
          <w:tcPr>
            <w:tcW w:w="1286" w:type="pct"/>
          </w:tcPr>
          <w:p w14:paraId="6C499503"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LOAISP</w:t>
            </w:r>
          </w:p>
        </w:tc>
        <w:tc>
          <w:tcPr>
            <w:tcW w:w="3106" w:type="pct"/>
          </w:tcPr>
          <w:p w14:paraId="5DE68C0C"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về loại sản phẩm</w:t>
            </w:r>
          </w:p>
        </w:tc>
      </w:tr>
      <w:tr w:rsidR="008B3243" w:rsidRPr="00873FE6" w14:paraId="49561B81" w14:textId="77777777">
        <w:trPr>
          <w:trHeight w:val="283"/>
        </w:trPr>
        <w:tc>
          <w:tcPr>
            <w:tcW w:w="608" w:type="pct"/>
          </w:tcPr>
          <w:p w14:paraId="37D76AF1" w14:textId="076A0845" w:rsidR="008B3243"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5</w:t>
            </w:r>
          </w:p>
        </w:tc>
        <w:tc>
          <w:tcPr>
            <w:tcW w:w="1286" w:type="pct"/>
          </w:tcPr>
          <w:p w14:paraId="5E2E66CE" w14:textId="7A874E7D" w:rsidR="008B3243"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LOAIDV</w:t>
            </w:r>
          </w:p>
        </w:tc>
        <w:tc>
          <w:tcPr>
            <w:tcW w:w="3106" w:type="pct"/>
          </w:tcPr>
          <w:p w14:paraId="352AE313" w14:textId="1BD5AF39" w:rsidR="008B3243" w:rsidRPr="00873FE6" w:rsidRDefault="008B3243" w:rsidP="00DD02E3">
            <w:pPr>
              <w:spacing w:line="360" w:lineRule="auto"/>
              <w:rPr>
                <w:rFonts w:eastAsia="Yu Mincho" w:cs="Arial"/>
                <w:color w:val="171717"/>
                <w:kern w:val="0"/>
                <w14:ligatures w14:val="none"/>
              </w:rPr>
            </w:pPr>
            <w:r>
              <w:rPr>
                <w:rFonts w:eastAsia="Yu Mincho" w:cs="Arial"/>
                <w:color w:val="171717"/>
                <w:kern w:val="0"/>
                <w14:ligatures w14:val="none"/>
              </w:rPr>
              <w:t>Lưu trữ thông tin về loại đơn vị</w:t>
            </w:r>
          </w:p>
        </w:tc>
      </w:tr>
      <w:tr w:rsidR="00873FE6" w:rsidRPr="00873FE6" w14:paraId="61646A19" w14:textId="77777777">
        <w:trPr>
          <w:trHeight w:val="283"/>
        </w:trPr>
        <w:tc>
          <w:tcPr>
            <w:tcW w:w="608" w:type="pct"/>
          </w:tcPr>
          <w:p w14:paraId="0410BAAA" w14:textId="566FC9F9" w:rsidR="00873FE6"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6</w:t>
            </w:r>
          </w:p>
        </w:tc>
        <w:tc>
          <w:tcPr>
            <w:tcW w:w="1286" w:type="pct"/>
          </w:tcPr>
          <w:p w14:paraId="10D5ACA8"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PHIEUMUA</w:t>
            </w:r>
          </w:p>
        </w:tc>
        <w:tc>
          <w:tcPr>
            <w:tcW w:w="3106" w:type="pct"/>
          </w:tcPr>
          <w:p w14:paraId="704D528A"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phiếu mua hàng từ nhà cung cấp</w:t>
            </w:r>
          </w:p>
        </w:tc>
      </w:tr>
      <w:tr w:rsidR="00873FE6" w:rsidRPr="00873FE6" w14:paraId="6D719F00" w14:textId="77777777">
        <w:trPr>
          <w:trHeight w:val="283"/>
        </w:trPr>
        <w:tc>
          <w:tcPr>
            <w:tcW w:w="608" w:type="pct"/>
          </w:tcPr>
          <w:p w14:paraId="6447258F" w14:textId="4BA8BD6B" w:rsidR="00873FE6"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7</w:t>
            </w:r>
          </w:p>
        </w:tc>
        <w:tc>
          <w:tcPr>
            <w:tcW w:w="1286" w:type="pct"/>
          </w:tcPr>
          <w:p w14:paraId="1878CF0B"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CTPHIEUMUA</w:t>
            </w:r>
          </w:p>
        </w:tc>
        <w:tc>
          <w:tcPr>
            <w:tcW w:w="3106" w:type="pct"/>
          </w:tcPr>
          <w:p w14:paraId="6DABA8A4"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phiếu mua hàng của khách hàng</w:t>
            </w:r>
          </w:p>
        </w:tc>
      </w:tr>
      <w:tr w:rsidR="00873FE6" w:rsidRPr="00873FE6" w14:paraId="5EA52C24" w14:textId="77777777">
        <w:trPr>
          <w:trHeight w:val="283"/>
        </w:trPr>
        <w:tc>
          <w:tcPr>
            <w:tcW w:w="608" w:type="pct"/>
          </w:tcPr>
          <w:p w14:paraId="3AEDB3EB" w14:textId="3C03D91E" w:rsidR="00873FE6"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8</w:t>
            </w:r>
          </w:p>
        </w:tc>
        <w:tc>
          <w:tcPr>
            <w:tcW w:w="1286" w:type="pct"/>
            <w:vAlign w:val="top"/>
          </w:tcPr>
          <w:p w14:paraId="4C1C0E05"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NHACUNGCAP</w:t>
            </w:r>
          </w:p>
        </w:tc>
        <w:tc>
          <w:tcPr>
            <w:tcW w:w="3106" w:type="pct"/>
            <w:vAlign w:val="top"/>
          </w:tcPr>
          <w:p w14:paraId="6B52B2E0"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nhà cung cấp sản phẩm</w:t>
            </w:r>
          </w:p>
        </w:tc>
      </w:tr>
      <w:tr w:rsidR="00873FE6" w:rsidRPr="00873FE6" w14:paraId="2A918C2E" w14:textId="77777777">
        <w:trPr>
          <w:trHeight w:val="283"/>
        </w:trPr>
        <w:tc>
          <w:tcPr>
            <w:tcW w:w="608" w:type="pct"/>
          </w:tcPr>
          <w:p w14:paraId="019B4928" w14:textId="604D8281" w:rsidR="00873FE6"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lastRenderedPageBreak/>
              <w:t>9</w:t>
            </w:r>
          </w:p>
        </w:tc>
        <w:tc>
          <w:tcPr>
            <w:tcW w:w="1286" w:type="pct"/>
          </w:tcPr>
          <w:p w14:paraId="3D524279"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PHIEUDICHVU</w:t>
            </w:r>
          </w:p>
        </w:tc>
        <w:tc>
          <w:tcPr>
            <w:tcW w:w="3106" w:type="pct"/>
          </w:tcPr>
          <w:p w14:paraId="17CCE59E"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phiếu dịch vụ của khách hàng yêu cầu.</w:t>
            </w:r>
          </w:p>
        </w:tc>
      </w:tr>
      <w:tr w:rsidR="00873FE6" w:rsidRPr="00873FE6" w14:paraId="271D9688" w14:textId="77777777">
        <w:trPr>
          <w:trHeight w:val="283"/>
        </w:trPr>
        <w:tc>
          <w:tcPr>
            <w:tcW w:w="608" w:type="pct"/>
          </w:tcPr>
          <w:p w14:paraId="2CBB99E1" w14:textId="16A8DE06" w:rsidR="00873FE6" w:rsidRPr="00873FE6" w:rsidRDefault="008B3243" w:rsidP="00DD02E3">
            <w:pPr>
              <w:spacing w:line="360" w:lineRule="auto"/>
              <w:jc w:val="center"/>
              <w:rPr>
                <w:rFonts w:eastAsia="Yu Mincho" w:cs="Arial"/>
                <w:color w:val="171717"/>
                <w:kern w:val="0"/>
                <w14:ligatures w14:val="none"/>
              </w:rPr>
            </w:pPr>
            <w:r>
              <w:rPr>
                <w:rFonts w:eastAsia="Yu Mincho" w:cs="Arial"/>
                <w:color w:val="171717"/>
                <w:kern w:val="0"/>
                <w14:ligatures w14:val="none"/>
              </w:rPr>
              <w:t>10</w:t>
            </w:r>
          </w:p>
        </w:tc>
        <w:tc>
          <w:tcPr>
            <w:tcW w:w="1286" w:type="pct"/>
          </w:tcPr>
          <w:p w14:paraId="340B060F" w14:textId="4E2DFE33"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LOAID</w:t>
            </w:r>
            <w:r w:rsidR="008B3243">
              <w:rPr>
                <w:rFonts w:eastAsia="Yu Mincho" w:cs="Arial"/>
                <w:color w:val="171717"/>
                <w:kern w:val="0"/>
                <w14:ligatures w14:val="none"/>
              </w:rPr>
              <w:t>ICH</w:t>
            </w:r>
            <w:r w:rsidRPr="00873FE6">
              <w:rPr>
                <w:rFonts w:eastAsia="Yu Mincho" w:cs="Arial"/>
                <w:color w:val="171717"/>
                <w:kern w:val="0"/>
                <w14:ligatures w14:val="none"/>
              </w:rPr>
              <w:t>V</w:t>
            </w:r>
            <w:r w:rsidR="008B3243">
              <w:rPr>
                <w:rFonts w:eastAsia="Yu Mincho" w:cs="Arial"/>
                <w:color w:val="171717"/>
                <w:kern w:val="0"/>
                <w14:ligatures w14:val="none"/>
              </w:rPr>
              <w:t>U</w:t>
            </w:r>
          </w:p>
        </w:tc>
        <w:tc>
          <w:tcPr>
            <w:tcW w:w="3106" w:type="pct"/>
          </w:tcPr>
          <w:p w14:paraId="25F44591"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loại dịch vụ có thể được yêu cầu</w:t>
            </w:r>
          </w:p>
        </w:tc>
      </w:tr>
      <w:tr w:rsidR="00873FE6" w:rsidRPr="00873FE6" w14:paraId="21F849AB" w14:textId="77777777">
        <w:trPr>
          <w:trHeight w:val="283"/>
        </w:trPr>
        <w:tc>
          <w:tcPr>
            <w:tcW w:w="608" w:type="pct"/>
          </w:tcPr>
          <w:p w14:paraId="3524A47E" w14:textId="0D1AB844"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1</w:t>
            </w:r>
            <w:r w:rsidR="008B3243">
              <w:rPr>
                <w:rFonts w:eastAsia="Yu Mincho" w:cs="Arial"/>
                <w:color w:val="171717"/>
                <w:kern w:val="0"/>
                <w14:ligatures w14:val="none"/>
              </w:rPr>
              <w:t>1</w:t>
            </w:r>
          </w:p>
        </w:tc>
        <w:tc>
          <w:tcPr>
            <w:tcW w:w="1286" w:type="pct"/>
          </w:tcPr>
          <w:p w14:paraId="59C73B61" w14:textId="2F5E23E4"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CTPHIEUD</w:t>
            </w:r>
            <w:r w:rsidR="00F27174">
              <w:rPr>
                <w:rFonts w:eastAsia="Yu Mincho" w:cs="Arial"/>
                <w:color w:val="171717"/>
                <w:kern w:val="0"/>
                <w14:ligatures w14:val="none"/>
              </w:rPr>
              <w:t>ICH</w:t>
            </w:r>
            <w:r w:rsidRPr="00873FE6">
              <w:rPr>
                <w:rFonts w:eastAsia="Yu Mincho" w:cs="Arial"/>
                <w:color w:val="171717"/>
                <w:kern w:val="0"/>
                <w14:ligatures w14:val="none"/>
              </w:rPr>
              <w:t>V</w:t>
            </w:r>
            <w:r w:rsidR="00F27174">
              <w:rPr>
                <w:rFonts w:eastAsia="Yu Mincho" w:cs="Arial"/>
                <w:color w:val="171717"/>
                <w:kern w:val="0"/>
                <w14:ligatures w14:val="none"/>
              </w:rPr>
              <w:t>U</w:t>
            </w:r>
          </w:p>
        </w:tc>
        <w:tc>
          <w:tcPr>
            <w:tcW w:w="3106" w:type="pct"/>
          </w:tcPr>
          <w:p w14:paraId="4B3DEEA0"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thông tin số lượng dịch vụ được yêu cầu, tổng tiền, tình trạng của phiếu dịch vụ</w:t>
            </w:r>
          </w:p>
        </w:tc>
      </w:tr>
      <w:tr w:rsidR="00873FE6" w:rsidRPr="00873FE6" w14:paraId="09A7B4E1" w14:textId="77777777">
        <w:trPr>
          <w:trHeight w:val="283"/>
        </w:trPr>
        <w:tc>
          <w:tcPr>
            <w:tcW w:w="608" w:type="pct"/>
          </w:tcPr>
          <w:p w14:paraId="4D2EDAEB" w14:textId="1F233314"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1</w:t>
            </w:r>
            <w:r w:rsidR="00EB51B1">
              <w:rPr>
                <w:rFonts w:eastAsia="Yu Mincho" w:cs="Arial"/>
                <w:color w:val="171717"/>
                <w:kern w:val="0"/>
                <w14:ligatures w14:val="none"/>
              </w:rPr>
              <w:t>2</w:t>
            </w:r>
          </w:p>
        </w:tc>
        <w:tc>
          <w:tcPr>
            <w:tcW w:w="1286" w:type="pct"/>
          </w:tcPr>
          <w:p w14:paraId="1991533F" w14:textId="04904935"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BAOCAO</w:t>
            </w:r>
            <w:r w:rsidR="00F27174">
              <w:rPr>
                <w:rFonts w:eastAsia="Yu Mincho" w:cs="Arial"/>
                <w:color w:val="171717"/>
                <w:kern w:val="0"/>
                <w14:ligatures w14:val="none"/>
              </w:rPr>
              <w:t>KHO</w:t>
            </w:r>
          </w:p>
        </w:tc>
        <w:tc>
          <w:tcPr>
            <w:tcW w:w="3106" w:type="pct"/>
          </w:tcPr>
          <w:p w14:paraId="7733649C" w14:textId="16B60A92"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báo cáo doanh số</w:t>
            </w:r>
            <w:r w:rsidR="00766DA1">
              <w:rPr>
                <w:rFonts w:eastAsia="Yu Mincho" w:cs="Arial"/>
                <w:color w:val="171717"/>
                <w:kern w:val="0"/>
                <w14:ligatures w14:val="none"/>
              </w:rPr>
              <w:t xml:space="preserve"> theo tháng năm</w:t>
            </w:r>
          </w:p>
        </w:tc>
      </w:tr>
      <w:tr w:rsidR="00873FE6" w:rsidRPr="00873FE6" w14:paraId="0B5180C8" w14:textId="77777777">
        <w:trPr>
          <w:trHeight w:val="283"/>
        </w:trPr>
        <w:tc>
          <w:tcPr>
            <w:tcW w:w="608" w:type="pct"/>
          </w:tcPr>
          <w:p w14:paraId="01D2C720" w14:textId="45026C9D"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1</w:t>
            </w:r>
            <w:r w:rsidR="00EB51B1">
              <w:rPr>
                <w:rFonts w:eastAsia="Yu Mincho" w:cs="Arial"/>
                <w:color w:val="171717"/>
                <w:kern w:val="0"/>
                <w14:ligatures w14:val="none"/>
              </w:rPr>
              <w:t>3</w:t>
            </w:r>
          </w:p>
        </w:tc>
        <w:tc>
          <w:tcPr>
            <w:tcW w:w="1286" w:type="pct"/>
          </w:tcPr>
          <w:p w14:paraId="0E2DD09F" w14:textId="77777777" w:rsidR="00873FE6" w:rsidRPr="00873FE6" w:rsidRDefault="00873FE6" w:rsidP="00DD02E3">
            <w:pPr>
              <w:spacing w:line="360" w:lineRule="auto"/>
              <w:jc w:val="center"/>
              <w:rPr>
                <w:rFonts w:eastAsia="Yu Mincho" w:cs="Arial"/>
                <w:color w:val="171717"/>
                <w:kern w:val="0"/>
                <w14:ligatures w14:val="none"/>
              </w:rPr>
            </w:pPr>
            <w:r w:rsidRPr="00873FE6">
              <w:rPr>
                <w:rFonts w:eastAsia="Yu Mincho" w:cs="Arial"/>
                <w:color w:val="171717"/>
                <w:kern w:val="0"/>
                <w14:ligatures w14:val="none"/>
              </w:rPr>
              <w:t>CTBAOCAOKHO</w:t>
            </w:r>
          </w:p>
        </w:tc>
        <w:tc>
          <w:tcPr>
            <w:tcW w:w="3106" w:type="pct"/>
          </w:tcPr>
          <w:p w14:paraId="0EA92DDF" w14:textId="77777777" w:rsidR="00873FE6" w:rsidRPr="00873FE6" w:rsidRDefault="00873FE6" w:rsidP="00DD02E3">
            <w:pPr>
              <w:spacing w:line="360" w:lineRule="auto"/>
              <w:rPr>
                <w:rFonts w:eastAsia="Yu Mincho" w:cs="Arial"/>
                <w:color w:val="171717"/>
                <w:kern w:val="0"/>
                <w14:ligatures w14:val="none"/>
              </w:rPr>
            </w:pPr>
            <w:r w:rsidRPr="00873FE6">
              <w:rPr>
                <w:rFonts w:eastAsia="Yu Mincho" w:cs="Arial"/>
                <w:color w:val="171717"/>
                <w:kern w:val="0"/>
                <w14:ligatures w14:val="none"/>
              </w:rPr>
              <w:t>Lưu trữ báo cáo tình trạng tồn kho của từng tháng</w:t>
            </w:r>
          </w:p>
        </w:tc>
      </w:tr>
      <w:tr w:rsidR="00A76095" w:rsidRPr="00873FE6" w14:paraId="06C397A6" w14:textId="77777777">
        <w:trPr>
          <w:trHeight w:val="283"/>
        </w:trPr>
        <w:tc>
          <w:tcPr>
            <w:tcW w:w="608" w:type="pct"/>
          </w:tcPr>
          <w:p w14:paraId="4A85F4A9" w14:textId="6A0BE7B3" w:rsidR="00A76095" w:rsidRPr="00873FE6" w:rsidRDefault="00A76095" w:rsidP="00DD02E3">
            <w:pPr>
              <w:spacing w:line="360" w:lineRule="auto"/>
              <w:jc w:val="center"/>
              <w:rPr>
                <w:rFonts w:eastAsia="Yu Mincho" w:cs="Arial"/>
                <w:color w:val="171717"/>
                <w:kern w:val="0"/>
                <w14:ligatures w14:val="none"/>
              </w:rPr>
            </w:pPr>
            <w:r>
              <w:rPr>
                <w:rFonts w:eastAsia="Yu Mincho" w:cs="Arial"/>
                <w:color w:val="171717"/>
                <w:kern w:val="0"/>
                <w14:ligatures w14:val="none"/>
              </w:rPr>
              <w:t>14</w:t>
            </w:r>
          </w:p>
        </w:tc>
        <w:tc>
          <w:tcPr>
            <w:tcW w:w="1286" w:type="pct"/>
          </w:tcPr>
          <w:p w14:paraId="1007DA61" w14:textId="116BA53D" w:rsidR="00A76095" w:rsidRPr="00873FE6" w:rsidRDefault="00A76095" w:rsidP="00DD02E3">
            <w:pPr>
              <w:spacing w:line="360" w:lineRule="auto"/>
              <w:jc w:val="center"/>
              <w:rPr>
                <w:rFonts w:eastAsia="Yu Mincho" w:cs="Arial"/>
                <w:color w:val="171717"/>
                <w:kern w:val="0"/>
                <w14:ligatures w14:val="none"/>
              </w:rPr>
            </w:pPr>
            <w:r>
              <w:rPr>
                <w:rFonts w:eastAsia="Yu Mincho" w:cs="Arial"/>
                <w:color w:val="171717"/>
                <w:kern w:val="0"/>
                <w14:ligatures w14:val="none"/>
              </w:rPr>
              <w:t>TAIKHOAN</w:t>
            </w:r>
          </w:p>
        </w:tc>
        <w:tc>
          <w:tcPr>
            <w:tcW w:w="3106" w:type="pct"/>
          </w:tcPr>
          <w:p w14:paraId="18516CB2" w14:textId="0A6D4967" w:rsidR="00A76095" w:rsidRPr="00873FE6" w:rsidRDefault="00A76095" w:rsidP="00DD02E3">
            <w:pPr>
              <w:spacing w:line="360" w:lineRule="auto"/>
              <w:rPr>
                <w:rFonts w:eastAsia="Yu Mincho" w:cs="Arial"/>
                <w:color w:val="171717"/>
                <w:kern w:val="0"/>
                <w14:ligatures w14:val="none"/>
              </w:rPr>
            </w:pPr>
            <w:r>
              <w:rPr>
                <w:rFonts w:eastAsia="Yu Mincho" w:cs="Arial"/>
                <w:color w:val="171717"/>
                <w:kern w:val="0"/>
                <w14:ligatures w14:val="none"/>
              </w:rPr>
              <w:t>Lưu trữ thông tin tài khoản đăng nhập vào hệ thống</w:t>
            </w:r>
          </w:p>
        </w:tc>
      </w:tr>
    </w:tbl>
    <w:p w14:paraId="3D252EA8" w14:textId="77777777" w:rsidR="00873FE6" w:rsidRPr="00873FE6" w:rsidRDefault="00873FE6" w:rsidP="00873FE6"/>
    <w:p w14:paraId="55B50D1F" w14:textId="38FFD5AC" w:rsidR="00F760E0" w:rsidRDefault="00353FAA" w:rsidP="003955BF">
      <w:pPr>
        <w:pStyle w:val="11"/>
      </w:pPr>
      <w:bookmarkStart w:id="53" w:name="_Toc168520313"/>
      <w:r w:rsidRPr="00092ED4">
        <w:t>Mô tả từng bảng dữ liệu</w:t>
      </w:r>
      <w:bookmarkEnd w:id="53"/>
    </w:p>
    <w:p w14:paraId="02C2E2EA" w14:textId="49B4E79F" w:rsidR="008B577D" w:rsidRPr="008B577D" w:rsidRDefault="008B577D" w:rsidP="003955BF">
      <w:pPr>
        <w:pStyle w:val="111"/>
        <w:rPr>
          <w:lang w:val="vi-VN"/>
        </w:rPr>
      </w:pPr>
      <w:bookmarkStart w:id="54" w:name="_Toc168520314"/>
      <w:r w:rsidRPr="008B577D">
        <w:rPr>
          <w:lang w:val="vi-VN"/>
        </w:rPr>
        <w:t>Bảng PHIEUBAN</w:t>
      </w:r>
      <w:bookmarkEnd w:id="54"/>
    </w:p>
    <w:tbl>
      <w:tblPr>
        <w:tblStyle w:val="BngLiNhat7"/>
        <w:tblW w:w="5000" w:type="pct"/>
        <w:tblCellMar>
          <w:top w:w="28" w:type="dxa"/>
          <w:left w:w="85" w:type="dxa"/>
          <w:bottom w:w="28" w:type="dxa"/>
          <w:right w:w="85" w:type="dxa"/>
        </w:tblCellMar>
        <w:tblLook w:val="04A0" w:firstRow="1" w:lastRow="0" w:firstColumn="1" w:lastColumn="0" w:noHBand="0" w:noVBand="1"/>
      </w:tblPr>
      <w:tblGrid>
        <w:gridCol w:w="683"/>
        <w:gridCol w:w="1876"/>
        <w:gridCol w:w="2172"/>
        <w:gridCol w:w="2170"/>
        <w:gridCol w:w="2170"/>
      </w:tblGrid>
      <w:tr w:rsidR="00AF13C0" w:rsidRPr="00AF13C0" w14:paraId="6A4DDDE7" w14:textId="77777777">
        <w:trPr>
          <w:cnfStyle w:val="100000000000" w:firstRow="1" w:lastRow="0" w:firstColumn="0" w:lastColumn="0" w:oddVBand="0" w:evenVBand="0" w:oddHBand="0" w:evenHBand="0" w:firstRowFirstColumn="0" w:firstRowLastColumn="0" w:lastRowFirstColumn="0" w:lastRowLastColumn="0"/>
          <w:trHeight w:val="567"/>
        </w:trPr>
        <w:tc>
          <w:tcPr>
            <w:tcW w:w="377" w:type="pct"/>
            <w:hideMark/>
          </w:tcPr>
          <w:p w14:paraId="0E3C6283" w14:textId="77777777" w:rsidR="00AF13C0" w:rsidRPr="00AF13C0" w:rsidRDefault="00AF13C0" w:rsidP="00DD02E3">
            <w:pPr>
              <w:spacing w:line="360" w:lineRule="auto"/>
              <w:rPr>
                <w:rFonts w:eastAsia="Yu Mincho" w:cs="Arial"/>
                <w:b w:val="0"/>
                <w:kern w:val="0"/>
                <w14:ligatures w14:val="none"/>
              </w:rPr>
            </w:pPr>
            <w:r w:rsidRPr="00AF13C0">
              <w:rPr>
                <w:rFonts w:eastAsia="Yu Mincho" w:cs="Arial"/>
                <w:kern w:val="0"/>
                <w14:ligatures w14:val="none"/>
              </w:rPr>
              <w:t>STT</w:t>
            </w:r>
          </w:p>
        </w:tc>
        <w:tc>
          <w:tcPr>
            <w:tcW w:w="1034" w:type="pct"/>
            <w:hideMark/>
          </w:tcPr>
          <w:p w14:paraId="3D9C0578" w14:textId="77777777" w:rsidR="00AF13C0" w:rsidRPr="00AF13C0" w:rsidRDefault="00AF13C0" w:rsidP="00DD02E3">
            <w:pPr>
              <w:spacing w:line="360" w:lineRule="auto"/>
              <w:rPr>
                <w:rFonts w:eastAsia="Yu Mincho" w:cs="Arial"/>
                <w:b w:val="0"/>
                <w:kern w:val="0"/>
                <w14:ligatures w14:val="none"/>
              </w:rPr>
            </w:pPr>
            <w:r w:rsidRPr="00AF13C0">
              <w:rPr>
                <w:rFonts w:eastAsia="Yu Mincho" w:cs="Arial"/>
                <w:kern w:val="0"/>
                <w14:ligatures w14:val="none"/>
              </w:rPr>
              <w:t>Thuộc tính</w:t>
            </w:r>
          </w:p>
        </w:tc>
        <w:tc>
          <w:tcPr>
            <w:tcW w:w="1197" w:type="pct"/>
            <w:hideMark/>
          </w:tcPr>
          <w:p w14:paraId="258AAA2E" w14:textId="77777777" w:rsidR="00AF13C0" w:rsidRPr="00AF13C0" w:rsidRDefault="00AF13C0" w:rsidP="00DD02E3">
            <w:pPr>
              <w:spacing w:line="360" w:lineRule="auto"/>
              <w:rPr>
                <w:rFonts w:eastAsia="Yu Mincho" w:cs="Arial"/>
                <w:b w:val="0"/>
                <w:kern w:val="0"/>
                <w14:ligatures w14:val="none"/>
              </w:rPr>
            </w:pPr>
            <w:r w:rsidRPr="00AF13C0">
              <w:rPr>
                <w:rFonts w:eastAsia="Yu Mincho" w:cs="Arial"/>
                <w:kern w:val="0"/>
                <w14:ligatures w14:val="none"/>
              </w:rPr>
              <w:t>Kiểu dữ liệu</w:t>
            </w:r>
          </w:p>
        </w:tc>
        <w:tc>
          <w:tcPr>
            <w:tcW w:w="1196" w:type="pct"/>
          </w:tcPr>
          <w:p w14:paraId="53AF7B87" w14:textId="77777777" w:rsidR="00AF13C0" w:rsidRPr="00AF13C0" w:rsidRDefault="00AF13C0" w:rsidP="00DD02E3">
            <w:pPr>
              <w:spacing w:line="360" w:lineRule="auto"/>
              <w:rPr>
                <w:rFonts w:eastAsia="Yu Mincho" w:cs="Arial"/>
                <w:kern w:val="0"/>
                <w14:ligatures w14:val="none"/>
              </w:rPr>
            </w:pPr>
            <w:r w:rsidRPr="00AF13C0">
              <w:rPr>
                <w:rFonts w:eastAsia="Yu Mincho" w:cs="Arial"/>
                <w:kern w:val="0"/>
                <w14:ligatures w14:val="none"/>
              </w:rPr>
              <w:t>Ràng buộc</w:t>
            </w:r>
          </w:p>
        </w:tc>
        <w:tc>
          <w:tcPr>
            <w:tcW w:w="1196" w:type="pct"/>
          </w:tcPr>
          <w:p w14:paraId="0E22DB90" w14:textId="77777777" w:rsidR="00AF13C0" w:rsidRPr="00AF13C0" w:rsidRDefault="00AF13C0" w:rsidP="00DD02E3">
            <w:pPr>
              <w:spacing w:line="360" w:lineRule="auto"/>
              <w:rPr>
                <w:rFonts w:eastAsia="Yu Mincho" w:cs="Arial"/>
                <w:kern w:val="0"/>
                <w14:ligatures w14:val="none"/>
              </w:rPr>
            </w:pPr>
            <w:r w:rsidRPr="00AF13C0">
              <w:rPr>
                <w:rFonts w:eastAsia="Yu Mincho" w:cs="Arial"/>
                <w:kern w:val="0"/>
                <w14:ligatures w14:val="none"/>
              </w:rPr>
              <w:t>Diễn giải</w:t>
            </w:r>
          </w:p>
        </w:tc>
      </w:tr>
      <w:tr w:rsidR="00AF13C0" w:rsidRPr="00AF13C0" w14:paraId="079C3064" w14:textId="77777777">
        <w:trPr>
          <w:trHeight w:val="283"/>
        </w:trPr>
        <w:tc>
          <w:tcPr>
            <w:tcW w:w="377" w:type="pct"/>
          </w:tcPr>
          <w:p w14:paraId="4846E8C5" w14:textId="77777777" w:rsidR="00AF13C0" w:rsidRPr="00AF13C0" w:rsidRDefault="00AF13C0" w:rsidP="00DD02E3">
            <w:pPr>
              <w:spacing w:line="360" w:lineRule="auto"/>
              <w:jc w:val="center"/>
              <w:rPr>
                <w:rFonts w:eastAsia="Yu Mincho" w:cs="Arial"/>
                <w:color w:val="171717"/>
                <w:kern w:val="0"/>
                <w:szCs w:val="26"/>
                <w14:ligatures w14:val="none"/>
              </w:rPr>
            </w:pPr>
            <w:r w:rsidRPr="00AF13C0">
              <w:rPr>
                <w:rFonts w:eastAsia="Yu Mincho" w:cs="Arial"/>
                <w:color w:val="000000"/>
                <w:kern w:val="0"/>
                <w:szCs w:val="26"/>
                <w14:ligatures w14:val="none"/>
              </w:rPr>
              <w:t>1</w:t>
            </w:r>
          </w:p>
        </w:tc>
        <w:tc>
          <w:tcPr>
            <w:tcW w:w="1034" w:type="pct"/>
          </w:tcPr>
          <w:p w14:paraId="635C9F16" w14:textId="77777777" w:rsidR="00AF13C0" w:rsidRPr="00AF13C0" w:rsidRDefault="00AF13C0" w:rsidP="00DD02E3">
            <w:pPr>
              <w:spacing w:line="360" w:lineRule="auto"/>
              <w:jc w:val="center"/>
              <w:rPr>
                <w:rFonts w:eastAsia="Yu Mincho" w:cs="Arial"/>
                <w:color w:val="000000"/>
                <w:kern w:val="0"/>
                <w14:ligatures w14:val="none"/>
              </w:rPr>
            </w:pPr>
            <w:r w:rsidRPr="00AF13C0">
              <w:rPr>
                <w:rFonts w:eastAsia="Yu Mincho" w:cs="Arial"/>
                <w:color w:val="000000"/>
                <w:kern w:val="0"/>
                <w:szCs w:val="26"/>
                <w14:ligatures w14:val="none"/>
              </w:rPr>
              <w:t>SoPhieu</w:t>
            </w:r>
          </w:p>
        </w:tc>
        <w:tc>
          <w:tcPr>
            <w:tcW w:w="1197" w:type="pct"/>
          </w:tcPr>
          <w:p w14:paraId="735000CE" w14:textId="77777777" w:rsidR="00AF13C0" w:rsidRPr="00AF13C0" w:rsidRDefault="00AF13C0" w:rsidP="00DD02E3">
            <w:pPr>
              <w:spacing w:line="360" w:lineRule="auto"/>
              <w:rPr>
                <w:rFonts w:eastAsia="Yu Mincho" w:cs="Arial"/>
                <w:color w:val="000000"/>
                <w:kern w:val="0"/>
                <w14:ligatures w14:val="none"/>
              </w:rPr>
            </w:pPr>
            <w:r w:rsidRPr="00AF13C0">
              <w:rPr>
                <w:rFonts w:eastAsia="Yu Mincho" w:cs="Arial"/>
                <w:color w:val="000000"/>
                <w:kern w:val="0"/>
                <w:szCs w:val="26"/>
                <w14:ligatures w14:val="none"/>
              </w:rPr>
              <w:t>INT</w:t>
            </w:r>
          </w:p>
        </w:tc>
        <w:tc>
          <w:tcPr>
            <w:tcW w:w="1196" w:type="pct"/>
          </w:tcPr>
          <w:p w14:paraId="5F3BDBAA"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Khóa chính</w:t>
            </w:r>
          </w:p>
        </w:tc>
        <w:tc>
          <w:tcPr>
            <w:tcW w:w="1196" w:type="pct"/>
          </w:tcPr>
          <w:p w14:paraId="1666FA47"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Mã số phiếu bán</w:t>
            </w:r>
          </w:p>
        </w:tc>
      </w:tr>
      <w:tr w:rsidR="00AF13C0" w:rsidRPr="00AF13C0" w14:paraId="652D2E66" w14:textId="77777777">
        <w:trPr>
          <w:trHeight w:val="283"/>
        </w:trPr>
        <w:tc>
          <w:tcPr>
            <w:tcW w:w="377" w:type="pct"/>
            <w:hideMark/>
          </w:tcPr>
          <w:p w14:paraId="0DF92175" w14:textId="77777777" w:rsidR="00AF13C0" w:rsidRPr="00AF13C0" w:rsidRDefault="00AF13C0" w:rsidP="00DD02E3">
            <w:pPr>
              <w:spacing w:line="360" w:lineRule="auto"/>
              <w:jc w:val="center"/>
              <w:rPr>
                <w:rFonts w:eastAsia="Yu Mincho" w:cs="Arial"/>
                <w:color w:val="171717"/>
                <w:kern w:val="0"/>
                <w:szCs w:val="26"/>
                <w14:ligatures w14:val="none"/>
              </w:rPr>
            </w:pPr>
            <w:r w:rsidRPr="00AF13C0">
              <w:rPr>
                <w:rFonts w:eastAsia="Yu Mincho" w:cs="Arial"/>
                <w:color w:val="000000"/>
                <w:kern w:val="0"/>
                <w:szCs w:val="26"/>
                <w14:ligatures w14:val="none"/>
              </w:rPr>
              <w:t>2</w:t>
            </w:r>
          </w:p>
        </w:tc>
        <w:tc>
          <w:tcPr>
            <w:tcW w:w="1034" w:type="pct"/>
            <w:hideMark/>
          </w:tcPr>
          <w:p w14:paraId="298530AA" w14:textId="77777777" w:rsidR="00AF13C0" w:rsidRPr="00AF13C0" w:rsidRDefault="00AF13C0" w:rsidP="00DD02E3">
            <w:pPr>
              <w:spacing w:line="360" w:lineRule="auto"/>
              <w:jc w:val="center"/>
              <w:rPr>
                <w:rFonts w:eastAsia="Yu Mincho" w:cs="Arial"/>
                <w:color w:val="171717"/>
                <w:kern w:val="0"/>
                <w:szCs w:val="26"/>
                <w14:ligatures w14:val="none"/>
              </w:rPr>
            </w:pPr>
            <w:r w:rsidRPr="00AF13C0">
              <w:rPr>
                <w:rFonts w:eastAsia="Yu Mincho" w:cs="Arial"/>
                <w:color w:val="000000"/>
                <w:kern w:val="0"/>
                <w:szCs w:val="26"/>
                <w14:ligatures w14:val="none"/>
              </w:rPr>
              <w:t>NgayLap</w:t>
            </w:r>
          </w:p>
        </w:tc>
        <w:tc>
          <w:tcPr>
            <w:tcW w:w="1197" w:type="pct"/>
          </w:tcPr>
          <w:p w14:paraId="75A8B535" w14:textId="77777777" w:rsidR="00AF13C0" w:rsidRPr="00AF13C0" w:rsidRDefault="00AF13C0" w:rsidP="00DD02E3">
            <w:pPr>
              <w:spacing w:line="360" w:lineRule="auto"/>
              <w:rPr>
                <w:rFonts w:eastAsia="Yu Mincho" w:cs="Arial"/>
                <w:color w:val="171717"/>
                <w:kern w:val="0"/>
                <w:szCs w:val="26"/>
                <w14:ligatures w14:val="none"/>
              </w:rPr>
            </w:pPr>
            <w:r w:rsidRPr="00AF13C0">
              <w:rPr>
                <w:rFonts w:eastAsia="Yu Mincho" w:cs="Arial"/>
                <w:color w:val="000000"/>
                <w:kern w:val="0"/>
                <w:szCs w:val="26"/>
                <w14:ligatures w14:val="none"/>
              </w:rPr>
              <w:t>DATETIME</w:t>
            </w:r>
          </w:p>
        </w:tc>
        <w:tc>
          <w:tcPr>
            <w:tcW w:w="1196" w:type="pct"/>
          </w:tcPr>
          <w:p w14:paraId="643CAF15"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&lt;= Ngày hiện tại</w:t>
            </w:r>
          </w:p>
        </w:tc>
        <w:tc>
          <w:tcPr>
            <w:tcW w:w="1196" w:type="pct"/>
          </w:tcPr>
          <w:p w14:paraId="0715AA26"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Ngày lập phiếu bán</w:t>
            </w:r>
          </w:p>
        </w:tc>
      </w:tr>
      <w:tr w:rsidR="00AF13C0" w:rsidRPr="00AF13C0" w14:paraId="3241ACF4" w14:textId="77777777">
        <w:trPr>
          <w:trHeight w:val="283"/>
        </w:trPr>
        <w:tc>
          <w:tcPr>
            <w:tcW w:w="377" w:type="pct"/>
          </w:tcPr>
          <w:p w14:paraId="1159DA8C" w14:textId="77777777" w:rsidR="00AF13C0" w:rsidRPr="00AF13C0" w:rsidRDefault="00AF13C0" w:rsidP="00DD02E3">
            <w:pPr>
              <w:spacing w:line="360" w:lineRule="auto"/>
              <w:jc w:val="center"/>
              <w:rPr>
                <w:rFonts w:eastAsia="Yu Mincho" w:cs="Arial"/>
                <w:color w:val="171717"/>
                <w:kern w:val="0"/>
                <w:szCs w:val="26"/>
                <w14:ligatures w14:val="none"/>
              </w:rPr>
            </w:pPr>
            <w:r w:rsidRPr="00AF13C0">
              <w:rPr>
                <w:rFonts w:eastAsia="Yu Mincho" w:cs="Arial"/>
                <w:color w:val="000000"/>
                <w:kern w:val="0"/>
                <w:szCs w:val="26"/>
                <w14:ligatures w14:val="none"/>
              </w:rPr>
              <w:t>3</w:t>
            </w:r>
          </w:p>
        </w:tc>
        <w:tc>
          <w:tcPr>
            <w:tcW w:w="1034" w:type="pct"/>
          </w:tcPr>
          <w:p w14:paraId="3F21D805" w14:textId="77777777" w:rsidR="00AF13C0" w:rsidRPr="00AF13C0" w:rsidRDefault="00AF13C0" w:rsidP="00DD02E3">
            <w:pPr>
              <w:spacing w:line="360" w:lineRule="auto"/>
              <w:jc w:val="center"/>
              <w:rPr>
                <w:rFonts w:eastAsia="Yu Mincho" w:cs="Arial"/>
                <w:color w:val="000000"/>
                <w:kern w:val="0"/>
                <w14:ligatures w14:val="none"/>
              </w:rPr>
            </w:pPr>
            <w:r w:rsidRPr="00AF13C0">
              <w:rPr>
                <w:rFonts w:eastAsia="Yu Mincho" w:cs="Arial"/>
                <w:color w:val="000000"/>
                <w:kern w:val="0"/>
                <w:szCs w:val="26"/>
                <w14:ligatures w14:val="none"/>
              </w:rPr>
              <w:t>KhachHang</w:t>
            </w:r>
          </w:p>
        </w:tc>
        <w:tc>
          <w:tcPr>
            <w:tcW w:w="1197" w:type="pct"/>
          </w:tcPr>
          <w:p w14:paraId="10690346" w14:textId="77777777" w:rsidR="00AF13C0" w:rsidRPr="00AF13C0" w:rsidRDefault="00AF13C0" w:rsidP="00DD02E3">
            <w:pPr>
              <w:spacing w:line="360" w:lineRule="auto"/>
              <w:rPr>
                <w:rFonts w:eastAsia="Yu Mincho" w:cs="Arial"/>
                <w:color w:val="000000"/>
                <w:kern w:val="0"/>
                <w14:ligatures w14:val="none"/>
              </w:rPr>
            </w:pPr>
          </w:p>
        </w:tc>
        <w:tc>
          <w:tcPr>
            <w:tcW w:w="1196" w:type="pct"/>
          </w:tcPr>
          <w:p w14:paraId="27AF4489" w14:textId="77777777" w:rsidR="00AF13C0" w:rsidRPr="00AF13C0" w:rsidRDefault="00AF13C0" w:rsidP="00DD02E3">
            <w:pPr>
              <w:spacing w:line="360" w:lineRule="auto"/>
              <w:rPr>
                <w:rFonts w:eastAsia="Yu Mincho" w:cs="Arial"/>
                <w:color w:val="000000"/>
                <w:kern w:val="0"/>
                <w:szCs w:val="26"/>
                <w14:ligatures w14:val="none"/>
              </w:rPr>
            </w:pPr>
          </w:p>
        </w:tc>
        <w:tc>
          <w:tcPr>
            <w:tcW w:w="1196" w:type="pct"/>
          </w:tcPr>
          <w:p w14:paraId="09E506C7"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Tên khách hàng mua</w:t>
            </w:r>
          </w:p>
        </w:tc>
      </w:tr>
      <w:tr w:rsidR="00AF13C0" w:rsidRPr="00AF13C0" w14:paraId="1746586E" w14:textId="77777777">
        <w:trPr>
          <w:trHeight w:val="283"/>
        </w:trPr>
        <w:tc>
          <w:tcPr>
            <w:tcW w:w="377" w:type="pct"/>
          </w:tcPr>
          <w:p w14:paraId="1C94CA02" w14:textId="77777777" w:rsidR="00AF13C0" w:rsidRPr="00AF13C0" w:rsidRDefault="00AF13C0" w:rsidP="00DD02E3">
            <w:pPr>
              <w:spacing w:line="360" w:lineRule="auto"/>
              <w:jc w:val="center"/>
              <w:rPr>
                <w:rFonts w:eastAsia="Times New Roman" w:cs="Times New Roman"/>
                <w:color w:val="000000"/>
                <w:kern w:val="0"/>
                <w:szCs w:val="26"/>
                <w14:ligatures w14:val="none"/>
              </w:rPr>
            </w:pPr>
            <w:r w:rsidRPr="00AF13C0">
              <w:rPr>
                <w:rFonts w:eastAsia="Yu Mincho" w:cs="Arial"/>
                <w:color w:val="000000"/>
                <w:kern w:val="0"/>
                <w:szCs w:val="26"/>
                <w14:ligatures w14:val="none"/>
              </w:rPr>
              <w:t>4</w:t>
            </w:r>
          </w:p>
        </w:tc>
        <w:tc>
          <w:tcPr>
            <w:tcW w:w="1034" w:type="pct"/>
          </w:tcPr>
          <w:p w14:paraId="13167F81" w14:textId="77777777" w:rsidR="00AF13C0" w:rsidRPr="00AF13C0" w:rsidRDefault="00AF13C0" w:rsidP="00DD02E3">
            <w:pPr>
              <w:spacing w:line="360" w:lineRule="auto"/>
              <w:jc w:val="center"/>
              <w:rPr>
                <w:rFonts w:eastAsia="Yu Mincho" w:cs="Arial"/>
                <w:color w:val="000000"/>
                <w:kern w:val="0"/>
                <w:sz w:val="28"/>
                <w:szCs w:val="28"/>
                <w14:ligatures w14:val="none"/>
              </w:rPr>
            </w:pPr>
            <w:r w:rsidRPr="00AF13C0">
              <w:rPr>
                <w:rFonts w:eastAsia="Yu Mincho" w:cs="Arial"/>
                <w:color w:val="000000"/>
                <w:kern w:val="0"/>
                <w:szCs w:val="26"/>
                <w14:ligatures w14:val="none"/>
              </w:rPr>
              <w:t>TongTien</w:t>
            </w:r>
          </w:p>
        </w:tc>
        <w:tc>
          <w:tcPr>
            <w:tcW w:w="1197" w:type="pct"/>
          </w:tcPr>
          <w:p w14:paraId="612623FF" w14:textId="77777777" w:rsidR="00AF13C0" w:rsidRPr="00AF13C0" w:rsidRDefault="00AF13C0" w:rsidP="00DD02E3">
            <w:pPr>
              <w:spacing w:line="360" w:lineRule="auto"/>
              <w:rPr>
                <w:rFonts w:eastAsia="Yu Mincho" w:cs="Arial"/>
                <w:color w:val="000000"/>
                <w:kern w:val="0"/>
                <w14:ligatures w14:val="none"/>
              </w:rPr>
            </w:pPr>
            <w:r w:rsidRPr="00AF13C0">
              <w:rPr>
                <w:rFonts w:eastAsia="Yu Mincho" w:cs="Arial"/>
                <w:color w:val="000000"/>
                <w:kern w:val="0"/>
                <w:szCs w:val="26"/>
                <w14:ligatures w14:val="none"/>
              </w:rPr>
              <w:t>BIGINT</w:t>
            </w:r>
          </w:p>
        </w:tc>
        <w:tc>
          <w:tcPr>
            <w:tcW w:w="1196" w:type="pct"/>
          </w:tcPr>
          <w:p w14:paraId="0F3FC6F4"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&gt;= 0</w:t>
            </w:r>
          </w:p>
        </w:tc>
        <w:tc>
          <w:tcPr>
            <w:tcW w:w="1196" w:type="pct"/>
          </w:tcPr>
          <w:p w14:paraId="1CC045E6" w14:textId="77777777" w:rsidR="00AF13C0" w:rsidRPr="00AF13C0" w:rsidRDefault="00AF13C0" w:rsidP="00DD02E3">
            <w:pPr>
              <w:spacing w:line="360" w:lineRule="auto"/>
              <w:rPr>
                <w:rFonts w:eastAsia="Yu Mincho" w:cs="Arial"/>
                <w:color w:val="000000"/>
                <w:kern w:val="0"/>
                <w:szCs w:val="26"/>
                <w14:ligatures w14:val="none"/>
              </w:rPr>
            </w:pPr>
            <w:r w:rsidRPr="00AF13C0">
              <w:rPr>
                <w:rFonts w:eastAsia="Yu Mincho" w:cs="Arial"/>
                <w:color w:val="000000"/>
                <w:kern w:val="0"/>
                <w:szCs w:val="26"/>
                <w14:ligatures w14:val="none"/>
              </w:rPr>
              <w:t>Tổng tiền bán</w:t>
            </w:r>
          </w:p>
        </w:tc>
      </w:tr>
    </w:tbl>
    <w:p w14:paraId="53F4B4FD" w14:textId="0987E0A9" w:rsidR="007D4FEA" w:rsidRDefault="007D4FEA" w:rsidP="00AF13C0"/>
    <w:p w14:paraId="439CD1D4" w14:textId="54C6A8A2" w:rsidR="005F18F8" w:rsidRPr="005F18F8" w:rsidRDefault="005F18F8" w:rsidP="003955BF">
      <w:pPr>
        <w:pStyle w:val="111"/>
        <w:rPr>
          <w:noProof/>
          <w:lang w:val="vi-VN"/>
        </w:rPr>
      </w:pPr>
      <w:bookmarkStart w:id="55" w:name="_Toc168520315"/>
      <w:r w:rsidRPr="005F18F8">
        <w:rPr>
          <w:noProof/>
          <w:lang w:val="vi-VN"/>
        </w:rPr>
        <w:t>Bảng CTPHIEUBAN</w:t>
      </w:r>
      <w:bookmarkEnd w:id="55"/>
    </w:p>
    <w:tbl>
      <w:tblPr>
        <w:tblStyle w:val="BngLiNhat8"/>
        <w:tblW w:w="5000" w:type="pct"/>
        <w:tblCellMar>
          <w:top w:w="28" w:type="dxa"/>
          <w:left w:w="85" w:type="dxa"/>
          <w:bottom w:w="28" w:type="dxa"/>
          <w:right w:w="85" w:type="dxa"/>
        </w:tblCellMar>
        <w:tblLook w:val="04A0" w:firstRow="1" w:lastRow="0" w:firstColumn="1" w:lastColumn="0" w:noHBand="0" w:noVBand="1"/>
      </w:tblPr>
      <w:tblGrid>
        <w:gridCol w:w="684"/>
        <w:gridCol w:w="1658"/>
        <w:gridCol w:w="1609"/>
        <w:gridCol w:w="3061"/>
        <w:gridCol w:w="2059"/>
      </w:tblGrid>
      <w:tr w:rsidR="00EB6E6A" w:rsidRPr="00EB6E6A" w14:paraId="6E54C72C" w14:textId="77777777">
        <w:trPr>
          <w:cnfStyle w:val="100000000000" w:firstRow="1" w:lastRow="0" w:firstColumn="0" w:lastColumn="0" w:oddVBand="0" w:evenVBand="0" w:oddHBand="0" w:evenHBand="0" w:firstRowFirstColumn="0" w:firstRowLastColumn="0" w:lastRowFirstColumn="0" w:lastRowLastColumn="0"/>
          <w:trHeight w:val="567"/>
        </w:trPr>
        <w:tc>
          <w:tcPr>
            <w:tcW w:w="377" w:type="pct"/>
            <w:hideMark/>
          </w:tcPr>
          <w:p w14:paraId="630FBD04" w14:textId="77777777" w:rsidR="00EB6E6A" w:rsidRPr="00EB6E6A" w:rsidRDefault="00EB6E6A" w:rsidP="00DD02E3">
            <w:pPr>
              <w:spacing w:line="360" w:lineRule="auto"/>
              <w:rPr>
                <w:rFonts w:eastAsia="Yu Mincho" w:cs="Arial"/>
                <w:b w:val="0"/>
                <w:kern w:val="0"/>
                <w14:ligatures w14:val="none"/>
              </w:rPr>
            </w:pPr>
            <w:r w:rsidRPr="00EB6E6A">
              <w:rPr>
                <w:rFonts w:eastAsia="Yu Mincho" w:cs="Arial"/>
                <w:kern w:val="0"/>
                <w14:ligatures w14:val="none"/>
              </w:rPr>
              <w:t>STT</w:t>
            </w:r>
          </w:p>
        </w:tc>
        <w:tc>
          <w:tcPr>
            <w:tcW w:w="914" w:type="pct"/>
            <w:hideMark/>
          </w:tcPr>
          <w:p w14:paraId="6DD32F79" w14:textId="77777777" w:rsidR="00EB6E6A" w:rsidRPr="00EB6E6A" w:rsidRDefault="00EB6E6A" w:rsidP="00DD02E3">
            <w:pPr>
              <w:spacing w:line="360" w:lineRule="auto"/>
              <w:rPr>
                <w:rFonts w:eastAsia="Yu Mincho" w:cs="Arial"/>
                <w:b w:val="0"/>
                <w:kern w:val="0"/>
                <w14:ligatures w14:val="none"/>
              </w:rPr>
            </w:pPr>
            <w:r w:rsidRPr="00EB6E6A">
              <w:rPr>
                <w:rFonts w:eastAsia="Yu Mincho" w:cs="Arial"/>
                <w:kern w:val="0"/>
                <w14:ligatures w14:val="none"/>
              </w:rPr>
              <w:t>Thuộc tính</w:t>
            </w:r>
          </w:p>
        </w:tc>
        <w:tc>
          <w:tcPr>
            <w:tcW w:w="887" w:type="pct"/>
            <w:hideMark/>
          </w:tcPr>
          <w:p w14:paraId="59D119CF" w14:textId="77777777" w:rsidR="00EB6E6A" w:rsidRPr="00EB6E6A" w:rsidRDefault="00EB6E6A" w:rsidP="00DD02E3">
            <w:pPr>
              <w:spacing w:line="360" w:lineRule="auto"/>
              <w:rPr>
                <w:rFonts w:eastAsia="Yu Mincho" w:cs="Arial"/>
                <w:b w:val="0"/>
                <w:kern w:val="0"/>
                <w14:ligatures w14:val="none"/>
              </w:rPr>
            </w:pPr>
            <w:r w:rsidRPr="00EB6E6A">
              <w:rPr>
                <w:rFonts w:eastAsia="Yu Mincho" w:cs="Arial"/>
                <w:kern w:val="0"/>
                <w14:ligatures w14:val="none"/>
              </w:rPr>
              <w:t>Kiểu dữ liệu</w:t>
            </w:r>
          </w:p>
        </w:tc>
        <w:tc>
          <w:tcPr>
            <w:tcW w:w="1687" w:type="pct"/>
          </w:tcPr>
          <w:p w14:paraId="45D806EC" w14:textId="77777777" w:rsidR="00EB6E6A" w:rsidRPr="00EB6E6A" w:rsidRDefault="00EB6E6A" w:rsidP="00DD02E3">
            <w:pPr>
              <w:spacing w:line="360" w:lineRule="auto"/>
              <w:rPr>
                <w:rFonts w:eastAsia="Yu Mincho" w:cs="Arial"/>
                <w:kern w:val="0"/>
                <w14:ligatures w14:val="none"/>
              </w:rPr>
            </w:pPr>
            <w:r w:rsidRPr="00EB6E6A">
              <w:rPr>
                <w:rFonts w:eastAsia="Yu Mincho" w:cs="Arial"/>
                <w:kern w:val="0"/>
                <w14:ligatures w14:val="none"/>
              </w:rPr>
              <w:t>Ràng buộc</w:t>
            </w:r>
          </w:p>
        </w:tc>
        <w:tc>
          <w:tcPr>
            <w:tcW w:w="1135" w:type="pct"/>
          </w:tcPr>
          <w:p w14:paraId="0B8E54B8" w14:textId="77777777" w:rsidR="00EB6E6A" w:rsidRPr="00EB6E6A" w:rsidRDefault="00EB6E6A" w:rsidP="00DD02E3">
            <w:pPr>
              <w:spacing w:line="360" w:lineRule="auto"/>
              <w:rPr>
                <w:rFonts w:eastAsia="Yu Mincho" w:cs="Arial"/>
                <w:kern w:val="0"/>
                <w14:ligatures w14:val="none"/>
              </w:rPr>
            </w:pPr>
            <w:r w:rsidRPr="00EB6E6A">
              <w:rPr>
                <w:rFonts w:eastAsia="Yu Mincho" w:cs="Arial"/>
                <w:kern w:val="0"/>
                <w14:ligatures w14:val="none"/>
              </w:rPr>
              <w:t>Diễn giải</w:t>
            </w:r>
          </w:p>
        </w:tc>
      </w:tr>
      <w:tr w:rsidR="00EB6E6A" w:rsidRPr="00EB6E6A" w14:paraId="19AFE3C5" w14:textId="77777777">
        <w:trPr>
          <w:trHeight w:val="283"/>
        </w:trPr>
        <w:tc>
          <w:tcPr>
            <w:tcW w:w="377" w:type="pct"/>
          </w:tcPr>
          <w:p w14:paraId="4569C2E5" w14:textId="77777777" w:rsidR="00EB6E6A" w:rsidRPr="00EB6E6A" w:rsidRDefault="00EB6E6A" w:rsidP="00DD02E3">
            <w:pPr>
              <w:spacing w:line="360" w:lineRule="auto"/>
              <w:jc w:val="center"/>
              <w:rPr>
                <w:rFonts w:eastAsia="Yu Mincho" w:cs="Arial"/>
                <w:color w:val="171717"/>
                <w:kern w:val="0"/>
                <w:szCs w:val="26"/>
                <w14:ligatures w14:val="none"/>
              </w:rPr>
            </w:pPr>
            <w:r w:rsidRPr="00EB6E6A">
              <w:rPr>
                <w:rFonts w:eastAsia="Yu Mincho" w:cs="Arial"/>
                <w:color w:val="000000"/>
                <w:kern w:val="0"/>
                <w:szCs w:val="26"/>
                <w14:ligatures w14:val="none"/>
              </w:rPr>
              <w:t>1</w:t>
            </w:r>
          </w:p>
        </w:tc>
        <w:tc>
          <w:tcPr>
            <w:tcW w:w="914" w:type="pct"/>
          </w:tcPr>
          <w:p w14:paraId="056691DA" w14:textId="77777777" w:rsidR="00EB6E6A" w:rsidRPr="00EB6E6A" w:rsidRDefault="00EB6E6A" w:rsidP="00DD02E3">
            <w:pPr>
              <w:spacing w:line="360" w:lineRule="auto"/>
              <w:jc w:val="center"/>
              <w:rPr>
                <w:rFonts w:eastAsia="Yu Mincho" w:cs="Arial"/>
                <w:color w:val="000000"/>
                <w:kern w:val="0"/>
                <w14:ligatures w14:val="none"/>
              </w:rPr>
            </w:pPr>
            <w:r w:rsidRPr="00EB6E6A">
              <w:rPr>
                <w:rFonts w:eastAsia="Yu Mincho" w:cs="Arial"/>
                <w:color w:val="000000"/>
                <w:kern w:val="0"/>
                <w:szCs w:val="26"/>
                <w14:ligatures w14:val="none"/>
              </w:rPr>
              <w:t>SoPhieu</w:t>
            </w:r>
          </w:p>
        </w:tc>
        <w:tc>
          <w:tcPr>
            <w:tcW w:w="887" w:type="pct"/>
          </w:tcPr>
          <w:p w14:paraId="4AF616AF" w14:textId="77777777" w:rsidR="00EB6E6A" w:rsidRPr="00EB6E6A" w:rsidRDefault="00EB6E6A" w:rsidP="00DD02E3">
            <w:pPr>
              <w:spacing w:line="360" w:lineRule="auto"/>
              <w:rPr>
                <w:rFonts w:eastAsia="Yu Mincho" w:cs="Arial"/>
                <w:color w:val="000000"/>
                <w:kern w:val="0"/>
                <w14:ligatures w14:val="none"/>
              </w:rPr>
            </w:pPr>
            <w:r w:rsidRPr="00EB6E6A">
              <w:rPr>
                <w:rFonts w:eastAsia="Yu Mincho" w:cs="Arial"/>
                <w:color w:val="000000"/>
                <w:kern w:val="0"/>
                <w:szCs w:val="26"/>
                <w14:ligatures w14:val="none"/>
              </w:rPr>
              <w:t>INT</w:t>
            </w:r>
          </w:p>
        </w:tc>
        <w:tc>
          <w:tcPr>
            <w:tcW w:w="1687" w:type="pct"/>
          </w:tcPr>
          <w:p w14:paraId="5DD12425" w14:textId="13F89E08"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 xml:space="preserve">Khóa ngoại tham chiếu tới </w:t>
            </w:r>
            <w:r w:rsidR="00DD02E3" w:rsidRPr="00EB6E6A">
              <w:rPr>
                <w:rFonts w:eastAsia="Yu Mincho" w:cs="Arial"/>
                <w:color w:val="000000"/>
                <w:kern w:val="0"/>
                <w:szCs w:val="26"/>
                <w14:ligatures w14:val="none"/>
              </w:rPr>
              <w:t>SoPhieu (</w:t>
            </w:r>
            <w:r w:rsidRPr="00EB6E6A">
              <w:rPr>
                <w:rFonts w:eastAsia="Yu Mincho" w:cs="Arial"/>
                <w:color w:val="000000"/>
                <w:kern w:val="0"/>
                <w:szCs w:val="26"/>
                <w14:ligatures w14:val="none"/>
              </w:rPr>
              <w:t>PHIEUBAN)</w:t>
            </w:r>
          </w:p>
        </w:tc>
        <w:tc>
          <w:tcPr>
            <w:tcW w:w="1135" w:type="pct"/>
          </w:tcPr>
          <w:p w14:paraId="3B6480D9"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Mã số phiếu bán</w:t>
            </w:r>
          </w:p>
        </w:tc>
      </w:tr>
      <w:tr w:rsidR="00EB6E6A" w:rsidRPr="00EB6E6A" w14:paraId="03CA918D" w14:textId="77777777">
        <w:trPr>
          <w:trHeight w:val="283"/>
        </w:trPr>
        <w:tc>
          <w:tcPr>
            <w:tcW w:w="377" w:type="pct"/>
            <w:hideMark/>
          </w:tcPr>
          <w:p w14:paraId="0BC1B55E" w14:textId="77777777" w:rsidR="00EB6E6A" w:rsidRPr="00EB6E6A" w:rsidRDefault="00EB6E6A" w:rsidP="00DD02E3">
            <w:pPr>
              <w:spacing w:line="360" w:lineRule="auto"/>
              <w:jc w:val="center"/>
              <w:rPr>
                <w:rFonts w:eastAsia="Yu Mincho" w:cs="Arial"/>
                <w:color w:val="171717"/>
                <w:kern w:val="0"/>
                <w:szCs w:val="26"/>
                <w14:ligatures w14:val="none"/>
              </w:rPr>
            </w:pPr>
            <w:r w:rsidRPr="00EB6E6A">
              <w:rPr>
                <w:rFonts w:eastAsia="Yu Mincho" w:cs="Arial"/>
                <w:color w:val="000000"/>
                <w:kern w:val="0"/>
                <w:szCs w:val="26"/>
                <w14:ligatures w14:val="none"/>
              </w:rPr>
              <w:t>2</w:t>
            </w:r>
          </w:p>
        </w:tc>
        <w:tc>
          <w:tcPr>
            <w:tcW w:w="914" w:type="pct"/>
            <w:hideMark/>
          </w:tcPr>
          <w:p w14:paraId="21577E7D" w14:textId="77777777" w:rsidR="00EB6E6A" w:rsidRPr="00EB6E6A" w:rsidRDefault="00EB6E6A" w:rsidP="00DD02E3">
            <w:pPr>
              <w:spacing w:line="360" w:lineRule="auto"/>
              <w:jc w:val="center"/>
              <w:rPr>
                <w:rFonts w:eastAsia="Yu Mincho" w:cs="Arial"/>
                <w:color w:val="171717"/>
                <w:kern w:val="0"/>
                <w:szCs w:val="26"/>
                <w14:ligatures w14:val="none"/>
              </w:rPr>
            </w:pPr>
            <w:r w:rsidRPr="00EB6E6A">
              <w:rPr>
                <w:rFonts w:eastAsia="Yu Mincho" w:cs="Arial"/>
                <w:color w:val="000000"/>
                <w:kern w:val="0"/>
                <w:szCs w:val="26"/>
                <w14:ligatures w14:val="none"/>
              </w:rPr>
              <w:t>SanPham</w:t>
            </w:r>
          </w:p>
        </w:tc>
        <w:tc>
          <w:tcPr>
            <w:tcW w:w="887" w:type="pct"/>
          </w:tcPr>
          <w:p w14:paraId="349C42C0" w14:textId="77777777" w:rsidR="00EB6E6A" w:rsidRPr="00EB6E6A" w:rsidRDefault="00EB6E6A" w:rsidP="00DD02E3">
            <w:pPr>
              <w:spacing w:line="360" w:lineRule="auto"/>
              <w:rPr>
                <w:rFonts w:eastAsia="Yu Mincho" w:cs="Arial"/>
                <w:color w:val="171717"/>
                <w:kern w:val="0"/>
                <w:szCs w:val="26"/>
                <w14:ligatures w14:val="none"/>
              </w:rPr>
            </w:pPr>
            <w:r w:rsidRPr="00EB6E6A">
              <w:rPr>
                <w:rFonts w:eastAsia="Yu Mincho" w:cs="Arial"/>
                <w:color w:val="000000"/>
                <w:kern w:val="0"/>
                <w:szCs w:val="26"/>
                <w14:ligatures w14:val="none"/>
              </w:rPr>
              <w:t>INT</w:t>
            </w:r>
          </w:p>
        </w:tc>
        <w:tc>
          <w:tcPr>
            <w:tcW w:w="1687" w:type="pct"/>
          </w:tcPr>
          <w:p w14:paraId="69B98236" w14:textId="185ACD25"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 xml:space="preserve">Khóa ngoại tham chiếu tới </w:t>
            </w:r>
            <w:r w:rsidR="00DD02E3" w:rsidRPr="00EB6E6A">
              <w:rPr>
                <w:rFonts w:eastAsia="Yu Mincho" w:cs="Arial"/>
                <w:color w:val="000000"/>
                <w:kern w:val="0"/>
                <w:szCs w:val="26"/>
                <w14:ligatures w14:val="none"/>
              </w:rPr>
              <w:t>MaSP (</w:t>
            </w:r>
            <w:r w:rsidRPr="00EB6E6A">
              <w:rPr>
                <w:rFonts w:eastAsia="Yu Mincho" w:cs="Arial"/>
                <w:color w:val="000000"/>
                <w:kern w:val="0"/>
                <w:szCs w:val="26"/>
                <w14:ligatures w14:val="none"/>
              </w:rPr>
              <w:t>SANPHAM)</w:t>
            </w:r>
          </w:p>
        </w:tc>
        <w:tc>
          <w:tcPr>
            <w:tcW w:w="1135" w:type="pct"/>
          </w:tcPr>
          <w:p w14:paraId="0CC52FE1"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Mã sản phẩm bán</w:t>
            </w:r>
          </w:p>
        </w:tc>
      </w:tr>
      <w:tr w:rsidR="00EB6E6A" w:rsidRPr="00EB6E6A" w14:paraId="02A2B378" w14:textId="77777777">
        <w:trPr>
          <w:trHeight w:val="283"/>
        </w:trPr>
        <w:tc>
          <w:tcPr>
            <w:tcW w:w="377" w:type="pct"/>
          </w:tcPr>
          <w:p w14:paraId="0D3E744A" w14:textId="77777777" w:rsidR="00EB6E6A" w:rsidRPr="00EB6E6A" w:rsidRDefault="00EB6E6A" w:rsidP="00DD02E3">
            <w:pPr>
              <w:spacing w:line="360" w:lineRule="auto"/>
              <w:jc w:val="center"/>
              <w:rPr>
                <w:rFonts w:eastAsia="Yu Mincho" w:cs="Arial"/>
                <w:color w:val="171717"/>
                <w:kern w:val="0"/>
                <w:szCs w:val="26"/>
                <w14:ligatures w14:val="none"/>
              </w:rPr>
            </w:pPr>
            <w:r w:rsidRPr="00EB6E6A">
              <w:rPr>
                <w:rFonts w:eastAsia="Yu Mincho" w:cs="Arial"/>
                <w:color w:val="000000"/>
                <w:kern w:val="0"/>
                <w:szCs w:val="26"/>
                <w14:ligatures w14:val="none"/>
              </w:rPr>
              <w:t>3</w:t>
            </w:r>
          </w:p>
        </w:tc>
        <w:tc>
          <w:tcPr>
            <w:tcW w:w="914" w:type="pct"/>
          </w:tcPr>
          <w:p w14:paraId="2FFFF8DA" w14:textId="77777777" w:rsidR="00EB6E6A" w:rsidRPr="00EB6E6A" w:rsidRDefault="00EB6E6A" w:rsidP="00DD02E3">
            <w:pPr>
              <w:spacing w:line="360" w:lineRule="auto"/>
              <w:jc w:val="center"/>
              <w:rPr>
                <w:rFonts w:eastAsia="Yu Mincho" w:cs="Arial"/>
                <w:color w:val="000000"/>
                <w:kern w:val="0"/>
                <w14:ligatures w14:val="none"/>
              </w:rPr>
            </w:pPr>
            <w:r w:rsidRPr="00EB6E6A">
              <w:rPr>
                <w:rFonts w:eastAsia="Yu Mincho" w:cs="Arial"/>
                <w:color w:val="000000"/>
                <w:kern w:val="0"/>
                <w:szCs w:val="26"/>
                <w14:ligatures w14:val="none"/>
              </w:rPr>
              <w:t>LoaiSP</w:t>
            </w:r>
          </w:p>
        </w:tc>
        <w:tc>
          <w:tcPr>
            <w:tcW w:w="887" w:type="pct"/>
          </w:tcPr>
          <w:p w14:paraId="09FA7EFE" w14:textId="77777777" w:rsidR="00EB6E6A" w:rsidRPr="00EB6E6A" w:rsidRDefault="00EB6E6A" w:rsidP="00DD02E3">
            <w:pPr>
              <w:spacing w:line="360" w:lineRule="auto"/>
              <w:rPr>
                <w:rFonts w:eastAsia="Yu Mincho" w:cs="Arial"/>
                <w:color w:val="000000"/>
                <w:kern w:val="0"/>
                <w14:ligatures w14:val="none"/>
              </w:rPr>
            </w:pPr>
            <w:r w:rsidRPr="00EB6E6A">
              <w:rPr>
                <w:rFonts w:eastAsia="Yu Mincho" w:cs="Arial"/>
                <w:color w:val="000000"/>
                <w:kern w:val="0"/>
                <w:szCs w:val="26"/>
                <w14:ligatures w14:val="none"/>
              </w:rPr>
              <w:t>INT</w:t>
            </w:r>
          </w:p>
        </w:tc>
        <w:tc>
          <w:tcPr>
            <w:tcW w:w="1687" w:type="pct"/>
          </w:tcPr>
          <w:p w14:paraId="69E687CC" w14:textId="11F00E13" w:rsidR="00EB6E6A" w:rsidRPr="00EB6E6A" w:rsidRDefault="00EB6E6A" w:rsidP="00DD02E3">
            <w:pPr>
              <w:spacing w:line="360" w:lineRule="auto"/>
              <w:rPr>
                <w:rFonts w:eastAsia="Yu Mincho" w:cs="Arial"/>
                <w:color w:val="000000"/>
                <w:kern w:val="0"/>
                <w:szCs w:val="26"/>
                <w14:ligatures w14:val="none"/>
              </w:rPr>
            </w:pPr>
          </w:p>
        </w:tc>
        <w:tc>
          <w:tcPr>
            <w:tcW w:w="1135" w:type="pct"/>
          </w:tcPr>
          <w:p w14:paraId="4BF49FC9"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Loại sản phẩm</w:t>
            </w:r>
          </w:p>
        </w:tc>
      </w:tr>
      <w:tr w:rsidR="00EB6E6A" w:rsidRPr="00EB6E6A" w14:paraId="2B163DAE" w14:textId="77777777">
        <w:trPr>
          <w:trHeight w:val="283"/>
        </w:trPr>
        <w:tc>
          <w:tcPr>
            <w:tcW w:w="377" w:type="pct"/>
          </w:tcPr>
          <w:p w14:paraId="36CBC714" w14:textId="77777777" w:rsidR="00EB6E6A" w:rsidRPr="00EB6E6A" w:rsidRDefault="00EB6E6A" w:rsidP="00DD02E3">
            <w:pPr>
              <w:spacing w:line="360" w:lineRule="auto"/>
              <w:jc w:val="center"/>
              <w:rPr>
                <w:rFonts w:eastAsia="Times New Roman" w:cs="Times New Roman"/>
                <w:color w:val="000000"/>
                <w:kern w:val="0"/>
                <w:szCs w:val="26"/>
                <w14:ligatures w14:val="none"/>
              </w:rPr>
            </w:pPr>
            <w:r w:rsidRPr="00EB6E6A">
              <w:rPr>
                <w:rFonts w:eastAsia="Yu Mincho" w:cs="Arial"/>
                <w:color w:val="000000"/>
                <w:kern w:val="0"/>
                <w:szCs w:val="26"/>
                <w14:ligatures w14:val="none"/>
              </w:rPr>
              <w:t>4</w:t>
            </w:r>
          </w:p>
        </w:tc>
        <w:tc>
          <w:tcPr>
            <w:tcW w:w="914" w:type="pct"/>
          </w:tcPr>
          <w:p w14:paraId="42A124DB" w14:textId="77777777" w:rsidR="00EB6E6A" w:rsidRPr="00EB6E6A" w:rsidRDefault="00EB6E6A" w:rsidP="00DD02E3">
            <w:pPr>
              <w:spacing w:line="360" w:lineRule="auto"/>
              <w:jc w:val="center"/>
              <w:rPr>
                <w:rFonts w:eastAsia="Yu Mincho" w:cs="Arial"/>
                <w:color w:val="000000"/>
                <w:kern w:val="0"/>
                <w:sz w:val="28"/>
                <w:szCs w:val="28"/>
                <w14:ligatures w14:val="none"/>
              </w:rPr>
            </w:pPr>
            <w:r w:rsidRPr="00EB6E6A">
              <w:rPr>
                <w:rFonts w:eastAsia="Yu Mincho" w:cs="Arial"/>
                <w:color w:val="000000"/>
                <w:kern w:val="0"/>
                <w:szCs w:val="26"/>
                <w14:ligatures w14:val="none"/>
              </w:rPr>
              <w:t>SoLuong</w:t>
            </w:r>
          </w:p>
        </w:tc>
        <w:tc>
          <w:tcPr>
            <w:tcW w:w="887" w:type="pct"/>
          </w:tcPr>
          <w:p w14:paraId="3B0FC731" w14:textId="77777777" w:rsidR="00EB6E6A" w:rsidRPr="00EB6E6A" w:rsidRDefault="00EB6E6A" w:rsidP="00DD02E3">
            <w:pPr>
              <w:spacing w:line="360" w:lineRule="auto"/>
              <w:rPr>
                <w:rFonts w:eastAsia="Yu Mincho" w:cs="Arial"/>
                <w:color w:val="000000"/>
                <w:kern w:val="0"/>
                <w14:ligatures w14:val="none"/>
              </w:rPr>
            </w:pPr>
            <w:r w:rsidRPr="00EB6E6A">
              <w:rPr>
                <w:rFonts w:eastAsia="Yu Mincho" w:cs="Arial"/>
                <w:color w:val="000000"/>
                <w:kern w:val="0"/>
                <w:szCs w:val="26"/>
                <w14:ligatures w14:val="none"/>
              </w:rPr>
              <w:t>INT</w:t>
            </w:r>
          </w:p>
        </w:tc>
        <w:tc>
          <w:tcPr>
            <w:tcW w:w="1687" w:type="pct"/>
          </w:tcPr>
          <w:p w14:paraId="67597046"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&gt;= 0</w:t>
            </w:r>
          </w:p>
        </w:tc>
        <w:tc>
          <w:tcPr>
            <w:tcW w:w="1135" w:type="pct"/>
          </w:tcPr>
          <w:p w14:paraId="6D352696"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Số lượng sản phẩm bán</w:t>
            </w:r>
          </w:p>
        </w:tc>
      </w:tr>
      <w:tr w:rsidR="00EB6E6A" w:rsidRPr="00EB6E6A" w14:paraId="6F15C317" w14:textId="77777777">
        <w:trPr>
          <w:trHeight w:val="283"/>
        </w:trPr>
        <w:tc>
          <w:tcPr>
            <w:tcW w:w="377" w:type="pct"/>
          </w:tcPr>
          <w:p w14:paraId="0F49195A" w14:textId="77777777" w:rsidR="00EB6E6A" w:rsidRPr="00EB6E6A" w:rsidRDefault="00EB6E6A" w:rsidP="00DD02E3">
            <w:pPr>
              <w:spacing w:line="360" w:lineRule="auto"/>
              <w:jc w:val="center"/>
              <w:rPr>
                <w:rFonts w:eastAsia="Yu Mincho" w:cs="Arial"/>
                <w:color w:val="000000"/>
                <w:kern w:val="0"/>
                <w:szCs w:val="26"/>
                <w14:ligatures w14:val="none"/>
              </w:rPr>
            </w:pPr>
            <w:r w:rsidRPr="00EB6E6A">
              <w:rPr>
                <w:rFonts w:eastAsia="Yu Mincho" w:cs="Arial"/>
                <w:color w:val="000000"/>
                <w:kern w:val="0"/>
                <w:szCs w:val="26"/>
                <w14:ligatures w14:val="none"/>
              </w:rPr>
              <w:lastRenderedPageBreak/>
              <w:t>5</w:t>
            </w:r>
          </w:p>
        </w:tc>
        <w:tc>
          <w:tcPr>
            <w:tcW w:w="914" w:type="pct"/>
          </w:tcPr>
          <w:p w14:paraId="025E3CB5" w14:textId="77777777" w:rsidR="00EB6E6A" w:rsidRPr="00EB6E6A" w:rsidRDefault="00EB6E6A" w:rsidP="00DD02E3">
            <w:pPr>
              <w:spacing w:line="360" w:lineRule="auto"/>
              <w:jc w:val="center"/>
              <w:rPr>
                <w:rFonts w:eastAsia="Yu Mincho" w:cs="Arial"/>
                <w:color w:val="000000"/>
                <w:kern w:val="0"/>
                <w:szCs w:val="26"/>
                <w14:ligatures w14:val="none"/>
              </w:rPr>
            </w:pPr>
            <w:r w:rsidRPr="00EB6E6A">
              <w:rPr>
                <w:rFonts w:eastAsia="Yu Mincho" w:cs="Arial"/>
                <w:color w:val="000000"/>
                <w:kern w:val="0"/>
                <w:szCs w:val="26"/>
                <w14:ligatures w14:val="none"/>
              </w:rPr>
              <w:t>DonGia</w:t>
            </w:r>
          </w:p>
        </w:tc>
        <w:tc>
          <w:tcPr>
            <w:tcW w:w="887" w:type="pct"/>
          </w:tcPr>
          <w:p w14:paraId="744BA944"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BIGINT</w:t>
            </w:r>
          </w:p>
        </w:tc>
        <w:tc>
          <w:tcPr>
            <w:tcW w:w="1687" w:type="pct"/>
          </w:tcPr>
          <w:p w14:paraId="15A99AC8"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&gt;= 0</w:t>
            </w:r>
          </w:p>
        </w:tc>
        <w:tc>
          <w:tcPr>
            <w:tcW w:w="1135" w:type="pct"/>
          </w:tcPr>
          <w:p w14:paraId="26A3A5A0"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Đơn giá sản phẩm</w:t>
            </w:r>
          </w:p>
        </w:tc>
      </w:tr>
      <w:tr w:rsidR="00EB6E6A" w:rsidRPr="00EB6E6A" w14:paraId="5EE907DF" w14:textId="77777777">
        <w:trPr>
          <w:trHeight w:val="283"/>
        </w:trPr>
        <w:tc>
          <w:tcPr>
            <w:tcW w:w="377" w:type="pct"/>
          </w:tcPr>
          <w:p w14:paraId="30EA2CA3" w14:textId="77777777" w:rsidR="00EB6E6A" w:rsidRPr="00EB6E6A" w:rsidRDefault="00EB6E6A" w:rsidP="00DD02E3">
            <w:pPr>
              <w:spacing w:line="360" w:lineRule="auto"/>
              <w:jc w:val="center"/>
              <w:rPr>
                <w:rFonts w:eastAsia="Yu Mincho" w:cs="Arial"/>
                <w:color w:val="000000"/>
                <w:kern w:val="0"/>
                <w:szCs w:val="26"/>
                <w14:ligatures w14:val="none"/>
              </w:rPr>
            </w:pPr>
            <w:r w:rsidRPr="00EB6E6A">
              <w:rPr>
                <w:rFonts w:eastAsia="Yu Mincho" w:cs="Arial"/>
                <w:color w:val="000000"/>
                <w:kern w:val="0"/>
                <w:szCs w:val="26"/>
                <w14:ligatures w14:val="none"/>
              </w:rPr>
              <w:t>6</w:t>
            </w:r>
          </w:p>
        </w:tc>
        <w:tc>
          <w:tcPr>
            <w:tcW w:w="914" w:type="pct"/>
          </w:tcPr>
          <w:p w14:paraId="22BF369E" w14:textId="77777777" w:rsidR="00EB6E6A" w:rsidRPr="00EB6E6A" w:rsidRDefault="00EB6E6A" w:rsidP="00DD02E3">
            <w:pPr>
              <w:spacing w:line="360" w:lineRule="auto"/>
              <w:jc w:val="center"/>
              <w:rPr>
                <w:rFonts w:eastAsia="Yu Mincho" w:cs="Arial"/>
                <w:color w:val="000000"/>
                <w:kern w:val="0"/>
                <w:szCs w:val="26"/>
                <w14:ligatures w14:val="none"/>
              </w:rPr>
            </w:pPr>
            <w:r w:rsidRPr="00EB6E6A">
              <w:rPr>
                <w:rFonts w:eastAsia="Yu Mincho" w:cs="Arial"/>
                <w:color w:val="000000"/>
                <w:kern w:val="0"/>
                <w:szCs w:val="26"/>
                <w14:ligatures w14:val="none"/>
              </w:rPr>
              <w:t>ThanhTien</w:t>
            </w:r>
          </w:p>
        </w:tc>
        <w:tc>
          <w:tcPr>
            <w:tcW w:w="887" w:type="pct"/>
          </w:tcPr>
          <w:p w14:paraId="1C9F173A"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BIGINT</w:t>
            </w:r>
          </w:p>
        </w:tc>
        <w:tc>
          <w:tcPr>
            <w:tcW w:w="1687" w:type="pct"/>
          </w:tcPr>
          <w:p w14:paraId="1E4ADF05"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&gt;= 0</w:t>
            </w:r>
          </w:p>
        </w:tc>
        <w:tc>
          <w:tcPr>
            <w:tcW w:w="1135" w:type="pct"/>
          </w:tcPr>
          <w:p w14:paraId="395A7937" w14:textId="77777777" w:rsidR="00EB6E6A" w:rsidRPr="00EB6E6A" w:rsidRDefault="00EB6E6A" w:rsidP="00DD02E3">
            <w:pPr>
              <w:spacing w:line="360" w:lineRule="auto"/>
              <w:rPr>
                <w:rFonts w:eastAsia="Yu Mincho" w:cs="Arial"/>
                <w:color w:val="000000"/>
                <w:kern w:val="0"/>
                <w:szCs w:val="26"/>
                <w14:ligatures w14:val="none"/>
              </w:rPr>
            </w:pPr>
            <w:r w:rsidRPr="00EB6E6A">
              <w:rPr>
                <w:rFonts w:eastAsia="Yu Mincho" w:cs="Arial"/>
                <w:color w:val="000000"/>
                <w:kern w:val="0"/>
                <w:szCs w:val="26"/>
                <w14:ligatures w14:val="none"/>
              </w:rPr>
              <w:t>Thành tiền</w:t>
            </w:r>
          </w:p>
        </w:tc>
      </w:tr>
    </w:tbl>
    <w:p w14:paraId="2227A5C9" w14:textId="722A8662" w:rsidR="007D4FEA" w:rsidRDefault="007D4FEA" w:rsidP="00EB6E6A"/>
    <w:p w14:paraId="017B3D1E" w14:textId="64402FCF" w:rsidR="005B536D" w:rsidRPr="00D41287" w:rsidRDefault="005B536D" w:rsidP="003955BF">
      <w:pPr>
        <w:pStyle w:val="111"/>
      </w:pPr>
      <w:bookmarkStart w:id="56" w:name="_Toc168520316"/>
      <w:r w:rsidRPr="005B536D">
        <w:rPr>
          <w:lang w:val="vi-VN"/>
        </w:rPr>
        <w:t xml:space="preserve">Bảng </w:t>
      </w:r>
      <w:bookmarkStart w:id="57" w:name="_Hlk133586210"/>
      <w:r w:rsidRPr="005B536D">
        <w:rPr>
          <w:lang w:val="vi-VN"/>
        </w:rPr>
        <w:t>SANPHAM</w:t>
      </w:r>
      <w:bookmarkEnd w:id="56"/>
      <w:bookmarkEnd w:id="57"/>
    </w:p>
    <w:tbl>
      <w:tblPr>
        <w:tblStyle w:val="BngLiNhat9"/>
        <w:tblW w:w="5000" w:type="pct"/>
        <w:tblCellMar>
          <w:top w:w="28" w:type="dxa"/>
          <w:left w:w="85" w:type="dxa"/>
          <w:bottom w:w="28" w:type="dxa"/>
          <w:right w:w="85" w:type="dxa"/>
        </w:tblCellMar>
        <w:tblLook w:val="04A0" w:firstRow="1" w:lastRow="0" w:firstColumn="1" w:lastColumn="0" w:noHBand="0" w:noVBand="1"/>
      </w:tblPr>
      <w:tblGrid>
        <w:gridCol w:w="685"/>
        <w:gridCol w:w="1729"/>
        <w:gridCol w:w="2025"/>
        <w:gridCol w:w="2609"/>
        <w:gridCol w:w="2023"/>
      </w:tblGrid>
      <w:tr w:rsidR="00A6670B" w:rsidRPr="00A6670B" w14:paraId="47B82F8C" w14:textId="77777777">
        <w:trPr>
          <w:cnfStyle w:val="100000000000" w:firstRow="1" w:lastRow="0" w:firstColumn="0" w:lastColumn="0" w:oddVBand="0" w:evenVBand="0" w:oddHBand="0" w:evenHBand="0" w:firstRowFirstColumn="0" w:firstRowLastColumn="0" w:lastRowFirstColumn="0" w:lastRowLastColumn="0"/>
          <w:trHeight w:val="567"/>
        </w:trPr>
        <w:tc>
          <w:tcPr>
            <w:tcW w:w="378" w:type="pct"/>
            <w:hideMark/>
          </w:tcPr>
          <w:p w14:paraId="7A826F99" w14:textId="77777777" w:rsidR="00A6670B" w:rsidRPr="00A6670B" w:rsidRDefault="00A6670B" w:rsidP="00DD02E3">
            <w:pPr>
              <w:spacing w:line="360" w:lineRule="auto"/>
              <w:rPr>
                <w:rFonts w:eastAsia="Yu Mincho" w:cs="Arial"/>
                <w:b w:val="0"/>
                <w:kern w:val="0"/>
                <w14:ligatures w14:val="none"/>
              </w:rPr>
            </w:pPr>
            <w:r w:rsidRPr="00A6670B">
              <w:rPr>
                <w:rFonts w:eastAsia="Yu Mincho" w:cs="Arial"/>
                <w:kern w:val="0"/>
                <w14:ligatures w14:val="none"/>
              </w:rPr>
              <w:t>STT</w:t>
            </w:r>
          </w:p>
        </w:tc>
        <w:tc>
          <w:tcPr>
            <w:tcW w:w="953" w:type="pct"/>
            <w:hideMark/>
          </w:tcPr>
          <w:p w14:paraId="79003997" w14:textId="77777777" w:rsidR="00A6670B" w:rsidRPr="00A6670B" w:rsidRDefault="00A6670B" w:rsidP="00DD02E3">
            <w:pPr>
              <w:spacing w:line="360" w:lineRule="auto"/>
              <w:rPr>
                <w:rFonts w:eastAsia="Yu Mincho" w:cs="Arial"/>
                <w:b w:val="0"/>
                <w:kern w:val="0"/>
                <w14:ligatures w14:val="none"/>
              </w:rPr>
            </w:pPr>
            <w:r w:rsidRPr="00A6670B">
              <w:rPr>
                <w:rFonts w:eastAsia="Yu Mincho" w:cs="Arial"/>
                <w:kern w:val="0"/>
                <w14:ligatures w14:val="none"/>
              </w:rPr>
              <w:t>Thuộc tính</w:t>
            </w:r>
          </w:p>
        </w:tc>
        <w:tc>
          <w:tcPr>
            <w:tcW w:w="1116" w:type="pct"/>
            <w:hideMark/>
          </w:tcPr>
          <w:p w14:paraId="18AE4B92" w14:textId="77777777" w:rsidR="00A6670B" w:rsidRPr="00A6670B" w:rsidRDefault="00A6670B" w:rsidP="00DD02E3">
            <w:pPr>
              <w:spacing w:line="360" w:lineRule="auto"/>
              <w:rPr>
                <w:rFonts w:eastAsia="Yu Mincho" w:cs="Arial"/>
                <w:b w:val="0"/>
                <w:kern w:val="0"/>
                <w14:ligatures w14:val="none"/>
              </w:rPr>
            </w:pPr>
            <w:r w:rsidRPr="00A6670B">
              <w:rPr>
                <w:rFonts w:eastAsia="Yu Mincho" w:cs="Arial"/>
                <w:kern w:val="0"/>
                <w14:ligatures w14:val="none"/>
              </w:rPr>
              <w:t>Kiểu dữ liệu</w:t>
            </w:r>
          </w:p>
        </w:tc>
        <w:tc>
          <w:tcPr>
            <w:tcW w:w="1438" w:type="pct"/>
          </w:tcPr>
          <w:p w14:paraId="7195E14D" w14:textId="77777777" w:rsidR="00A6670B" w:rsidRPr="00A6670B" w:rsidRDefault="00A6670B" w:rsidP="00DD02E3">
            <w:pPr>
              <w:spacing w:line="360" w:lineRule="auto"/>
              <w:rPr>
                <w:rFonts w:eastAsia="Yu Mincho" w:cs="Arial"/>
                <w:kern w:val="0"/>
                <w14:ligatures w14:val="none"/>
              </w:rPr>
            </w:pPr>
            <w:r w:rsidRPr="00A6670B">
              <w:rPr>
                <w:rFonts w:eastAsia="Yu Mincho" w:cs="Arial"/>
                <w:kern w:val="0"/>
                <w14:ligatures w14:val="none"/>
              </w:rPr>
              <w:t>Ràng buộc</w:t>
            </w:r>
          </w:p>
        </w:tc>
        <w:tc>
          <w:tcPr>
            <w:tcW w:w="1115" w:type="pct"/>
          </w:tcPr>
          <w:p w14:paraId="1DF128D5" w14:textId="77777777" w:rsidR="00A6670B" w:rsidRPr="00A6670B" w:rsidRDefault="00A6670B" w:rsidP="00DD02E3">
            <w:pPr>
              <w:spacing w:line="360" w:lineRule="auto"/>
              <w:rPr>
                <w:rFonts w:eastAsia="Yu Mincho" w:cs="Arial"/>
                <w:kern w:val="0"/>
                <w14:ligatures w14:val="none"/>
              </w:rPr>
            </w:pPr>
            <w:r w:rsidRPr="00A6670B">
              <w:rPr>
                <w:rFonts w:eastAsia="Yu Mincho" w:cs="Arial"/>
                <w:kern w:val="0"/>
                <w14:ligatures w14:val="none"/>
              </w:rPr>
              <w:t>Diễn giải</w:t>
            </w:r>
          </w:p>
        </w:tc>
      </w:tr>
      <w:tr w:rsidR="00A6670B" w:rsidRPr="00A6670B" w14:paraId="76715B52" w14:textId="77777777">
        <w:trPr>
          <w:trHeight w:val="283"/>
        </w:trPr>
        <w:tc>
          <w:tcPr>
            <w:tcW w:w="378" w:type="pct"/>
          </w:tcPr>
          <w:p w14:paraId="0004E23C" w14:textId="77777777" w:rsidR="00A6670B" w:rsidRPr="00A6670B" w:rsidRDefault="00A6670B" w:rsidP="00DD02E3">
            <w:pPr>
              <w:spacing w:line="360" w:lineRule="auto"/>
              <w:jc w:val="center"/>
              <w:rPr>
                <w:rFonts w:eastAsia="Yu Mincho" w:cs="Arial"/>
                <w:color w:val="171717"/>
                <w:kern w:val="0"/>
                <w:szCs w:val="26"/>
                <w14:ligatures w14:val="none"/>
              </w:rPr>
            </w:pPr>
            <w:r w:rsidRPr="00A6670B">
              <w:rPr>
                <w:rFonts w:eastAsia="Yu Mincho" w:cs="Arial"/>
                <w:color w:val="000000"/>
                <w:kern w:val="0"/>
                <w:szCs w:val="26"/>
                <w14:ligatures w14:val="none"/>
              </w:rPr>
              <w:t>1</w:t>
            </w:r>
          </w:p>
        </w:tc>
        <w:tc>
          <w:tcPr>
            <w:tcW w:w="953" w:type="pct"/>
          </w:tcPr>
          <w:p w14:paraId="5667B924" w14:textId="77777777" w:rsidR="00A6670B" w:rsidRPr="00A6670B" w:rsidRDefault="00A6670B" w:rsidP="00DD02E3">
            <w:pPr>
              <w:spacing w:line="360" w:lineRule="auto"/>
              <w:jc w:val="center"/>
              <w:rPr>
                <w:rFonts w:eastAsia="Yu Mincho" w:cs="Arial"/>
                <w:color w:val="000000"/>
                <w:kern w:val="0"/>
                <w14:ligatures w14:val="none"/>
              </w:rPr>
            </w:pPr>
            <w:r w:rsidRPr="00A6670B">
              <w:rPr>
                <w:rFonts w:eastAsia="Yu Mincho" w:cs="Arial"/>
                <w:color w:val="000000"/>
                <w:kern w:val="0"/>
                <w:szCs w:val="26"/>
                <w14:ligatures w14:val="none"/>
              </w:rPr>
              <w:t>MaSP</w:t>
            </w:r>
          </w:p>
        </w:tc>
        <w:tc>
          <w:tcPr>
            <w:tcW w:w="1116" w:type="pct"/>
          </w:tcPr>
          <w:p w14:paraId="64366D66" w14:textId="77777777" w:rsidR="00A6670B" w:rsidRPr="00A6670B" w:rsidRDefault="00A6670B" w:rsidP="00DD02E3">
            <w:pPr>
              <w:spacing w:line="360" w:lineRule="auto"/>
              <w:rPr>
                <w:rFonts w:eastAsia="Yu Mincho" w:cs="Arial"/>
                <w:color w:val="000000"/>
                <w:kern w:val="0"/>
                <w14:ligatures w14:val="none"/>
              </w:rPr>
            </w:pPr>
            <w:r w:rsidRPr="00A6670B">
              <w:rPr>
                <w:rFonts w:eastAsia="Yu Mincho" w:cs="Arial"/>
                <w:color w:val="000000"/>
                <w:kern w:val="0"/>
                <w:szCs w:val="26"/>
                <w14:ligatures w14:val="none"/>
              </w:rPr>
              <w:t>INT</w:t>
            </w:r>
          </w:p>
        </w:tc>
        <w:tc>
          <w:tcPr>
            <w:tcW w:w="1438" w:type="pct"/>
          </w:tcPr>
          <w:p w14:paraId="170FC929"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Khóa chính</w:t>
            </w:r>
          </w:p>
        </w:tc>
        <w:tc>
          <w:tcPr>
            <w:tcW w:w="1115" w:type="pct"/>
          </w:tcPr>
          <w:p w14:paraId="53A4DAF9"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Mã sản phẩm</w:t>
            </w:r>
          </w:p>
        </w:tc>
      </w:tr>
      <w:tr w:rsidR="00A6670B" w:rsidRPr="00A6670B" w14:paraId="253E313C" w14:textId="77777777">
        <w:trPr>
          <w:trHeight w:val="283"/>
        </w:trPr>
        <w:tc>
          <w:tcPr>
            <w:tcW w:w="378" w:type="pct"/>
            <w:hideMark/>
          </w:tcPr>
          <w:p w14:paraId="75C942F6" w14:textId="77777777" w:rsidR="00A6670B" w:rsidRPr="00A6670B" w:rsidRDefault="00A6670B" w:rsidP="00DD02E3">
            <w:pPr>
              <w:spacing w:line="360" w:lineRule="auto"/>
              <w:jc w:val="center"/>
              <w:rPr>
                <w:rFonts w:eastAsia="Yu Mincho" w:cs="Arial"/>
                <w:color w:val="171717"/>
                <w:kern w:val="0"/>
                <w:szCs w:val="26"/>
                <w14:ligatures w14:val="none"/>
              </w:rPr>
            </w:pPr>
            <w:r w:rsidRPr="00A6670B">
              <w:rPr>
                <w:rFonts w:eastAsia="Yu Mincho" w:cs="Arial"/>
                <w:color w:val="000000"/>
                <w:kern w:val="0"/>
                <w:szCs w:val="26"/>
                <w14:ligatures w14:val="none"/>
              </w:rPr>
              <w:t>2</w:t>
            </w:r>
          </w:p>
        </w:tc>
        <w:tc>
          <w:tcPr>
            <w:tcW w:w="953" w:type="pct"/>
            <w:hideMark/>
          </w:tcPr>
          <w:p w14:paraId="451AC00B" w14:textId="77777777" w:rsidR="00A6670B" w:rsidRPr="00A6670B" w:rsidRDefault="00A6670B" w:rsidP="00DD02E3">
            <w:pPr>
              <w:spacing w:line="360" w:lineRule="auto"/>
              <w:jc w:val="center"/>
              <w:rPr>
                <w:rFonts w:eastAsia="Yu Mincho" w:cs="Arial"/>
                <w:color w:val="171717"/>
                <w:kern w:val="0"/>
                <w:szCs w:val="26"/>
                <w14:ligatures w14:val="none"/>
              </w:rPr>
            </w:pPr>
            <w:r w:rsidRPr="00A6670B">
              <w:rPr>
                <w:rFonts w:eastAsia="Yu Mincho" w:cs="Arial"/>
                <w:color w:val="000000"/>
                <w:kern w:val="0"/>
                <w:szCs w:val="26"/>
                <w14:ligatures w14:val="none"/>
              </w:rPr>
              <w:t>TenSP</w:t>
            </w:r>
          </w:p>
        </w:tc>
        <w:tc>
          <w:tcPr>
            <w:tcW w:w="1116" w:type="pct"/>
          </w:tcPr>
          <w:p w14:paraId="2E463665" w14:textId="77777777" w:rsidR="00A6670B" w:rsidRPr="00A6670B" w:rsidRDefault="00A6670B" w:rsidP="00DD02E3">
            <w:pPr>
              <w:spacing w:line="360" w:lineRule="auto"/>
              <w:rPr>
                <w:rFonts w:eastAsia="Yu Mincho" w:cs="Arial"/>
                <w:color w:val="171717"/>
                <w:kern w:val="0"/>
                <w:szCs w:val="26"/>
                <w14:ligatures w14:val="none"/>
              </w:rPr>
            </w:pPr>
            <w:r w:rsidRPr="00A6670B">
              <w:rPr>
                <w:rFonts w:eastAsia="Yu Mincho" w:cs="Arial"/>
                <w:color w:val="000000"/>
                <w:kern w:val="0"/>
                <w:szCs w:val="26"/>
                <w14:ligatures w14:val="none"/>
              </w:rPr>
              <w:t>VARCHAR</w:t>
            </w:r>
          </w:p>
        </w:tc>
        <w:tc>
          <w:tcPr>
            <w:tcW w:w="1438" w:type="pct"/>
          </w:tcPr>
          <w:p w14:paraId="56A196B5" w14:textId="77777777" w:rsidR="00A6670B" w:rsidRPr="00A6670B" w:rsidRDefault="00A6670B" w:rsidP="00DD02E3">
            <w:pPr>
              <w:spacing w:line="360" w:lineRule="auto"/>
              <w:rPr>
                <w:rFonts w:eastAsia="Yu Mincho" w:cs="Arial"/>
                <w:color w:val="000000"/>
                <w:kern w:val="0"/>
                <w:szCs w:val="26"/>
                <w14:ligatures w14:val="none"/>
              </w:rPr>
            </w:pPr>
          </w:p>
        </w:tc>
        <w:tc>
          <w:tcPr>
            <w:tcW w:w="1115" w:type="pct"/>
          </w:tcPr>
          <w:p w14:paraId="101F8BAD"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Tên sản phẩm</w:t>
            </w:r>
          </w:p>
        </w:tc>
      </w:tr>
      <w:tr w:rsidR="00A6670B" w:rsidRPr="00A6670B" w14:paraId="1AD5EC45" w14:textId="77777777">
        <w:trPr>
          <w:trHeight w:val="283"/>
        </w:trPr>
        <w:tc>
          <w:tcPr>
            <w:tcW w:w="378" w:type="pct"/>
          </w:tcPr>
          <w:p w14:paraId="5DF385EA" w14:textId="77777777" w:rsidR="00A6670B" w:rsidRPr="00A6670B" w:rsidRDefault="00A6670B" w:rsidP="00DD02E3">
            <w:pPr>
              <w:spacing w:line="360" w:lineRule="auto"/>
              <w:jc w:val="center"/>
              <w:rPr>
                <w:rFonts w:eastAsia="Yu Mincho" w:cs="Arial"/>
                <w:color w:val="171717"/>
                <w:kern w:val="0"/>
                <w:szCs w:val="26"/>
                <w14:ligatures w14:val="none"/>
              </w:rPr>
            </w:pPr>
            <w:r w:rsidRPr="00A6670B">
              <w:rPr>
                <w:rFonts w:eastAsia="Yu Mincho" w:cs="Arial"/>
                <w:color w:val="000000"/>
                <w:kern w:val="0"/>
                <w:szCs w:val="26"/>
                <w14:ligatures w14:val="none"/>
              </w:rPr>
              <w:t>3</w:t>
            </w:r>
          </w:p>
        </w:tc>
        <w:tc>
          <w:tcPr>
            <w:tcW w:w="953" w:type="pct"/>
          </w:tcPr>
          <w:p w14:paraId="626547E9" w14:textId="77777777" w:rsidR="00A6670B" w:rsidRPr="00A6670B" w:rsidRDefault="00A6670B" w:rsidP="00DD02E3">
            <w:pPr>
              <w:spacing w:line="360" w:lineRule="auto"/>
              <w:jc w:val="center"/>
              <w:rPr>
                <w:rFonts w:eastAsia="Yu Mincho" w:cs="Arial"/>
                <w:color w:val="000000"/>
                <w:kern w:val="0"/>
                <w14:ligatures w14:val="none"/>
              </w:rPr>
            </w:pPr>
            <w:r w:rsidRPr="00A6670B">
              <w:rPr>
                <w:rFonts w:eastAsia="Yu Mincho" w:cs="Arial"/>
                <w:color w:val="000000"/>
                <w:kern w:val="0"/>
                <w:szCs w:val="26"/>
                <w14:ligatures w14:val="none"/>
              </w:rPr>
              <w:t>LoaiSP</w:t>
            </w:r>
          </w:p>
        </w:tc>
        <w:tc>
          <w:tcPr>
            <w:tcW w:w="1116" w:type="pct"/>
          </w:tcPr>
          <w:p w14:paraId="628490AE" w14:textId="77777777" w:rsidR="00A6670B" w:rsidRPr="00A6670B" w:rsidRDefault="00A6670B" w:rsidP="00DD02E3">
            <w:pPr>
              <w:spacing w:line="360" w:lineRule="auto"/>
              <w:rPr>
                <w:rFonts w:eastAsia="Yu Mincho" w:cs="Arial"/>
                <w:color w:val="000000"/>
                <w:kern w:val="0"/>
                <w14:ligatures w14:val="none"/>
              </w:rPr>
            </w:pPr>
            <w:r w:rsidRPr="00A6670B">
              <w:rPr>
                <w:rFonts w:eastAsia="Yu Mincho" w:cs="Arial"/>
                <w:color w:val="000000"/>
                <w:kern w:val="0"/>
                <w:szCs w:val="26"/>
                <w14:ligatures w14:val="none"/>
              </w:rPr>
              <w:t>INT</w:t>
            </w:r>
          </w:p>
        </w:tc>
        <w:tc>
          <w:tcPr>
            <w:tcW w:w="1438" w:type="pct"/>
          </w:tcPr>
          <w:p w14:paraId="12AF57A7" w14:textId="0649D4EF"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 xml:space="preserve">Khóa ngoại tham chiếu tới </w:t>
            </w:r>
            <w:r w:rsidR="00DD02E3" w:rsidRPr="00A6670B">
              <w:rPr>
                <w:rFonts w:eastAsia="Yu Mincho" w:cs="Arial"/>
                <w:color w:val="000000"/>
                <w:kern w:val="0"/>
                <w:szCs w:val="26"/>
                <w14:ligatures w14:val="none"/>
              </w:rPr>
              <w:t>MaLoai (</w:t>
            </w:r>
            <w:r w:rsidRPr="00A6670B">
              <w:rPr>
                <w:rFonts w:eastAsia="Yu Mincho" w:cs="Arial"/>
                <w:color w:val="000000"/>
                <w:kern w:val="0"/>
                <w:szCs w:val="26"/>
                <w14:ligatures w14:val="none"/>
              </w:rPr>
              <w:t>LOAISP)</w:t>
            </w:r>
          </w:p>
        </w:tc>
        <w:tc>
          <w:tcPr>
            <w:tcW w:w="1115" w:type="pct"/>
          </w:tcPr>
          <w:p w14:paraId="6BC25F7B"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Mã loại sản phẩm</w:t>
            </w:r>
          </w:p>
        </w:tc>
      </w:tr>
      <w:tr w:rsidR="00A6670B" w:rsidRPr="00A6670B" w14:paraId="0D6135B9" w14:textId="77777777">
        <w:trPr>
          <w:trHeight w:val="283"/>
        </w:trPr>
        <w:tc>
          <w:tcPr>
            <w:tcW w:w="378" w:type="pct"/>
          </w:tcPr>
          <w:p w14:paraId="1BD5CCD7" w14:textId="77777777" w:rsidR="00A6670B" w:rsidRPr="00A6670B" w:rsidRDefault="00A6670B" w:rsidP="00DD02E3">
            <w:pPr>
              <w:spacing w:line="360" w:lineRule="auto"/>
              <w:jc w:val="center"/>
              <w:rPr>
                <w:rFonts w:eastAsia="Times New Roman" w:cs="Times New Roman"/>
                <w:color w:val="000000"/>
                <w:kern w:val="0"/>
                <w:szCs w:val="26"/>
                <w14:ligatures w14:val="none"/>
              </w:rPr>
            </w:pPr>
            <w:r w:rsidRPr="00A6670B">
              <w:rPr>
                <w:rFonts w:eastAsia="Yu Mincho" w:cs="Arial"/>
                <w:color w:val="000000"/>
                <w:kern w:val="0"/>
                <w:szCs w:val="26"/>
                <w14:ligatures w14:val="none"/>
              </w:rPr>
              <w:t>4</w:t>
            </w:r>
          </w:p>
        </w:tc>
        <w:tc>
          <w:tcPr>
            <w:tcW w:w="953" w:type="pct"/>
          </w:tcPr>
          <w:p w14:paraId="7420094D" w14:textId="77777777" w:rsidR="00A6670B" w:rsidRPr="00A6670B" w:rsidRDefault="00A6670B" w:rsidP="00DD02E3">
            <w:pPr>
              <w:spacing w:line="360" w:lineRule="auto"/>
              <w:jc w:val="center"/>
              <w:rPr>
                <w:rFonts w:eastAsia="Yu Mincho" w:cs="Arial"/>
                <w:color w:val="000000"/>
                <w:kern w:val="0"/>
                <w:sz w:val="28"/>
                <w:szCs w:val="28"/>
                <w14:ligatures w14:val="none"/>
              </w:rPr>
            </w:pPr>
            <w:r w:rsidRPr="00A6670B">
              <w:rPr>
                <w:rFonts w:eastAsia="Yu Mincho" w:cs="Arial"/>
                <w:color w:val="000000"/>
                <w:kern w:val="0"/>
                <w:szCs w:val="26"/>
                <w14:ligatures w14:val="none"/>
              </w:rPr>
              <w:t>DonGiaMua</w:t>
            </w:r>
          </w:p>
        </w:tc>
        <w:tc>
          <w:tcPr>
            <w:tcW w:w="1116" w:type="pct"/>
          </w:tcPr>
          <w:p w14:paraId="0C11CDD4" w14:textId="77777777" w:rsidR="00A6670B" w:rsidRPr="00A6670B" w:rsidRDefault="00A6670B" w:rsidP="00DD02E3">
            <w:pPr>
              <w:spacing w:line="360" w:lineRule="auto"/>
              <w:rPr>
                <w:rFonts w:eastAsia="Yu Mincho" w:cs="Arial"/>
                <w:color w:val="000000"/>
                <w:kern w:val="0"/>
                <w14:ligatures w14:val="none"/>
              </w:rPr>
            </w:pPr>
            <w:r w:rsidRPr="00A6670B">
              <w:rPr>
                <w:rFonts w:eastAsia="Yu Mincho" w:cs="Arial"/>
                <w:color w:val="000000"/>
                <w:kern w:val="0"/>
                <w:szCs w:val="26"/>
                <w14:ligatures w14:val="none"/>
              </w:rPr>
              <w:t>BIGINT</w:t>
            </w:r>
          </w:p>
        </w:tc>
        <w:tc>
          <w:tcPr>
            <w:tcW w:w="1438" w:type="pct"/>
          </w:tcPr>
          <w:p w14:paraId="2212056D"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&gt;= 0</w:t>
            </w:r>
          </w:p>
        </w:tc>
        <w:tc>
          <w:tcPr>
            <w:tcW w:w="1115" w:type="pct"/>
          </w:tcPr>
          <w:p w14:paraId="2866DE0C"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Đơn giá</w:t>
            </w:r>
          </w:p>
        </w:tc>
      </w:tr>
      <w:tr w:rsidR="00A6670B" w:rsidRPr="00A6670B" w14:paraId="066D9AC3" w14:textId="77777777">
        <w:trPr>
          <w:trHeight w:val="283"/>
        </w:trPr>
        <w:tc>
          <w:tcPr>
            <w:tcW w:w="378" w:type="pct"/>
          </w:tcPr>
          <w:p w14:paraId="6556B8FF" w14:textId="77777777" w:rsidR="00A6670B" w:rsidRPr="00A6670B" w:rsidRDefault="00A6670B" w:rsidP="00DD02E3">
            <w:pPr>
              <w:spacing w:line="360" w:lineRule="auto"/>
              <w:jc w:val="center"/>
              <w:rPr>
                <w:rFonts w:eastAsia="Yu Mincho" w:cs="Arial"/>
                <w:color w:val="000000"/>
                <w:kern w:val="0"/>
                <w:szCs w:val="26"/>
                <w14:ligatures w14:val="none"/>
              </w:rPr>
            </w:pPr>
            <w:r w:rsidRPr="00A6670B">
              <w:rPr>
                <w:rFonts w:eastAsia="Yu Mincho" w:cs="Arial"/>
                <w:color w:val="000000"/>
                <w:kern w:val="0"/>
                <w:szCs w:val="26"/>
                <w14:ligatures w14:val="none"/>
              </w:rPr>
              <w:t>5</w:t>
            </w:r>
          </w:p>
        </w:tc>
        <w:tc>
          <w:tcPr>
            <w:tcW w:w="953" w:type="pct"/>
          </w:tcPr>
          <w:p w14:paraId="4B03F0B8" w14:textId="77777777" w:rsidR="00A6670B" w:rsidRPr="00A6670B" w:rsidRDefault="00A6670B" w:rsidP="00DD02E3">
            <w:pPr>
              <w:spacing w:line="360" w:lineRule="auto"/>
              <w:jc w:val="center"/>
              <w:rPr>
                <w:rFonts w:eastAsia="Yu Mincho" w:cs="Arial"/>
                <w:color w:val="000000"/>
                <w:kern w:val="0"/>
                <w:szCs w:val="26"/>
                <w14:ligatures w14:val="none"/>
              </w:rPr>
            </w:pPr>
            <w:r w:rsidRPr="00A6670B">
              <w:rPr>
                <w:rFonts w:eastAsia="Yu Mincho" w:cs="Arial"/>
                <w:color w:val="000000"/>
                <w:kern w:val="0"/>
                <w:szCs w:val="26"/>
                <w14:ligatures w14:val="none"/>
              </w:rPr>
              <w:t>SoLuongKho</w:t>
            </w:r>
          </w:p>
        </w:tc>
        <w:tc>
          <w:tcPr>
            <w:tcW w:w="1116" w:type="pct"/>
          </w:tcPr>
          <w:p w14:paraId="713693C3"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INT</w:t>
            </w:r>
          </w:p>
        </w:tc>
        <w:tc>
          <w:tcPr>
            <w:tcW w:w="1438" w:type="pct"/>
          </w:tcPr>
          <w:p w14:paraId="55CFA6A3"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&gt;= 0</w:t>
            </w:r>
          </w:p>
        </w:tc>
        <w:tc>
          <w:tcPr>
            <w:tcW w:w="1115" w:type="pct"/>
          </w:tcPr>
          <w:p w14:paraId="1A388C5D" w14:textId="77777777" w:rsidR="00A6670B" w:rsidRPr="00A6670B" w:rsidRDefault="00A6670B" w:rsidP="00DD02E3">
            <w:pPr>
              <w:spacing w:line="360" w:lineRule="auto"/>
              <w:rPr>
                <w:rFonts w:eastAsia="Yu Mincho" w:cs="Arial"/>
                <w:color w:val="000000"/>
                <w:kern w:val="0"/>
                <w:szCs w:val="26"/>
                <w14:ligatures w14:val="none"/>
              </w:rPr>
            </w:pPr>
            <w:r w:rsidRPr="00A6670B">
              <w:rPr>
                <w:rFonts w:eastAsia="Yu Mincho" w:cs="Arial"/>
                <w:color w:val="000000"/>
                <w:kern w:val="0"/>
                <w:szCs w:val="26"/>
                <w14:ligatures w14:val="none"/>
              </w:rPr>
              <w:t>Số lượng tồn kho</w:t>
            </w:r>
          </w:p>
        </w:tc>
      </w:tr>
    </w:tbl>
    <w:p w14:paraId="079D5BDD" w14:textId="682DDC36" w:rsidR="007D4FEA" w:rsidRDefault="007D4FEA" w:rsidP="00EB6E6A"/>
    <w:p w14:paraId="512F05EE" w14:textId="0D76F3B1" w:rsidR="007D4FEA" w:rsidRDefault="00471A72" w:rsidP="003955BF">
      <w:pPr>
        <w:pStyle w:val="111"/>
      </w:pPr>
      <w:bookmarkStart w:id="58" w:name="_Toc168520317"/>
      <w:r w:rsidRPr="00471A72">
        <w:rPr>
          <w:lang w:val="vi-VN"/>
        </w:rPr>
        <w:t>Bảng LOAISP</w:t>
      </w:r>
      <w:bookmarkEnd w:id="58"/>
    </w:p>
    <w:tbl>
      <w:tblPr>
        <w:tblStyle w:val="BngLiNhat10"/>
        <w:tblW w:w="4988" w:type="pct"/>
        <w:tblCellMar>
          <w:top w:w="28" w:type="dxa"/>
          <w:left w:w="85" w:type="dxa"/>
          <w:bottom w:w="28" w:type="dxa"/>
          <w:right w:w="85" w:type="dxa"/>
        </w:tblCellMar>
        <w:tblLook w:val="04A0" w:firstRow="1" w:lastRow="0" w:firstColumn="1" w:lastColumn="0" w:noHBand="0" w:noVBand="1"/>
      </w:tblPr>
      <w:tblGrid>
        <w:gridCol w:w="684"/>
        <w:gridCol w:w="1725"/>
        <w:gridCol w:w="2020"/>
        <w:gridCol w:w="2602"/>
        <w:gridCol w:w="2018"/>
      </w:tblGrid>
      <w:tr w:rsidR="0023645B" w:rsidRPr="0023645B" w14:paraId="10781B78" w14:textId="77777777">
        <w:trPr>
          <w:cnfStyle w:val="100000000000" w:firstRow="1" w:lastRow="0" w:firstColumn="0" w:lastColumn="0" w:oddVBand="0" w:evenVBand="0" w:oddHBand="0" w:evenHBand="0" w:firstRowFirstColumn="0" w:firstRowLastColumn="0" w:lastRowFirstColumn="0" w:lastRowLastColumn="0"/>
          <w:trHeight w:val="567"/>
        </w:trPr>
        <w:tc>
          <w:tcPr>
            <w:tcW w:w="378" w:type="pct"/>
            <w:hideMark/>
          </w:tcPr>
          <w:p w14:paraId="17F4E819" w14:textId="77777777" w:rsidR="0023645B" w:rsidRPr="0023645B" w:rsidRDefault="0023645B" w:rsidP="00DD02E3">
            <w:pPr>
              <w:spacing w:line="360" w:lineRule="auto"/>
              <w:rPr>
                <w:rFonts w:eastAsia="Yu Mincho" w:cs="Arial"/>
                <w:b w:val="0"/>
                <w:kern w:val="0"/>
                <w14:ligatures w14:val="none"/>
              </w:rPr>
            </w:pPr>
            <w:r w:rsidRPr="0023645B">
              <w:rPr>
                <w:rFonts w:eastAsia="Yu Mincho" w:cs="Arial"/>
                <w:kern w:val="0"/>
                <w14:ligatures w14:val="none"/>
              </w:rPr>
              <w:t>STT</w:t>
            </w:r>
          </w:p>
        </w:tc>
        <w:tc>
          <w:tcPr>
            <w:tcW w:w="953" w:type="pct"/>
            <w:hideMark/>
          </w:tcPr>
          <w:p w14:paraId="2978D1B6" w14:textId="77777777" w:rsidR="0023645B" w:rsidRPr="0023645B" w:rsidRDefault="0023645B" w:rsidP="00DD02E3">
            <w:pPr>
              <w:spacing w:line="360" w:lineRule="auto"/>
              <w:rPr>
                <w:rFonts w:eastAsia="Yu Mincho" w:cs="Arial"/>
                <w:b w:val="0"/>
                <w:kern w:val="0"/>
                <w14:ligatures w14:val="none"/>
              </w:rPr>
            </w:pPr>
            <w:r w:rsidRPr="0023645B">
              <w:rPr>
                <w:rFonts w:eastAsia="Yu Mincho" w:cs="Arial"/>
                <w:kern w:val="0"/>
                <w14:ligatures w14:val="none"/>
              </w:rPr>
              <w:t>Thuộc tính</w:t>
            </w:r>
          </w:p>
        </w:tc>
        <w:tc>
          <w:tcPr>
            <w:tcW w:w="1116" w:type="pct"/>
            <w:hideMark/>
          </w:tcPr>
          <w:p w14:paraId="1B1209A9" w14:textId="77777777" w:rsidR="0023645B" w:rsidRPr="0023645B" w:rsidRDefault="0023645B" w:rsidP="00DD02E3">
            <w:pPr>
              <w:spacing w:line="360" w:lineRule="auto"/>
              <w:rPr>
                <w:rFonts w:eastAsia="Yu Mincho" w:cs="Arial"/>
                <w:b w:val="0"/>
                <w:kern w:val="0"/>
                <w14:ligatures w14:val="none"/>
              </w:rPr>
            </w:pPr>
            <w:r w:rsidRPr="0023645B">
              <w:rPr>
                <w:rFonts w:eastAsia="Yu Mincho" w:cs="Arial"/>
                <w:kern w:val="0"/>
                <w14:ligatures w14:val="none"/>
              </w:rPr>
              <w:t>Kiểu dữ liệu</w:t>
            </w:r>
          </w:p>
        </w:tc>
        <w:tc>
          <w:tcPr>
            <w:tcW w:w="1438" w:type="pct"/>
          </w:tcPr>
          <w:p w14:paraId="1E096A5E" w14:textId="77777777" w:rsidR="0023645B" w:rsidRPr="0023645B" w:rsidRDefault="0023645B" w:rsidP="00DD02E3">
            <w:pPr>
              <w:spacing w:line="360" w:lineRule="auto"/>
              <w:rPr>
                <w:rFonts w:eastAsia="Yu Mincho" w:cs="Arial"/>
                <w:kern w:val="0"/>
                <w14:ligatures w14:val="none"/>
              </w:rPr>
            </w:pPr>
            <w:r w:rsidRPr="0023645B">
              <w:rPr>
                <w:rFonts w:eastAsia="Yu Mincho" w:cs="Arial"/>
                <w:kern w:val="0"/>
                <w14:ligatures w14:val="none"/>
              </w:rPr>
              <w:t>Ràng buộc</w:t>
            </w:r>
          </w:p>
        </w:tc>
        <w:tc>
          <w:tcPr>
            <w:tcW w:w="1115" w:type="pct"/>
          </w:tcPr>
          <w:p w14:paraId="6A42670C" w14:textId="77777777" w:rsidR="0023645B" w:rsidRPr="0023645B" w:rsidRDefault="0023645B" w:rsidP="00DD02E3">
            <w:pPr>
              <w:spacing w:line="360" w:lineRule="auto"/>
              <w:rPr>
                <w:rFonts w:eastAsia="Yu Mincho" w:cs="Arial"/>
                <w:kern w:val="0"/>
                <w14:ligatures w14:val="none"/>
              </w:rPr>
            </w:pPr>
            <w:r w:rsidRPr="0023645B">
              <w:rPr>
                <w:rFonts w:eastAsia="Yu Mincho" w:cs="Arial"/>
                <w:kern w:val="0"/>
                <w14:ligatures w14:val="none"/>
              </w:rPr>
              <w:t>Diễn giải</w:t>
            </w:r>
          </w:p>
        </w:tc>
      </w:tr>
      <w:tr w:rsidR="0023645B" w:rsidRPr="0023645B" w14:paraId="471FFB76" w14:textId="77777777">
        <w:trPr>
          <w:trHeight w:val="283"/>
        </w:trPr>
        <w:tc>
          <w:tcPr>
            <w:tcW w:w="378" w:type="pct"/>
          </w:tcPr>
          <w:p w14:paraId="6AC2717B" w14:textId="77777777" w:rsidR="0023645B" w:rsidRPr="0023645B" w:rsidRDefault="0023645B" w:rsidP="00DD02E3">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1</w:t>
            </w:r>
          </w:p>
        </w:tc>
        <w:tc>
          <w:tcPr>
            <w:tcW w:w="953" w:type="pct"/>
          </w:tcPr>
          <w:p w14:paraId="40885FF0" w14:textId="77777777" w:rsidR="0023645B" w:rsidRPr="0023645B" w:rsidRDefault="0023645B" w:rsidP="00DD02E3">
            <w:pPr>
              <w:spacing w:line="360" w:lineRule="auto"/>
              <w:jc w:val="center"/>
              <w:rPr>
                <w:rFonts w:eastAsia="Yu Mincho" w:cs="Arial"/>
                <w:color w:val="000000"/>
                <w:kern w:val="0"/>
                <w14:ligatures w14:val="none"/>
              </w:rPr>
            </w:pPr>
            <w:r w:rsidRPr="0023645B">
              <w:rPr>
                <w:rFonts w:eastAsia="Yu Mincho" w:cs="Arial"/>
                <w:color w:val="000000"/>
                <w:kern w:val="0"/>
                <w:szCs w:val="26"/>
                <w14:ligatures w14:val="none"/>
              </w:rPr>
              <w:t>MaLoai</w:t>
            </w:r>
          </w:p>
        </w:tc>
        <w:tc>
          <w:tcPr>
            <w:tcW w:w="1116" w:type="pct"/>
          </w:tcPr>
          <w:p w14:paraId="4AD55560" w14:textId="77777777" w:rsidR="0023645B" w:rsidRPr="0023645B" w:rsidRDefault="0023645B" w:rsidP="00DD02E3">
            <w:pPr>
              <w:spacing w:line="360" w:lineRule="auto"/>
              <w:rPr>
                <w:rFonts w:eastAsia="Yu Mincho" w:cs="Arial"/>
                <w:color w:val="000000"/>
                <w:kern w:val="0"/>
                <w14:ligatures w14:val="none"/>
              </w:rPr>
            </w:pPr>
            <w:r w:rsidRPr="0023645B">
              <w:rPr>
                <w:rFonts w:eastAsia="Yu Mincho" w:cs="Arial"/>
                <w:color w:val="000000"/>
                <w:kern w:val="0"/>
                <w:szCs w:val="26"/>
                <w14:ligatures w14:val="none"/>
              </w:rPr>
              <w:t>INT</w:t>
            </w:r>
          </w:p>
        </w:tc>
        <w:tc>
          <w:tcPr>
            <w:tcW w:w="1438" w:type="pct"/>
          </w:tcPr>
          <w:p w14:paraId="75391FE2"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Khóa chính</w:t>
            </w:r>
          </w:p>
        </w:tc>
        <w:tc>
          <w:tcPr>
            <w:tcW w:w="1115" w:type="pct"/>
          </w:tcPr>
          <w:p w14:paraId="2B892367"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Mã loại sản phẩm</w:t>
            </w:r>
          </w:p>
        </w:tc>
      </w:tr>
      <w:tr w:rsidR="0023645B" w:rsidRPr="0023645B" w14:paraId="1342A4CF" w14:textId="77777777">
        <w:trPr>
          <w:trHeight w:val="283"/>
        </w:trPr>
        <w:tc>
          <w:tcPr>
            <w:tcW w:w="378" w:type="pct"/>
            <w:hideMark/>
          </w:tcPr>
          <w:p w14:paraId="30FEBDED" w14:textId="77777777" w:rsidR="0023645B" w:rsidRPr="0023645B" w:rsidRDefault="0023645B" w:rsidP="00DD02E3">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2</w:t>
            </w:r>
          </w:p>
        </w:tc>
        <w:tc>
          <w:tcPr>
            <w:tcW w:w="953" w:type="pct"/>
            <w:hideMark/>
          </w:tcPr>
          <w:p w14:paraId="37C901B1" w14:textId="77777777" w:rsidR="0023645B" w:rsidRPr="0023645B" w:rsidRDefault="0023645B" w:rsidP="00DD02E3">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TenLoai</w:t>
            </w:r>
          </w:p>
        </w:tc>
        <w:tc>
          <w:tcPr>
            <w:tcW w:w="1116" w:type="pct"/>
          </w:tcPr>
          <w:p w14:paraId="3552BFEA" w14:textId="77777777" w:rsidR="0023645B" w:rsidRPr="0023645B" w:rsidRDefault="0023645B" w:rsidP="00DD02E3">
            <w:pPr>
              <w:spacing w:line="360" w:lineRule="auto"/>
              <w:rPr>
                <w:rFonts w:eastAsia="Yu Mincho" w:cs="Arial"/>
                <w:color w:val="171717"/>
                <w:kern w:val="0"/>
                <w:szCs w:val="26"/>
                <w14:ligatures w14:val="none"/>
              </w:rPr>
            </w:pPr>
            <w:r w:rsidRPr="0023645B">
              <w:rPr>
                <w:rFonts w:eastAsia="Yu Mincho" w:cs="Arial"/>
                <w:color w:val="000000"/>
                <w:kern w:val="0"/>
                <w:szCs w:val="26"/>
                <w14:ligatures w14:val="none"/>
              </w:rPr>
              <w:t>VARCHAR</w:t>
            </w:r>
          </w:p>
        </w:tc>
        <w:tc>
          <w:tcPr>
            <w:tcW w:w="1438" w:type="pct"/>
          </w:tcPr>
          <w:p w14:paraId="42993AF7" w14:textId="77777777" w:rsidR="0023645B" w:rsidRPr="0023645B" w:rsidRDefault="0023645B" w:rsidP="00DD02E3">
            <w:pPr>
              <w:spacing w:line="360" w:lineRule="auto"/>
              <w:rPr>
                <w:rFonts w:eastAsia="Yu Mincho" w:cs="Arial"/>
                <w:color w:val="000000"/>
                <w:kern w:val="0"/>
                <w:szCs w:val="26"/>
                <w14:ligatures w14:val="none"/>
              </w:rPr>
            </w:pPr>
          </w:p>
        </w:tc>
        <w:tc>
          <w:tcPr>
            <w:tcW w:w="1115" w:type="pct"/>
          </w:tcPr>
          <w:p w14:paraId="0B77F019"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Tên loại sản phẩm</w:t>
            </w:r>
          </w:p>
        </w:tc>
      </w:tr>
      <w:tr w:rsidR="0023645B" w:rsidRPr="0023645B" w14:paraId="096EED20" w14:textId="77777777">
        <w:trPr>
          <w:trHeight w:val="283"/>
        </w:trPr>
        <w:tc>
          <w:tcPr>
            <w:tcW w:w="378" w:type="pct"/>
          </w:tcPr>
          <w:p w14:paraId="7EB955BD" w14:textId="77777777" w:rsidR="0023645B" w:rsidRPr="0023645B" w:rsidRDefault="0023645B" w:rsidP="00DD02E3">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3</w:t>
            </w:r>
          </w:p>
        </w:tc>
        <w:tc>
          <w:tcPr>
            <w:tcW w:w="953" w:type="pct"/>
          </w:tcPr>
          <w:p w14:paraId="271B2ADF" w14:textId="77777777" w:rsidR="0023645B" w:rsidRPr="0023645B" w:rsidRDefault="0023645B" w:rsidP="00DD02E3">
            <w:pPr>
              <w:spacing w:line="360" w:lineRule="auto"/>
              <w:jc w:val="center"/>
              <w:rPr>
                <w:rFonts w:eastAsia="Yu Mincho" w:cs="Arial"/>
                <w:color w:val="000000"/>
                <w:kern w:val="0"/>
                <w14:ligatures w14:val="none"/>
              </w:rPr>
            </w:pPr>
            <w:r w:rsidRPr="0023645B">
              <w:rPr>
                <w:rFonts w:eastAsia="Yu Mincho" w:cs="Arial"/>
                <w:color w:val="000000"/>
                <w:kern w:val="0"/>
                <w:szCs w:val="26"/>
                <w14:ligatures w14:val="none"/>
              </w:rPr>
              <w:t>DVTinh</w:t>
            </w:r>
          </w:p>
        </w:tc>
        <w:tc>
          <w:tcPr>
            <w:tcW w:w="1116" w:type="pct"/>
          </w:tcPr>
          <w:p w14:paraId="5848868D" w14:textId="77777777" w:rsidR="0023645B" w:rsidRPr="0023645B" w:rsidRDefault="0023645B" w:rsidP="00DD02E3">
            <w:pPr>
              <w:spacing w:line="360" w:lineRule="auto"/>
              <w:rPr>
                <w:rFonts w:eastAsia="Yu Mincho" w:cs="Arial"/>
                <w:color w:val="000000"/>
                <w:kern w:val="0"/>
                <w14:ligatures w14:val="none"/>
              </w:rPr>
            </w:pPr>
            <w:r w:rsidRPr="0023645B">
              <w:rPr>
                <w:rFonts w:eastAsia="Yu Mincho" w:cs="Arial"/>
                <w:color w:val="000000"/>
                <w:kern w:val="0"/>
                <w:szCs w:val="26"/>
                <w14:ligatures w14:val="none"/>
              </w:rPr>
              <w:t>VARCHAR</w:t>
            </w:r>
          </w:p>
        </w:tc>
        <w:tc>
          <w:tcPr>
            <w:tcW w:w="1438" w:type="pct"/>
          </w:tcPr>
          <w:p w14:paraId="715EAB62" w14:textId="16EBD463" w:rsidR="0023645B" w:rsidRPr="0023645B" w:rsidRDefault="00A509A9" w:rsidP="00DD02E3">
            <w:pPr>
              <w:spacing w:line="360" w:lineRule="auto"/>
              <w:rPr>
                <w:rFonts w:eastAsia="Yu Mincho" w:cs="Arial"/>
                <w:color w:val="000000"/>
                <w:kern w:val="0"/>
                <w:szCs w:val="26"/>
                <w14:ligatures w14:val="none"/>
              </w:rPr>
            </w:pPr>
            <w:r>
              <w:rPr>
                <w:rFonts w:eastAsia="Yu Mincho" w:cs="Arial"/>
                <w:color w:val="000000"/>
                <w:kern w:val="0"/>
                <w:szCs w:val="26"/>
                <w14:ligatures w14:val="none"/>
              </w:rPr>
              <w:t>Khóa ngoại tham chiếu tới</w:t>
            </w:r>
            <w:r w:rsidR="00850451">
              <w:rPr>
                <w:rFonts w:eastAsia="Yu Mincho" w:cs="Arial"/>
                <w:color w:val="000000"/>
                <w:kern w:val="0"/>
                <w:szCs w:val="26"/>
                <w14:ligatures w14:val="none"/>
              </w:rPr>
              <w:t xml:space="preserve"> ID(LOAIDV)</w:t>
            </w:r>
          </w:p>
        </w:tc>
        <w:tc>
          <w:tcPr>
            <w:tcW w:w="1115" w:type="pct"/>
          </w:tcPr>
          <w:p w14:paraId="57E1B879"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Đơn vị tính của loại sản phẩm</w:t>
            </w:r>
          </w:p>
        </w:tc>
      </w:tr>
      <w:tr w:rsidR="0023645B" w:rsidRPr="0023645B" w14:paraId="41697B94" w14:textId="77777777">
        <w:trPr>
          <w:trHeight w:val="283"/>
        </w:trPr>
        <w:tc>
          <w:tcPr>
            <w:tcW w:w="378" w:type="pct"/>
          </w:tcPr>
          <w:p w14:paraId="7F8B9F11" w14:textId="77777777" w:rsidR="0023645B" w:rsidRPr="0023645B" w:rsidRDefault="0023645B" w:rsidP="00DD02E3">
            <w:pPr>
              <w:spacing w:line="360" w:lineRule="auto"/>
              <w:jc w:val="center"/>
              <w:rPr>
                <w:rFonts w:eastAsia="Times New Roman" w:cs="Times New Roman"/>
                <w:color w:val="000000"/>
                <w:kern w:val="0"/>
                <w:szCs w:val="26"/>
                <w14:ligatures w14:val="none"/>
              </w:rPr>
            </w:pPr>
            <w:r w:rsidRPr="0023645B">
              <w:rPr>
                <w:rFonts w:eastAsia="Yu Mincho" w:cs="Arial"/>
                <w:color w:val="000000"/>
                <w:kern w:val="0"/>
                <w:szCs w:val="26"/>
                <w14:ligatures w14:val="none"/>
              </w:rPr>
              <w:t>4</w:t>
            </w:r>
          </w:p>
        </w:tc>
        <w:tc>
          <w:tcPr>
            <w:tcW w:w="953" w:type="pct"/>
          </w:tcPr>
          <w:p w14:paraId="2A624317" w14:textId="77777777" w:rsidR="0023645B" w:rsidRPr="0023645B" w:rsidRDefault="0023645B" w:rsidP="00DD02E3">
            <w:pPr>
              <w:spacing w:line="360" w:lineRule="auto"/>
              <w:jc w:val="center"/>
              <w:rPr>
                <w:rFonts w:eastAsia="Yu Mincho" w:cs="Arial"/>
                <w:color w:val="000000"/>
                <w:kern w:val="0"/>
                <w:sz w:val="28"/>
                <w:szCs w:val="28"/>
                <w14:ligatures w14:val="none"/>
              </w:rPr>
            </w:pPr>
            <w:r w:rsidRPr="0023645B">
              <w:rPr>
                <w:rFonts w:eastAsia="Yu Mincho" w:cs="Arial"/>
                <w:color w:val="000000"/>
                <w:kern w:val="0"/>
                <w:szCs w:val="26"/>
                <w14:ligatures w14:val="none"/>
              </w:rPr>
              <w:t>PhanTram</w:t>
            </w:r>
          </w:p>
        </w:tc>
        <w:tc>
          <w:tcPr>
            <w:tcW w:w="1116" w:type="pct"/>
          </w:tcPr>
          <w:p w14:paraId="16B4A333" w14:textId="77777777" w:rsidR="0023645B" w:rsidRPr="0023645B" w:rsidRDefault="0023645B" w:rsidP="00DD02E3">
            <w:pPr>
              <w:spacing w:line="360" w:lineRule="auto"/>
              <w:rPr>
                <w:rFonts w:eastAsia="Yu Mincho" w:cs="Arial"/>
                <w:color w:val="000000"/>
                <w:kern w:val="0"/>
                <w14:ligatures w14:val="none"/>
              </w:rPr>
            </w:pPr>
            <w:r w:rsidRPr="0023645B">
              <w:rPr>
                <w:rFonts w:eastAsia="Yu Mincho" w:cs="Arial"/>
                <w:color w:val="000000"/>
                <w:kern w:val="0"/>
                <w:szCs w:val="26"/>
                <w14:ligatures w14:val="none"/>
              </w:rPr>
              <w:t>FLOAT</w:t>
            </w:r>
          </w:p>
        </w:tc>
        <w:tc>
          <w:tcPr>
            <w:tcW w:w="1438" w:type="pct"/>
          </w:tcPr>
          <w:p w14:paraId="2AE586D6"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&gt;= 0</w:t>
            </w:r>
          </w:p>
        </w:tc>
        <w:tc>
          <w:tcPr>
            <w:tcW w:w="1115" w:type="pct"/>
          </w:tcPr>
          <w:p w14:paraId="42729922" w14:textId="77777777" w:rsidR="0023645B" w:rsidRPr="0023645B" w:rsidRDefault="0023645B" w:rsidP="00DD02E3">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Phần trăm lợi nhuận</w:t>
            </w:r>
          </w:p>
        </w:tc>
      </w:tr>
    </w:tbl>
    <w:p w14:paraId="0B1B7312" w14:textId="26123BE6" w:rsidR="0022435A" w:rsidRDefault="000654F8" w:rsidP="000654F8">
      <w:pPr>
        <w:pStyle w:val="111"/>
      </w:pPr>
      <w:bookmarkStart w:id="59" w:name="_Toc168520318"/>
      <w:r>
        <w:t xml:space="preserve">Bảng </w:t>
      </w:r>
      <w:r w:rsidR="00D65582">
        <w:t>LOAI</w:t>
      </w:r>
      <w:r>
        <w:t>DV</w:t>
      </w:r>
      <w:bookmarkEnd w:id="59"/>
    </w:p>
    <w:tbl>
      <w:tblPr>
        <w:tblStyle w:val="BngLiNhat10"/>
        <w:tblW w:w="4988" w:type="pct"/>
        <w:tblCellMar>
          <w:top w:w="28" w:type="dxa"/>
          <w:left w:w="85" w:type="dxa"/>
          <w:bottom w:w="28" w:type="dxa"/>
          <w:right w:w="85" w:type="dxa"/>
        </w:tblCellMar>
        <w:tblLook w:val="04A0" w:firstRow="1" w:lastRow="0" w:firstColumn="1" w:lastColumn="0" w:noHBand="0" w:noVBand="1"/>
      </w:tblPr>
      <w:tblGrid>
        <w:gridCol w:w="684"/>
        <w:gridCol w:w="1725"/>
        <w:gridCol w:w="2020"/>
        <w:gridCol w:w="2602"/>
        <w:gridCol w:w="2018"/>
      </w:tblGrid>
      <w:tr w:rsidR="0074361E" w:rsidRPr="0023645B" w14:paraId="6AD194E2" w14:textId="77777777">
        <w:trPr>
          <w:cnfStyle w:val="100000000000" w:firstRow="1" w:lastRow="0" w:firstColumn="0" w:lastColumn="0" w:oddVBand="0" w:evenVBand="0" w:oddHBand="0" w:evenHBand="0" w:firstRowFirstColumn="0" w:firstRowLastColumn="0" w:lastRowFirstColumn="0" w:lastRowLastColumn="0"/>
          <w:trHeight w:val="567"/>
        </w:trPr>
        <w:tc>
          <w:tcPr>
            <w:tcW w:w="378" w:type="pct"/>
            <w:hideMark/>
          </w:tcPr>
          <w:p w14:paraId="2A16997F" w14:textId="77777777" w:rsidR="000654F8" w:rsidRPr="0023645B" w:rsidRDefault="000654F8">
            <w:pPr>
              <w:spacing w:line="360" w:lineRule="auto"/>
              <w:rPr>
                <w:rFonts w:eastAsia="Yu Mincho" w:cs="Arial"/>
                <w:b w:val="0"/>
                <w:kern w:val="0"/>
                <w14:ligatures w14:val="none"/>
              </w:rPr>
            </w:pPr>
            <w:r w:rsidRPr="0023645B">
              <w:rPr>
                <w:rFonts w:eastAsia="Yu Mincho" w:cs="Arial"/>
                <w:kern w:val="0"/>
                <w14:ligatures w14:val="none"/>
              </w:rPr>
              <w:t>STT</w:t>
            </w:r>
          </w:p>
        </w:tc>
        <w:tc>
          <w:tcPr>
            <w:tcW w:w="953" w:type="pct"/>
            <w:hideMark/>
          </w:tcPr>
          <w:p w14:paraId="400B745B" w14:textId="77777777" w:rsidR="000654F8" w:rsidRPr="0023645B" w:rsidRDefault="000654F8">
            <w:pPr>
              <w:spacing w:line="360" w:lineRule="auto"/>
              <w:rPr>
                <w:rFonts w:eastAsia="Yu Mincho" w:cs="Arial"/>
                <w:b w:val="0"/>
                <w:kern w:val="0"/>
                <w14:ligatures w14:val="none"/>
              </w:rPr>
            </w:pPr>
            <w:r w:rsidRPr="0023645B">
              <w:rPr>
                <w:rFonts w:eastAsia="Yu Mincho" w:cs="Arial"/>
                <w:kern w:val="0"/>
                <w14:ligatures w14:val="none"/>
              </w:rPr>
              <w:t>Thuộc tính</w:t>
            </w:r>
          </w:p>
        </w:tc>
        <w:tc>
          <w:tcPr>
            <w:tcW w:w="1116" w:type="pct"/>
            <w:hideMark/>
          </w:tcPr>
          <w:p w14:paraId="127B8B06" w14:textId="77777777" w:rsidR="000654F8" w:rsidRPr="0023645B" w:rsidRDefault="000654F8">
            <w:pPr>
              <w:spacing w:line="360" w:lineRule="auto"/>
              <w:rPr>
                <w:rFonts w:eastAsia="Yu Mincho" w:cs="Arial"/>
                <w:b w:val="0"/>
                <w:kern w:val="0"/>
                <w14:ligatures w14:val="none"/>
              </w:rPr>
            </w:pPr>
            <w:r w:rsidRPr="0023645B">
              <w:rPr>
                <w:rFonts w:eastAsia="Yu Mincho" w:cs="Arial"/>
                <w:kern w:val="0"/>
                <w14:ligatures w14:val="none"/>
              </w:rPr>
              <w:t>Kiểu dữ liệu</w:t>
            </w:r>
          </w:p>
        </w:tc>
        <w:tc>
          <w:tcPr>
            <w:tcW w:w="1438" w:type="pct"/>
          </w:tcPr>
          <w:p w14:paraId="28910EFE" w14:textId="77777777" w:rsidR="000654F8" w:rsidRPr="0023645B" w:rsidRDefault="000654F8">
            <w:pPr>
              <w:spacing w:line="360" w:lineRule="auto"/>
              <w:rPr>
                <w:rFonts w:eastAsia="Yu Mincho" w:cs="Arial"/>
                <w:kern w:val="0"/>
                <w14:ligatures w14:val="none"/>
              </w:rPr>
            </w:pPr>
            <w:r w:rsidRPr="0023645B">
              <w:rPr>
                <w:rFonts w:eastAsia="Yu Mincho" w:cs="Arial"/>
                <w:kern w:val="0"/>
                <w14:ligatures w14:val="none"/>
              </w:rPr>
              <w:t>Ràng buộc</w:t>
            </w:r>
          </w:p>
        </w:tc>
        <w:tc>
          <w:tcPr>
            <w:tcW w:w="1115" w:type="pct"/>
          </w:tcPr>
          <w:p w14:paraId="5FF8E762" w14:textId="77777777" w:rsidR="000654F8" w:rsidRPr="0023645B" w:rsidRDefault="000654F8">
            <w:pPr>
              <w:spacing w:line="360" w:lineRule="auto"/>
              <w:rPr>
                <w:rFonts w:eastAsia="Yu Mincho" w:cs="Arial"/>
                <w:kern w:val="0"/>
                <w14:ligatures w14:val="none"/>
              </w:rPr>
            </w:pPr>
            <w:r w:rsidRPr="0023645B">
              <w:rPr>
                <w:rFonts w:eastAsia="Yu Mincho" w:cs="Arial"/>
                <w:kern w:val="0"/>
                <w14:ligatures w14:val="none"/>
              </w:rPr>
              <w:t>Diễn giải</w:t>
            </w:r>
          </w:p>
        </w:tc>
      </w:tr>
      <w:tr w:rsidR="000654F8" w:rsidRPr="0023645B" w14:paraId="64DEE54F" w14:textId="77777777">
        <w:trPr>
          <w:trHeight w:val="283"/>
        </w:trPr>
        <w:tc>
          <w:tcPr>
            <w:tcW w:w="378" w:type="pct"/>
          </w:tcPr>
          <w:p w14:paraId="05498CBA" w14:textId="77777777" w:rsidR="000654F8" w:rsidRPr="0023645B" w:rsidRDefault="000654F8">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1</w:t>
            </w:r>
          </w:p>
        </w:tc>
        <w:tc>
          <w:tcPr>
            <w:tcW w:w="953" w:type="pct"/>
          </w:tcPr>
          <w:p w14:paraId="71A88153" w14:textId="0F273C4F" w:rsidR="000654F8" w:rsidRPr="0023645B" w:rsidRDefault="007D7B85">
            <w:pPr>
              <w:spacing w:line="360" w:lineRule="auto"/>
              <w:jc w:val="center"/>
              <w:rPr>
                <w:rFonts w:eastAsia="Yu Mincho" w:cs="Arial"/>
                <w:color w:val="000000"/>
                <w:kern w:val="0"/>
                <w14:ligatures w14:val="none"/>
              </w:rPr>
            </w:pPr>
            <w:r>
              <w:rPr>
                <w:rFonts w:eastAsia="Yu Mincho" w:cs="Arial"/>
                <w:color w:val="000000"/>
                <w:kern w:val="0"/>
                <w:szCs w:val="26"/>
                <w14:ligatures w14:val="none"/>
              </w:rPr>
              <w:t>ID</w:t>
            </w:r>
          </w:p>
        </w:tc>
        <w:tc>
          <w:tcPr>
            <w:tcW w:w="1116" w:type="pct"/>
          </w:tcPr>
          <w:p w14:paraId="68765179" w14:textId="77777777" w:rsidR="000654F8" w:rsidRPr="0023645B" w:rsidRDefault="000654F8">
            <w:pPr>
              <w:spacing w:line="360" w:lineRule="auto"/>
              <w:rPr>
                <w:rFonts w:eastAsia="Yu Mincho" w:cs="Arial"/>
                <w:color w:val="000000"/>
                <w:kern w:val="0"/>
                <w14:ligatures w14:val="none"/>
              </w:rPr>
            </w:pPr>
            <w:r w:rsidRPr="0023645B">
              <w:rPr>
                <w:rFonts w:eastAsia="Yu Mincho" w:cs="Arial"/>
                <w:color w:val="000000"/>
                <w:kern w:val="0"/>
                <w:szCs w:val="26"/>
                <w14:ligatures w14:val="none"/>
              </w:rPr>
              <w:t>INT</w:t>
            </w:r>
          </w:p>
        </w:tc>
        <w:tc>
          <w:tcPr>
            <w:tcW w:w="1438" w:type="pct"/>
          </w:tcPr>
          <w:p w14:paraId="1E2086C5" w14:textId="77777777" w:rsidR="000654F8" w:rsidRPr="0023645B" w:rsidRDefault="000654F8">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Khóa chính</w:t>
            </w:r>
          </w:p>
        </w:tc>
        <w:tc>
          <w:tcPr>
            <w:tcW w:w="1115" w:type="pct"/>
          </w:tcPr>
          <w:p w14:paraId="60DEF80D" w14:textId="4E0EDA1B" w:rsidR="000654F8" w:rsidRPr="0023645B" w:rsidRDefault="000654F8">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 xml:space="preserve">Mã loại </w:t>
            </w:r>
            <w:r w:rsidR="007D7B85">
              <w:rPr>
                <w:rFonts w:eastAsia="Yu Mincho" w:cs="Arial"/>
                <w:color w:val="000000"/>
                <w:kern w:val="0"/>
                <w:szCs w:val="26"/>
                <w14:ligatures w14:val="none"/>
              </w:rPr>
              <w:t>đơn vị</w:t>
            </w:r>
          </w:p>
        </w:tc>
      </w:tr>
      <w:tr w:rsidR="000654F8" w:rsidRPr="0023645B" w14:paraId="6CEBDBDA" w14:textId="77777777">
        <w:trPr>
          <w:trHeight w:val="283"/>
        </w:trPr>
        <w:tc>
          <w:tcPr>
            <w:tcW w:w="378" w:type="pct"/>
            <w:hideMark/>
          </w:tcPr>
          <w:p w14:paraId="560FF8B1" w14:textId="77777777" w:rsidR="000654F8" w:rsidRPr="0023645B" w:rsidRDefault="000654F8">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2</w:t>
            </w:r>
          </w:p>
        </w:tc>
        <w:tc>
          <w:tcPr>
            <w:tcW w:w="953" w:type="pct"/>
            <w:hideMark/>
          </w:tcPr>
          <w:p w14:paraId="3DC474D8" w14:textId="77777777" w:rsidR="000654F8" w:rsidRPr="0023645B" w:rsidRDefault="000654F8">
            <w:pPr>
              <w:spacing w:line="360" w:lineRule="auto"/>
              <w:jc w:val="center"/>
              <w:rPr>
                <w:rFonts w:eastAsia="Yu Mincho" w:cs="Arial"/>
                <w:color w:val="171717"/>
                <w:kern w:val="0"/>
                <w:szCs w:val="26"/>
                <w14:ligatures w14:val="none"/>
              </w:rPr>
            </w:pPr>
            <w:r w:rsidRPr="0023645B">
              <w:rPr>
                <w:rFonts w:eastAsia="Yu Mincho" w:cs="Arial"/>
                <w:color w:val="000000"/>
                <w:kern w:val="0"/>
                <w:szCs w:val="26"/>
                <w14:ligatures w14:val="none"/>
              </w:rPr>
              <w:t>TenLoai</w:t>
            </w:r>
          </w:p>
        </w:tc>
        <w:tc>
          <w:tcPr>
            <w:tcW w:w="1116" w:type="pct"/>
          </w:tcPr>
          <w:p w14:paraId="34C35471" w14:textId="77777777" w:rsidR="000654F8" w:rsidRPr="0023645B" w:rsidRDefault="000654F8">
            <w:pPr>
              <w:spacing w:line="360" w:lineRule="auto"/>
              <w:rPr>
                <w:rFonts w:eastAsia="Yu Mincho" w:cs="Arial"/>
                <w:color w:val="171717"/>
                <w:kern w:val="0"/>
                <w:szCs w:val="26"/>
                <w14:ligatures w14:val="none"/>
              </w:rPr>
            </w:pPr>
            <w:r w:rsidRPr="0023645B">
              <w:rPr>
                <w:rFonts w:eastAsia="Yu Mincho" w:cs="Arial"/>
                <w:color w:val="000000"/>
                <w:kern w:val="0"/>
                <w:szCs w:val="26"/>
                <w14:ligatures w14:val="none"/>
              </w:rPr>
              <w:t>VARCHAR</w:t>
            </w:r>
          </w:p>
        </w:tc>
        <w:tc>
          <w:tcPr>
            <w:tcW w:w="1438" w:type="pct"/>
          </w:tcPr>
          <w:p w14:paraId="448B41F3" w14:textId="77777777" w:rsidR="000654F8" w:rsidRPr="0023645B" w:rsidRDefault="000654F8">
            <w:pPr>
              <w:spacing w:line="360" w:lineRule="auto"/>
              <w:rPr>
                <w:rFonts w:eastAsia="Yu Mincho" w:cs="Arial"/>
                <w:color w:val="000000"/>
                <w:kern w:val="0"/>
                <w:szCs w:val="26"/>
                <w14:ligatures w14:val="none"/>
              </w:rPr>
            </w:pPr>
          </w:p>
        </w:tc>
        <w:tc>
          <w:tcPr>
            <w:tcW w:w="1115" w:type="pct"/>
          </w:tcPr>
          <w:p w14:paraId="2D6DEB62" w14:textId="53ED7FCE" w:rsidR="000654F8" w:rsidRPr="0023645B" w:rsidRDefault="000654F8">
            <w:pPr>
              <w:spacing w:line="360" w:lineRule="auto"/>
              <w:rPr>
                <w:rFonts w:eastAsia="Yu Mincho" w:cs="Arial"/>
                <w:color w:val="000000"/>
                <w:kern w:val="0"/>
                <w:szCs w:val="26"/>
                <w14:ligatures w14:val="none"/>
              </w:rPr>
            </w:pPr>
            <w:r w:rsidRPr="0023645B">
              <w:rPr>
                <w:rFonts w:eastAsia="Yu Mincho" w:cs="Arial"/>
                <w:color w:val="000000"/>
                <w:kern w:val="0"/>
                <w:szCs w:val="26"/>
                <w14:ligatures w14:val="none"/>
              </w:rPr>
              <w:t xml:space="preserve">Tên loại </w:t>
            </w:r>
            <w:r w:rsidR="007D7B85">
              <w:rPr>
                <w:rFonts w:eastAsia="Yu Mincho" w:cs="Arial"/>
                <w:color w:val="000000"/>
                <w:kern w:val="0"/>
                <w:szCs w:val="26"/>
                <w14:ligatures w14:val="none"/>
              </w:rPr>
              <w:t>đơn vị</w:t>
            </w:r>
          </w:p>
        </w:tc>
      </w:tr>
    </w:tbl>
    <w:p w14:paraId="2F975514" w14:textId="77777777" w:rsidR="000654F8" w:rsidRPr="0022435A" w:rsidRDefault="000654F8" w:rsidP="000654F8">
      <w:pPr>
        <w:pStyle w:val="Bnhthng"/>
      </w:pPr>
    </w:p>
    <w:p w14:paraId="03890212" w14:textId="276F7876" w:rsidR="003703B7" w:rsidRPr="003703B7" w:rsidRDefault="003703B7" w:rsidP="003955BF">
      <w:pPr>
        <w:pStyle w:val="111"/>
        <w:rPr>
          <w:lang w:val="vi-VN"/>
        </w:rPr>
      </w:pPr>
      <w:bookmarkStart w:id="60" w:name="_Toc168520319"/>
      <w:r w:rsidRPr="003703B7">
        <w:rPr>
          <w:lang w:val="vi-VN"/>
        </w:rPr>
        <w:lastRenderedPageBreak/>
        <w:t>Bảng PHIEUMUA</w:t>
      </w:r>
      <w:bookmarkEnd w:id="60"/>
    </w:p>
    <w:tbl>
      <w:tblPr>
        <w:tblStyle w:val="BngLiNhat11"/>
        <w:tblW w:w="4982" w:type="pct"/>
        <w:tblCellMar>
          <w:top w:w="28" w:type="dxa"/>
          <w:left w:w="85" w:type="dxa"/>
          <w:bottom w:w="28" w:type="dxa"/>
          <w:right w:w="85" w:type="dxa"/>
        </w:tblCellMar>
        <w:tblLook w:val="04A0" w:firstRow="1" w:lastRow="0" w:firstColumn="1" w:lastColumn="0" w:noHBand="0" w:noVBand="1"/>
      </w:tblPr>
      <w:tblGrid>
        <w:gridCol w:w="684"/>
        <w:gridCol w:w="1723"/>
        <w:gridCol w:w="2017"/>
        <w:gridCol w:w="2599"/>
        <w:gridCol w:w="2015"/>
      </w:tblGrid>
      <w:tr w:rsidR="009100BA" w:rsidRPr="009100BA" w14:paraId="6382CA20" w14:textId="77777777">
        <w:trPr>
          <w:cnfStyle w:val="100000000000" w:firstRow="1" w:lastRow="0" w:firstColumn="0" w:lastColumn="0" w:oddVBand="0" w:evenVBand="0" w:oddHBand="0" w:evenHBand="0" w:firstRowFirstColumn="0" w:firstRowLastColumn="0" w:lastRowFirstColumn="0" w:lastRowLastColumn="0"/>
          <w:trHeight w:val="567"/>
        </w:trPr>
        <w:tc>
          <w:tcPr>
            <w:tcW w:w="378" w:type="pct"/>
            <w:hideMark/>
          </w:tcPr>
          <w:p w14:paraId="63C2B22F" w14:textId="77777777" w:rsidR="009100BA" w:rsidRPr="009100BA" w:rsidRDefault="009100BA" w:rsidP="00DD02E3">
            <w:pPr>
              <w:spacing w:line="360" w:lineRule="auto"/>
              <w:rPr>
                <w:rFonts w:eastAsia="Yu Mincho" w:cs="Arial"/>
                <w:b w:val="0"/>
                <w:kern w:val="0"/>
                <w14:ligatures w14:val="none"/>
              </w:rPr>
            </w:pPr>
            <w:r w:rsidRPr="009100BA">
              <w:rPr>
                <w:rFonts w:eastAsia="Yu Mincho" w:cs="Arial"/>
                <w:kern w:val="0"/>
                <w14:ligatures w14:val="none"/>
              </w:rPr>
              <w:t>STT</w:t>
            </w:r>
          </w:p>
        </w:tc>
        <w:tc>
          <w:tcPr>
            <w:tcW w:w="953" w:type="pct"/>
            <w:hideMark/>
          </w:tcPr>
          <w:p w14:paraId="3F3AAE3C" w14:textId="77777777" w:rsidR="009100BA" w:rsidRPr="009100BA" w:rsidRDefault="009100BA" w:rsidP="00DD02E3">
            <w:pPr>
              <w:spacing w:line="360" w:lineRule="auto"/>
              <w:rPr>
                <w:rFonts w:eastAsia="Yu Mincho" w:cs="Arial"/>
                <w:b w:val="0"/>
                <w:kern w:val="0"/>
                <w14:ligatures w14:val="none"/>
              </w:rPr>
            </w:pPr>
            <w:r w:rsidRPr="009100BA">
              <w:rPr>
                <w:rFonts w:eastAsia="Yu Mincho" w:cs="Arial"/>
                <w:kern w:val="0"/>
                <w14:ligatures w14:val="none"/>
              </w:rPr>
              <w:t>Thuộc tính</w:t>
            </w:r>
          </w:p>
        </w:tc>
        <w:tc>
          <w:tcPr>
            <w:tcW w:w="1116" w:type="pct"/>
            <w:hideMark/>
          </w:tcPr>
          <w:p w14:paraId="493B029F" w14:textId="77777777" w:rsidR="009100BA" w:rsidRPr="009100BA" w:rsidRDefault="009100BA" w:rsidP="00DD02E3">
            <w:pPr>
              <w:spacing w:line="360" w:lineRule="auto"/>
              <w:rPr>
                <w:rFonts w:eastAsia="Yu Mincho" w:cs="Arial"/>
                <w:b w:val="0"/>
                <w:kern w:val="0"/>
                <w14:ligatures w14:val="none"/>
              </w:rPr>
            </w:pPr>
            <w:r w:rsidRPr="009100BA">
              <w:rPr>
                <w:rFonts w:eastAsia="Yu Mincho" w:cs="Arial"/>
                <w:kern w:val="0"/>
                <w14:ligatures w14:val="none"/>
              </w:rPr>
              <w:t>Kiểu dữ liệu</w:t>
            </w:r>
          </w:p>
        </w:tc>
        <w:tc>
          <w:tcPr>
            <w:tcW w:w="1438" w:type="pct"/>
          </w:tcPr>
          <w:p w14:paraId="77E06AE5" w14:textId="77777777" w:rsidR="009100BA" w:rsidRPr="009100BA" w:rsidRDefault="009100BA" w:rsidP="00DD02E3">
            <w:pPr>
              <w:spacing w:line="360" w:lineRule="auto"/>
              <w:rPr>
                <w:rFonts w:eastAsia="Yu Mincho" w:cs="Arial"/>
                <w:kern w:val="0"/>
                <w14:ligatures w14:val="none"/>
              </w:rPr>
            </w:pPr>
            <w:r w:rsidRPr="009100BA">
              <w:rPr>
                <w:rFonts w:eastAsia="Yu Mincho" w:cs="Arial"/>
                <w:kern w:val="0"/>
                <w14:ligatures w14:val="none"/>
              </w:rPr>
              <w:t>Ràng buộc</w:t>
            </w:r>
          </w:p>
        </w:tc>
        <w:tc>
          <w:tcPr>
            <w:tcW w:w="1115" w:type="pct"/>
          </w:tcPr>
          <w:p w14:paraId="7771CAEC" w14:textId="77777777" w:rsidR="009100BA" w:rsidRPr="009100BA" w:rsidRDefault="009100BA" w:rsidP="00DD02E3">
            <w:pPr>
              <w:spacing w:line="360" w:lineRule="auto"/>
              <w:rPr>
                <w:rFonts w:eastAsia="Yu Mincho" w:cs="Arial"/>
                <w:kern w:val="0"/>
                <w14:ligatures w14:val="none"/>
              </w:rPr>
            </w:pPr>
            <w:r w:rsidRPr="009100BA">
              <w:rPr>
                <w:rFonts w:eastAsia="Yu Mincho" w:cs="Arial"/>
                <w:kern w:val="0"/>
                <w14:ligatures w14:val="none"/>
              </w:rPr>
              <w:t>Diễn giải</w:t>
            </w:r>
          </w:p>
        </w:tc>
      </w:tr>
      <w:tr w:rsidR="009100BA" w:rsidRPr="009100BA" w14:paraId="30ED887D" w14:textId="77777777">
        <w:trPr>
          <w:trHeight w:val="283"/>
        </w:trPr>
        <w:tc>
          <w:tcPr>
            <w:tcW w:w="378" w:type="pct"/>
          </w:tcPr>
          <w:p w14:paraId="2B911A59" w14:textId="77777777" w:rsidR="009100BA" w:rsidRPr="009100BA" w:rsidRDefault="009100BA" w:rsidP="00DD02E3">
            <w:pPr>
              <w:spacing w:line="360" w:lineRule="auto"/>
              <w:jc w:val="center"/>
              <w:rPr>
                <w:rFonts w:eastAsia="Yu Mincho" w:cs="Arial"/>
                <w:color w:val="171717"/>
                <w:kern w:val="0"/>
                <w:szCs w:val="26"/>
                <w14:ligatures w14:val="none"/>
              </w:rPr>
            </w:pPr>
            <w:r w:rsidRPr="009100BA">
              <w:rPr>
                <w:rFonts w:eastAsia="Yu Mincho" w:cs="Arial"/>
                <w:color w:val="000000"/>
                <w:kern w:val="0"/>
                <w:szCs w:val="26"/>
                <w14:ligatures w14:val="none"/>
              </w:rPr>
              <w:t>1</w:t>
            </w:r>
          </w:p>
        </w:tc>
        <w:tc>
          <w:tcPr>
            <w:tcW w:w="953" w:type="pct"/>
          </w:tcPr>
          <w:p w14:paraId="78AC914F" w14:textId="77777777" w:rsidR="009100BA" w:rsidRPr="009100BA" w:rsidRDefault="009100BA" w:rsidP="00DD02E3">
            <w:pPr>
              <w:spacing w:line="360" w:lineRule="auto"/>
              <w:jc w:val="center"/>
              <w:rPr>
                <w:rFonts w:eastAsia="Yu Mincho" w:cs="Arial"/>
                <w:color w:val="000000"/>
                <w:kern w:val="0"/>
                <w14:ligatures w14:val="none"/>
              </w:rPr>
            </w:pPr>
            <w:r w:rsidRPr="009100BA">
              <w:rPr>
                <w:rFonts w:eastAsia="Yu Mincho" w:cs="Arial"/>
                <w:color w:val="000000"/>
                <w:kern w:val="0"/>
                <w:szCs w:val="26"/>
                <w14:ligatures w14:val="none"/>
              </w:rPr>
              <w:t>SoPhieu</w:t>
            </w:r>
          </w:p>
        </w:tc>
        <w:tc>
          <w:tcPr>
            <w:tcW w:w="1116" w:type="pct"/>
          </w:tcPr>
          <w:p w14:paraId="0F4F80C2" w14:textId="77777777" w:rsidR="009100BA" w:rsidRPr="009100BA" w:rsidRDefault="009100BA" w:rsidP="00DD02E3">
            <w:pPr>
              <w:spacing w:line="360" w:lineRule="auto"/>
              <w:rPr>
                <w:rFonts w:eastAsia="Yu Mincho" w:cs="Arial"/>
                <w:color w:val="000000"/>
                <w:kern w:val="0"/>
                <w14:ligatures w14:val="none"/>
              </w:rPr>
            </w:pPr>
            <w:r w:rsidRPr="009100BA">
              <w:rPr>
                <w:rFonts w:eastAsia="Yu Mincho" w:cs="Arial"/>
                <w:color w:val="000000"/>
                <w:kern w:val="0"/>
                <w:szCs w:val="26"/>
                <w14:ligatures w14:val="none"/>
              </w:rPr>
              <w:t>INT</w:t>
            </w:r>
          </w:p>
        </w:tc>
        <w:tc>
          <w:tcPr>
            <w:tcW w:w="1438" w:type="pct"/>
          </w:tcPr>
          <w:p w14:paraId="780B4C18"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Khóa chính</w:t>
            </w:r>
          </w:p>
        </w:tc>
        <w:tc>
          <w:tcPr>
            <w:tcW w:w="1115" w:type="pct"/>
          </w:tcPr>
          <w:p w14:paraId="647328B5"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Mã số phiếu</w:t>
            </w:r>
          </w:p>
        </w:tc>
      </w:tr>
      <w:tr w:rsidR="009100BA" w:rsidRPr="009100BA" w14:paraId="1BC01E2C" w14:textId="77777777">
        <w:trPr>
          <w:trHeight w:val="283"/>
        </w:trPr>
        <w:tc>
          <w:tcPr>
            <w:tcW w:w="378" w:type="pct"/>
            <w:hideMark/>
          </w:tcPr>
          <w:p w14:paraId="2399E9FF" w14:textId="77777777" w:rsidR="009100BA" w:rsidRPr="009100BA" w:rsidRDefault="009100BA" w:rsidP="00DD02E3">
            <w:pPr>
              <w:spacing w:line="360" w:lineRule="auto"/>
              <w:jc w:val="center"/>
              <w:rPr>
                <w:rFonts w:eastAsia="Yu Mincho" w:cs="Arial"/>
                <w:color w:val="171717"/>
                <w:kern w:val="0"/>
                <w:szCs w:val="26"/>
                <w14:ligatures w14:val="none"/>
              </w:rPr>
            </w:pPr>
            <w:r w:rsidRPr="009100BA">
              <w:rPr>
                <w:rFonts w:eastAsia="Yu Mincho" w:cs="Arial"/>
                <w:color w:val="000000"/>
                <w:kern w:val="0"/>
                <w:szCs w:val="26"/>
                <w14:ligatures w14:val="none"/>
              </w:rPr>
              <w:t>2</w:t>
            </w:r>
          </w:p>
        </w:tc>
        <w:tc>
          <w:tcPr>
            <w:tcW w:w="953" w:type="pct"/>
            <w:hideMark/>
          </w:tcPr>
          <w:p w14:paraId="62B29328" w14:textId="77777777" w:rsidR="009100BA" w:rsidRPr="009100BA" w:rsidRDefault="009100BA" w:rsidP="00DD02E3">
            <w:pPr>
              <w:spacing w:line="360" w:lineRule="auto"/>
              <w:jc w:val="center"/>
              <w:rPr>
                <w:rFonts w:eastAsia="Yu Mincho" w:cs="Arial"/>
                <w:color w:val="171717"/>
                <w:kern w:val="0"/>
                <w:szCs w:val="26"/>
                <w14:ligatures w14:val="none"/>
              </w:rPr>
            </w:pPr>
            <w:r w:rsidRPr="009100BA">
              <w:rPr>
                <w:rFonts w:eastAsia="Yu Mincho" w:cs="Arial"/>
                <w:color w:val="000000"/>
                <w:kern w:val="0"/>
                <w:szCs w:val="26"/>
                <w14:ligatures w14:val="none"/>
              </w:rPr>
              <w:t>NgayLap</w:t>
            </w:r>
          </w:p>
        </w:tc>
        <w:tc>
          <w:tcPr>
            <w:tcW w:w="1116" w:type="pct"/>
          </w:tcPr>
          <w:p w14:paraId="77C45638" w14:textId="77777777" w:rsidR="009100BA" w:rsidRPr="009100BA" w:rsidRDefault="009100BA" w:rsidP="00DD02E3">
            <w:pPr>
              <w:spacing w:line="360" w:lineRule="auto"/>
              <w:rPr>
                <w:rFonts w:eastAsia="Yu Mincho" w:cs="Arial"/>
                <w:color w:val="171717"/>
                <w:kern w:val="0"/>
                <w:szCs w:val="26"/>
                <w14:ligatures w14:val="none"/>
              </w:rPr>
            </w:pPr>
            <w:r w:rsidRPr="009100BA">
              <w:rPr>
                <w:rFonts w:eastAsia="Yu Mincho" w:cs="Arial"/>
                <w:color w:val="000000"/>
                <w:kern w:val="0"/>
                <w:szCs w:val="26"/>
                <w14:ligatures w14:val="none"/>
              </w:rPr>
              <w:t>DATETIME</w:t>
            </w:r>
          </w:p>
        </w:tc>
        <w:tc>
          <w:tcPr>
            <w:tcW w:w="1438" w:type="pct"/>
          </w:tcPr>
          <w:p w14:paraId="422CA9BD"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&lt;= Ngày hiện tại</w:t>
            </w:r>
          </w:p>
        </w:tc>
        <w:tc>
          <w:tcPr>
            <w:tcW w:w="1115" w:type="pct"/>
          </w:tcPr>
          <w:p w14:paraId="46789A31"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Ngày lập phiếu mua</w:t>
            </w:r>
          </w:p>
        </w:tc>
      </w:tr>
      <w:tr w:rsidR="009100BA" w:rsidRPr="009100BA" w14:paraId="19D4F7FD" w14:textId="77777777">
        <w:trPr>
          <w:trHeight w:val="283"/>
        </w:trPr>
        <w:tc>
          <w:tcPr>
            <w:tcW w:w="378" w:type="pct"/>
          </w:tcPr>
          <w:p w14:paraId="345245B1" w14:textId="77777777" w:rsidR="009100BA" w:rsidRPr="009100BA" w:rsidRDefault="009100BA" w:rsidP="00DD02E3">
            <w:pPr>
              <w:spacing w:line="360" w:lineRule="auto"/>
              <w:jc w:val="center"/>
              <w:rPr>
                <w:rFonts w:eastAsia="Yu Mincho" w:cs="Arial"/>
                <w:color w:val="171717"/>
                <w:kern w:val="0"/>
                <w:szCs w:val="26"/>
                <w14:ligatures w14:val="none"/>
              </w:rPr>
            </w:pPr>
            <w:r w:rsidRPr="009100BA">
              <w:rPr>
                <w:rFonts w:eastAsia="Yu Mincho" w:cs="Arial"/>
                <w:color w:val="000000"/>
                <w:kern w:val="0"/>
                <w:szCs w:val="26"/>
                <w14:ligatures w14:val="none"/>
              </w:rPr>
              <w:t>3</w:t>
            </w:r>
          </w:p>
        </w:tc>
        <w:tc>
          <w:tcPr>
            <w:tcW w:w="953" w:type="pct"/>
          </w:tcPr>
          <w:p w14:paraId="53486A9F" w14:textId="77777777" w:rsidR="009100BA" w:rsidRPr="009100BA" w:rsidRDefault="009100BA" w:rsidP="00DD02E3">
            <w:pPr>
              <w:spacing w:line="360" w:lineRule="auto"/>
              <w:jc w:val="center"/>
              <w:rPr>
                <w:rFonts w:eastAsia="Yu Mincho" w:cs="Arial"/>
                <w:color w:val="000000"/>
                <w:kern w:val="0"/>
                <w14:ligatures w14:val="none"/>
              </w:rPr>
            </w:pPr>
            <w:r w:rsidRPr="009100BA">
              <w:rPr>
                <w:rFonts w:eastAsia="Yu Mincho" w:cs="Arial"/>
                <w:color w:val="000000"/>
                <w:kern w:val="0"/>
                <w:szCs w:val="26"/>
                <w14:ligatures w14:val="none"/>
              </w:rPr>
              <w:t>NhaCC</w:t>
            </w:r>
          </w:p>
        </w:tc>
        <w:tc>
          <w:tcPr>
            <w:tcW w:w="1116" w:type="pct"/>
          </w:tcPr>
          <w:p w14:paraId="1C2F2F01" w14:textId="77777777" w:rsidR="009100BA" w:rsidRPr="009100BA" w:rsidRDefault="009100BA" w:rsidP="00DD02E3">
            <w:pPr>
              <w:spacing w:line="360" w:lineRule="auto"/>
              <w:rPr>
                <w:rFonts w:eastAsia="Yu Mincho" w:cs="Arial"/>
                <w:color w:val="000000"/>
                <w:kern w:val="0"/>
                <w14:ligatures w14:val="none"/>
              </w:rPr>
            </w:pPr>
            <w:r w:rsidRPr="009100BA">
              <w:rPr>
                <w:rFonts w:eastAsia="Yu Mincho" w:cs="Arial"/>
                <w:color w:val="000000"/>
                <w:kern w:val="0"/>
                <w:szCs w:val="26"/>
                <w14:ligatures w14:val="none"/>
              </w:rPr>
              <w:t>INT</w:t>
            </w:r>
          </w:p>
        </w:tc>
        <w:tc>
          <w:tcPr>
            <w:tcW w:w="1438" w:type="pct"/>
          </w:tcPr>
          <w:p w14:paraId="592AF9A7"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Khóa ngoại tham chiếu tới ID(NHACUNGCAP)</w:t>
            </w:r>
          </w:p>
        </w:tc>
        <w:tc>
          <w:tcPr>
            <w:tcW w:w="1115" w:type="pct"/>
          </w:tcPr>
          <w:p w14:paraId="60B84FA9"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Mã nhà cung cấp sản phẩm</w:t>
            </w:r>
          </w:p>
        </w:tc>
      </w:tr>
      <w:tr w:rsidR="009100BA" w:rsidRPr="009100BA" w14:paraId="5FAB9F11" w14:textId="77777777">
        <w:trPr>
          <w:trHeight w:val="283"/>
        </w:trPr>
        <w:tc>
          <w:tcPr>
            <w:tcW w:w="378" w:type="pct"/>
          </w:tcPr>
          <w:p w14:paraId="1A3A667A" w14:textId="77777777" w:rsidR="009100BA" w:rsidRPr="009100BA" w:rsidRDefault="009100BA" w:rsidP="00DD02E3">
            <w:pPr>
              <w:spacing w:line="360" w:lineRule="auto"/>
              <w:jc w:val="center"/>
              <w:rPr>
                <w:rFonts w:eastAsia="Times New Roman" w:cs="Times New Roman"/>
                <w:color w:val="000000"/>
                <w:kern w:val="0"/>
                <w:szCs w:val="26"/>
                <w14:ligatures w14:val="none"/>
              </w:rPr>
            </w:pPr>
            <w:r w:rsidRPr="009100BA">
              <w:rPr>
                <w:rFonts w:eastAsia="Yu Mincho" w:cs="Arial"/>
                <w:color w:val="000000"/>
                <w:kern w:val="0"/>
                <w:szCs w:val="26"/>
                <w14:ligatures w14:val="none"/>
              </w:rPr>
              <w:t>4</w:t>
            </w:r>
          </w:p>
        </w:tc>
        <w:tc>
          <w:tcPr>
            <w:tcW w:w="953" w:type="pct"/>
          </w:tcPr>
          <w:p w14:paraId="4D7A0753" w14:textId="77777777" w:rsidR="009100BA" w:rsidRPr="009100BA" w:rsidRDefault="009100BA" w:rsidP="00DD02E3">
            <w:pPr>
              <w:spacing w:line="360" w:lineRule="auto"/>
              <w:jc w:val="center"/>
              <w:rPr>
                <w:rFonts w:eastAsia="Yu Mincho" w:cs="Arial"/>
                <w:color w:val="000000"/>
                <w:kern w:val="0"/>
                <w:sz w:val="28"/>
                <w:szCs w:val="28"/>
                <w14:ligatures w14:val="none"/>
              </w:rPr>
            </w:pPr>
            <w:r w:rsidRPr="009100BA">
              <w:rPr>
                <w:rFonts w:eastAsia="Yu Mincho" w:cs="Arial"/>
                <w:color w:val="000000"/>
                <w:kern w:val="0"/>
                <w:szCs w:val="26"/>
                <w14:ligatures w14:val="none"/>
              </w:rPr>
              <w:t>TongTien</w:t>
            </w:r>
          </w:p>
        </w:tc>
        <w:tc>
          <w:tcPr>
            <w:tcW w:w="1116" w:type="pct"/>
          </w:tcPr>
          <w:p w14:paraId="5D77CD0C" w14:textId="77777777" w:rsidR="009100BA" w:rsidRPr="009100BA" w:rsidRDefault="009100BA" w:rsidP="00DD02E3">
            <w:pPr>
              <w:spacing w:line="360" w:lineRule="auto"/>
              <w:rPr>
                <w:rFonts w:eastAsia="Yu Mincho" w:cs="Arial"/>
                <w:color w:val="000000"/>
                <w:kern w:val="0"/>
                <w14:ligatures w14:val="none"/>
              </w:rPr>
            </w:pPr>
            <w:r w:rsidRPr="009100BA">
              <w:rPr>
                <w:rFonts w:eastAsia="Yu Mincho" w:cs="Arial"/>
                <w:color w:val="000000"/>
                <w:kern w:val="0"/>
                <w:szCs w:val="26"/>
                <w14:ligatures w14:val="none"/>
              </w:rPr>
              <w:t>BIGINT</w:t>
            </w:r>
          </w:p>
        </w:tc>
        <w:tc>
          <w:tcPr>
            <w:tcW w:w="1438" w:type="pct"/>
          </w:tcPr>
          <w:p w14:paraId="580233A7"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&gt;= 0</w:t>
            </w:r>
          </w:p>
        </w:tc>
        <w:tc>
          <w:tcPr>
            <w:tcW w:w="1115" w:type="pct"/>
          </w:tcPr>
          <w:p w14:paraId="678475E4" w14:textId="77777777" w:rsidR="009100BA" w:rsidRPr="009100BA" w:rsidRDefault="009100BA" w:rsidP="00DD02E3">
            <w:pPr>
              <w:spacing w:line="360" w:lineRule="auto"/>
              <w:rPr>
                <w:rFonts w:eastAsia="Yu Mincho" w:cs="Arial"/>
                <w:color w:val="000000"/>
                <w:kern w:val="0"/>
                <w:szCs w:val="26"/>
                <w14:ligatures w14:val="none"/>
              </w:rPr>
            </w:pPr>
            <w:r w:rsidRPr="009100BA">
              <w:rPr>
                <w:rFonts w:eastAsia="Yu Mincho" w:cs="Arial"/>
                <w:color w:val="000000"/>
                <w:kern w:val="0"/>
                <w:szCs w:val="26"/>
                <w14:ligatures w14:val="none"/>
              </w:rPr>
              <w:t>Tổng tiền mua</w:t>
            </w:r>
          </w:p>
        </w:tc>
      </w:tr>
    </w:tbl>
    <w:p w14:paraId="5D8D8C6C" w14:textId="3A212E7A" w:rsidR="007D4FEA" w:rsidRPr="00593EEB" w:rsidRDefault="007D4FEA">
      <w:pPr>
        <w:spacing w:line="360" w:lineRule="auto"/>
        <w:rPr>
          <w:rPrChange w:id="61" w:author="Lưu Quang Tiến Hoàng" w:date="2024-04-21T18:00:00Z" w16du:dateUtc="2024-04-21T11:00:00Z">
            <w:rPr>
              <w:rFonts w:ascii="Times New Roman" w:hAnsi="Times New Roman" w:cs="Times New Roman"/>
              <w:b/>
              <w:color w:val="auto"/>
              <w:sz w:val="26"/>
              <w:szCs w:val="26"/>
            </w:rPr>
          </w:rPrChange>
        </w:rPr>
        <w:pPrChange w:id="62" w:author="Lưu Quang Tiến Hoàng" w:date="2024-04-21T18:00:00Z" w16du:dateUtc="2024-04-21T11:00:00Z">
          <w:pPr>
            <w:pStyle w:val="Heading2"/>
          </w:pPr>
        </w:pPrChange>
      </w:pPr>
    </w:p>
    <w:p w14:paraId="3E6D5222" w14:textId="5E03EE8B" w:rsidR="00943AAA" w:rsidRPr="00D41287" w:rsidRDefault="00943AAA" w:rsidP="003955BF">
      <w:pPr>
        <w:pStyle w:val="111"/>
      </w:pPr>
      <w:bookmarkStart w:id="63" w:name="_Toc168520320"/>
      <w:r w:rsidRPr="00943AAA">
        <w:rPr>
          <w:lang w:val="vi-VN"/>
        </w:rPr>
        <w:t>Bảng CTPHIEUMUA</w:t>
      </w:r>
      <w:bookmarkEnd w:id="63"/>
    </w:p>
    <w:tbl>
      <w:tblPr>
        <w:tblStyle w:val="BngLiNhat12"/>
        <w:tblW w:w="4976" w:type="pct"/>
        <w:tblCellMar>
          <w:top w:w="28" w:type="dxa"/>
          <w:left w:w="85" w:type="dxa"/>
          <w:bottom w:w="28" w:type="dxa"/>
          <w:right w:w="85" w:type="dxa"/>
        </w:tblCellMar>
        <w:tblLook w:val="04A0" w:firstRow="1" w:lastRow="0" w:firstColumn="1" w:lastColumn="0" w:noHBand="0" w:noVBand="1"/>
      </w:tblPr>
      <w:tblGrid>
        <w:gridCol w:w="684"/>
        <w:gridCol w:w="1686"/>
        <w:gridCol w:w="1997"/>
        <w:gridCol w:w="2667"/>
        <w:gridCol w:w="1993"/>
      </w:tblGrid>
      <w:tr w:rsidR="009E497E" w:rsidRPr="009E497E" w14:paraId="24136B59" w14:textId="77777777">
        <w:trPr>
          <w:cnfStyle w:val="100000000000" w:firstRow="1" w:lastRow="0" w:firstColumn="0" w:lastColumn="0" w:oddVBand="0" w:evenVBand="0" w:oddHBand="0" w:evenHBand="0" w:firstRowFirstColumn="0" w:firstRowLastColumn="0" w:lastRowFirstColumn="0" w:lastRowLastColumn="0"/>
          <w:trHeight w:val="567"/>
        </w:trPr>
        <w:tc>
          <w:tcPr>
            <w:tcW w:w="379" w:type="pct"/>
            <w:hideMark/>
          </w:tcPr>
          <w:p w14:paraId="260663A3" w14:textId="77777777" w:rsidR="009E497E" w:rsidRPr="009E497E" w:rsidRDefault="009E497E" w:rsidP="00DD02E3">
            <w:pPr>
              <w:spacing w:line="360" w:lineRule="auto"/>
              <w:rPr>
                <w:rFonts w:eastAsia="Yu Mincho" w:cs="Arial"/>
                <w:b w:val="0"/>
                <w:kern w:val="0"/>
                <w14:ligatures w14:val="none"/>
              </w:rPr>
            </w:pPr>
            <w:r w:rsidRPr="009E497E">
              <w:rPr>
                <w:rFonts w:eastAsia="Yu Mincho" w:cs="Arial"/>
                <w:kern w:val="0"/>
                <w14:ligatures w14:val="none"/>
              </w:rPr>
              <w:t>STT</w:t>
            </w:r>
          </w:p>
        </w:tc>
        <w:tc>
          <w:tcPr>
            <w:tcW w:w="934" w:type="pct"/>
            <w:hideMark/>
          </w:tcPr>
          <w:p w14:paraId="5E292F85" w14:textId="77777777" w:rsidR="009E497E" w:rsidRPr="009E497E" w:rsidRDefault="009E497E" w:rsidP="00DD02E3">
            <w:pPr>
              <w:spacing w:line="360" w:lineRule="auto"/>
              <w:rPr>
                <w:rFonts w:eastAsia="Yu Mincho" w:cs="Arial"/>
                <w:b w:val="0"/>
                <w:kern w:val="0"/>
                <w14:ligatures w14:val="none"/>
              </w:rPr>
            </w:pPr>
            <w:r w:rsidRPr="009E497E">
              <w:rPr>
                <w:rFonts w:eastAsia="Yu Mincho" w:cs="Arial"/>
                <w:kern w:val="0"/>
                <w14:ligatures w14:val="none"/>
              </w:rPr>
              <w:t>Thuộc tính</w:t>
            </w:r>
          </w:p>
        </w:tc>
        <w:tc>
          <w:tcPr>
            <w:tcW w:w="1106" w:type="pct"/>
            <w:hideMark/>
          </w:tcPr>
          <w:p w14:paraId="6D10D83B" w14:textId="77777777" w:rsidR="009E497E" w:rsidRPr="009E497E" w:rsidRDefault="009E497E" w:rsidP="00DD02E3">
            <w:pPr>
              <w:spacing w:line="360" w:lineRule="auto"/>
              <w:rPr>
                <w:rFonts w:eastAsia="Yu Mincho" w:cs="Arial"/>
                <w:b w:val="0"/>
                <w:kern w:val="0"/>
                <w14:ligatures w14:val="none"/>
              </w:rPr>
            </w:pPr>
            <w:r w:rsidRPr="009E497E">
              <w:rPr>
                <w:rFonts w:eastAsia="Yu Mincho" w:cs="Arial"/>
                <w:kern w:val="0"/>
                <w14:ligatures w14:val="none"/>
              </w:rPr>
              <w:t>Kiểu dữ liệu</w:t>
            </w:r>
          </w:p>
        </w:tc>
        <w:tc>
          <w:tcPr>
            <w:tcW w:w="1477" w:type="pct"/>
          </w:tcPr>
          <w:p w14:paraId="3A44443F" w14:textId="77777777" w:rsidR="009E497E" w:rsidRPr="009E497E" w:rsidRDefault="009E497E" w:rsidP="00DD02E3">
            <w:pPr>
              <w:spacing w:line="360" w:lineRule="auto"/>
              <w:rPr>
                <w:rFonts w:eastAsia="Yu Mincho" w:cs="Arial"/>
                <w:kern w:val="0"/>
                <w14:ligatures w14:val="none"/>
              </w:rPr>
            </w:pPr>
            <w:r w:rsidRPr="009E497E">
              <w:rPr>
                <w:rFonts w:eastAsia="Yu Mincho" w:cs="Arial"/>
                <w:kern w:val="0"/>
                <w14:ligatures w14:val="none"/>
              </w:rPr>
              <w:t>Ràng buộc</w:t>
            </w:r>
          </w:p>
        </w:tc>
        <w:tc>
          <w:tcPr>
            <w:tcW w:w="1104" w:type="pct"/>
          </w:tcPr>
          <w:p w14:paraId="67FB059E" w14:textId="77777777" w:rsidR="009E497E" w:rsidRPr="009E497E" w:rsidRDefault="009E497E" w:rsidP="00DD02E3">
            <w:pPr>
              <w:spacing w:line="360" w:lineRule="auto"/>
              <w:rPr>
                <w:rFonts w:eastAsia="Yu Mincho" w:cs="Arial"/>
                <w:kern w:val="0"/>
                <w14:ligatures w14:val="none"/>
              </w:rPr>
            </w:pPr>
            <w:r w:rsidRPr="009E497E">
              <w:rPr>
                <w:rFonts w:eastAsia="Yu Mincho" w:cs="Arial"/>
                <w:kern w:val="0"/>
                <w14:ligatures w14:val="none"/>
              </w:rPr>
              <w:t>Diễn giải</w:t>
            </w:r>
          </w:p>
        </w:tc>
      </w:tr>
      <w:tr w:rsidR="009E497E" w:rsidRPr="009E497E" w14:paraId="76C49D96" w14:textId="77777777">
        <w:trPr>
          <w:trHeight w:val="283"/>
        </w:trPr>
        <w:tc>
          <w:tcPr>
            <w:tcW w:w="379" w:type="pct"/>
          </w:tcPr>
          <w:p w14:paraId="1809ECDB" w14:textId="77777777" w:rsidR="009E497E" w:rsidRPr="009E497E" w:rsidRDefault="009E497E" w:rsidP="00DD02E3">
            <w:pPr>
              <w:spacing w:line="360" w:lineRule="auto"/>
              <w:jc w:val="center"/>
              <w:rPr>
                <w:rFonts w:eastAsia="Yu Mincho" w:cs="Arial"/>
                <w:color w:val="171717"/>
                <w:kern w:val="0"/>
                <w:szCs w:val="26"/>
                <w14:ligatures w14:val="none"/>
              </w:rPr>
            </w:pPr>
            <w:r w:rsidRPr="009E497E">
              <w:rPr>
                <w:rFonts w:eastAsia="Yu Mincho" w:cs="Arial"/>
                <w:color w:val="000000"/>
                <w:kern w:val="0"/>
                <w:szCs w:val="26"/>
                <w14:ligatures w14:val="none"/>
              </w:rPr>
              <w:t>1</w:t>
            </w:r>
          </w:p>
        </w:tc>
        <w:tc>
          <w:tcPr>
            <w:tcW w:w="934" w:type="pct"/>
          </w:tcPr>
          <w:p w14:paraId="4FD057E3" w14:textId="77777777" w:rsidR="009E497E" w:rsidRPr="009E497E" w:rsidRDefault="009E497E" w:rsidP="00DD02E3">
            <w:pPr>
              <w:spacing w:line="360" w:lineRule="auto"/>
              <w:jc w:val="center"/>
              <w:rPr>
                <w:rFonts w:eastAsia="Yu Mincho" w:cs="Arial"/>
                <w:color w:val="000000"/>
                <w:kern w:val="0"/>
                <w14:ligatures w14:val="none"/>
              </w:rPr>
            </w:pPr>
            <w:r w:rsidRPr="009E497E">
              <w:rPr>
                <w:rFonts w:eastAsia="Yu Mincho" w:cs="Arial"/>
                <w:color w:val="000000"/>
                <w:kern w:val="0"/>
                <w:szCs w:val="26"/>
                <w14:ligatures w14:val="none"/>
              </w:rPr>
              <w:t>SoPhieu</w:t>
            </w:r>
          </w:p>
        </w:tc>
        <w:tc>
          <w:tcPr>
            <w:tcW w:w="1106" w:type="pct"/>
          </w:tcPr>
          <w:p w14:paraId="06C88080" w14:textId="77777777" w:rsidR="009E497E" w:rsidRPr="009E497E" w:rsidRDefault="009E497E" w:rsidP="00DD02E3">
            <w:pPr>
              <w:spacing w:line="360" w:lineRule="auto"/>
              <w:rPr>
                <w:rFonts w:eastAsia="Yu Mincho" w:cs="Arial"/>
                <w:color w:val="000000"/>
                <w:kern w:val="0"/>
                <w14:ligatures w14:val="none"/>
              </w:rPr>
            </w:pPr>
            <w:r w:rsidRPr="009E497E">
              <w:rPr>
                <w:rFonts w:eastAsia="Yu Mincho" w:cs="Arial"/>
                <w:color w:val="000000"/>
                <w:kern w:val="0"/>
                <w:szCs w:val="26"/>
                <w14:ligatures w14:val="none"/>
              </w:rPr>
              <w:t>INT</w:t>
            </w:r>
          </w:p>
        </w:tc>
        <w:tc>
          <w:tcPr>
            <w:tcW w:w="1477" w:type="pct"/>
          </w:tcPr>
          <w:p w14:paraId="54F66A97" w14:textId="294FE393"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 xml:space="preserve">Khóa ngoại tham chiếu tới </w:t>
            </w:r>
            <w:r w:rsidR="00DD02E3" w:rsidRPr="009E497E">
              <w:rPr>
                <w:rFonts w:eastAsia="Yu Mincho" w:cs="Arial"/>
                <w:color w:val="000000"/>
                <w:kern w:val="0"/>
                <w:szCs w:val="26"/>
                <w14:ligatures w14:val="none"/>
              </w:rPr>
              <w:t>SoPhieu (</w:t>
            </w:r>
            <w:r w:rsidRPr="009E497E">
              <w:rPr>
                <w:rFonts w:eastAsia="Yu Mincho" w:cs="Arial"/>
                <w:color w:val="000000"/>
                <w:kern w:val="0"/>
                <w:szCs w:val="26"/>
                <w14:ligatures w14:val="none"/>
              </w:rPr>
              <w:t>PHIEUMUA)</w:t>
            </w:r>
          </w:p>
        </w:tc>
        <w:tc>
          <w:tcPr>
            <w:tcW w:w="1104" w:type="pct"/>
          </w:tcPr>
          <w:p w14:paraId="0C6416A0"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Mã số phiếu</w:t>
            </w:r>
          </w:p>
        </w:tc>
      </w:tr>
      <w:tr w:rsidR="009E497E" w:rsidRPr="009E497E" w14:paraId="113BB50D" w14:textId="77777777">
        <w:trPr>
          <w:trHeight w:val="283"/>
        </w:trPr>
        <w:tc>
          <w:tcPr>
            <w:tcW w:w="379" w:type="pct"/>
            <w:hideMark/>
          </w:tcPr>
          <w:p w14:paraId="6FDE7CCC" w14:textId="77777777" w:rsidR="009E497E" w:rsidRPr="009E497E" w:rsidRDefault="009E497E" w:rsidP="00DD02E3">
            <w:pPr>
              <w:spacing w:line="360" w:lineRule="auto"/>
              <w:jc w:val="center"/>
              <w:rPr>
                <w:rFonts w:eastAsia="Yu Mincho" w:cs="Arial"/>
                <w:color w:val="171717"/>
                <w:kern w:val="0"/>
                <w:szCs w:val="26"/>
                <w14:ligatures w14:val="none"/>
              </w:rPr>
            </w:pPr>
            <w:r w:rsidRPr="009E497E">
              <w:rPr>
                <w:rFonts w:eastAsia="Yu Mincho" w:cs="Arial"/>
                <w:color w:val="000000"/>
                <w:kern w:val="0"/>
                <w:szCs w:val="26"/>
                <w14:ligatures w14:val="none"/>
              </w:rPr>
              <w:t>2</w:t>
            </w:r>
          </w:p>
        </w:tc>
        <w:tc>
          <w:tcPr>
            <w:tcW w:w="934" w:type="pct"/>
            <w:hideMark/>
          </w:tcPr>
          <w:p w14:paraId="4566A14F" w14:textId="77777777" w:rsidR="009E497E" w:rsidRPr="009E497E" w:rsidRDefault="009E497E" w:rsidP="00DD02E3">
            <w:pPr>
              <w:spacing w:line="360" w:lineRule="auto"/>
              <w:jc w:val="center"/>
              <w:rPr>
                <w:rFonts w:eastAsia="Yu Mincho" w:cs="Arial"/>
                <w:color w:val="171717"/>
                <w:kern w:val="0"/>
                <w:szCs w:val="26"/>
                <w14:ligatures w14:val="none"/>
              </w:rPr>
            </w:pPr>
            <w:r w:rsidRPr="009E497E">
              <w:rPr>
                <w:rFonts w:eastAsia="Yu Mincho" w:cs="Arial"/>
                <w:color w:val="000000"/>
                <w:kern w:val="0"/>
                <w:szCs w:val="26"/>
                <w14:ligatures w14:val="none"/>
              </w:rPr>
              <w:t>SanPham</w:t>
            </w:r>
          </w:p>
        </w:tc>
        <w:tc>
          <w:tcPr>
            <w:tcW w:w="1106" w:type="pct"/>
          </w:tcPr>
          <w:p w14:paraId="0D472FA4" w14:textId="77777777" w:rsidR="009E497E" w:rsidRPr="009E497E" w:rsidRDefault="009E497E" w:rsidP="00DD02E3">
            <w:pPr>
              <w:spacing w:line="360" w:lineRule="auto"/>
              <w:rPr>
                <w:rFonts w:eastAsia="Yu Mincho" w:cs="Arial"/>
                <w:color w:val="171717"/>
                <w:kern w:val="0"/>
                <w:szCs w:val="26"/>
                <w14:ligatures w14:val="none"/>
              </w:rPr>
            </w:pPr>
            <w:r w:rsidRPr="009E497E">
              <w:rPr>
                <w:rFonts w:eastAsia="Yu Mincho" w:cs="Arial"/>
                <w:color w:val="000000"/>
                <w:kern w:val="0"/>
                <w:szCs w:val="26"/>
                <w14:ligatures w14:val="none"/>
              </w:rPr>
              <w:t>INT</w:t>
            </w:r>
          </w:p>
        </w:tc>
        <w:tc>
          <w:tcPr>
            <w:tcW w:w="1477" w:type="pct"/>
          </w:tcPr>
          <w:p w14:paraId="7EFB552E" w14:textId="26D85F50"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 xml:space="preserve">Khóa ngoại tham chiếu tới </w:t>
            </w:r>
            <w:r w:rsidR="00DD02E3" w:rsidRPr="009E497E">
              <w:rPr>
                <w:rFonts w:eastAsia="Yu Mincho" w:cs="Arial"/>
                <w:color w:val="000000"/>
                <w:kern w:val="0"/>
                <w:szCs w:val="26"/>
                <w14:ligatures w14:val="none"/>
              </w:rPr>
              <w:t>MaSP (</w:t>
            </w:r>
            <w:r w:rsidRPr="009E497E">
              <w:rPr>
                <w:rFonts w:eastAsia="Yu Mincho" w:cs="Arial"/>
                <w:color w:val="000000"/>
                <w:kern w:val="0"/>
                <w:szCs w:val="26"/>
                <w14:ligatures w14:val="none"/>
              </w:rPr>
              <w:t>SANPHAM)</w:t>
            </w:r>
          </w:p>
        </w:tc>
        <w:tc>
          <w:tcPr>
            <w:tcW w:w="1104" w:type="pct"/>
          </w:tcPr>
          <w:p w14:paraId="0AFFC52B"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Mã sản phẩm</w:t>
            </w:r>
          </w:p>
        </w:tc>
      </w:tr>
      <w:tr w:rsidR="009E497E" w:rsidRPr="009E497E" w14:paraId="2A769E87" w14:textId="77777777">
        <w:trPr>
          <w:trHeight w:val="283"/>
        </w:trPr>
        <w:tc>
          <w:tcPr>
            <w:tcW w:w="379" w:type="pct"/>
          </w:tcPr>
          <w:p w14:paraId="3A9D7091" w14:textId="77777777" w:rsidR="009E497E" w:rsidRPr="009E497E" w:rsidRDefault="009E497E" w:rsidP="00DD02E3">
            <w:pPr>
              <w:spacing w:line="360" w:lineRule="auto"/>
              <w:jc w:val="center"/>
              <w:rPr>
                <w:rFonts w:eastAsia="Yu Mincho" w:cs="Arial"/>
                <w:color w:val="171717"/>
                <w:kern w:val="0"/>
                <w:szCs w:val="26"/>
                <w14:ligatures w14:val="none"/>
              </w:rPr>
            </w:pPr>
            <w:r w:rsidRPr="009E497E">
              <w:rPr>
                <w:rFonts w:eastAsia="Yu Mincho" w:cs="Arial"/>
                <w:color w:val="000000"/>
                <w:kern w:val="0"/>
                <w:szCs w:val="26"/>
                <w14:ligatures w14:val="none"/>
              </w:rPr>
              <w:t>3</w:t>
            </w:r>
          </w:p>
        </w:tc>
        <w:tc>
          <w:tcPr>
            <w:tcW w:w="934" w:type="pct"/>
          </w:tcPr>
          <w:p w14:paraId="44F43109" w14:textId="77777777" w:rsidR="009E497E" w:rsidRPr="009E497E" w:rsidRDefault="009E497E" w:rsidP="00DD02E3">
            <w:pPr>
              <w:spacing w:line="360" w:lineRule="auto"/>
              <w:jc w:val="center"/>
              <w:rPr>
                <w:rFonts w:eastAsia="Yu Mincho" w:cs="Arial"/>
                <w:color w:val="000000"/>
                <w:kern w:val="0"/>
                <w14:ligatures w14:val="none"/>
              </w:rPr>
            </w:pPr>
            <w:r w:rsidRPr="009E497E">
              <w:rPr>
                <w:rFonts w:eastAsia="Yu Mincho" w:cs="Arial"/>
                <w:color w:val="000000"/>
                <w:kern w:val="0"/>
                <w:szCs w:val="26"/>
                <w14:ligatures w14:val="none"/>
              </w:rPr>
              <w:t>SoLuong</w:t>
            </w:r>
          </w:p>
        </w:tc>
        <w:tc>
          <w:tcPr>
            <w:tcW w:w="1106" w:type="pct"/>
          </w:tcPr>
          <w:p w14:paraId="6709EF3F" w14:textId="77777777" w:rsidR="009E497E" w:rsidRPr="009E497E" w:rsidRDefault="009E497E" w:rsidP="00DD02E3">
            <w:pPr>
              <w:spacing w:line="360" w:lineRule="auto"/>
              <w:rPr>
                <w:rFonts w:eastAsia="Yu Mincho" w:cs="Arial"/>
                <w:color w:val="000000"/>
                <w:kern w:val="0"/>
                <w14:ligatures w14:val="none"/>
              </w:rPr>
            </w:pPr>
            <w:r w:rsidRPr="009E497E">
              <w:rPr>
                <w:rFonts w:eastAsia="Yu Mincho" w:cs="Arial"/>
                <w:color w:val="000000"/>
                <w:kern w:val="0"/>
                <w:szCs w:val="26"/>
                <w14:ligatures w14:val="none"/>
              </w:rPr>
              <w:t>INT</w:t>
            </w:r>
          </w:p>
        </w:tc>
        <w:tc>
          <w:tcPr>
            <w:tcW w:w="1477" w:type="pct"/>
          </w:tcPr>
          <w:p w14:paraId="032C40F2"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&gt;= 0</w:t>
            </w:r>
          </w:p>
        </w:tc>
        <w:tc>
          <w:tcPr>
            <w:tcW w:w="1104" w:type="pct"/>
          </w:tcPr>
          <w:p w14:paraId="53C43D75"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Số lượng sản phẩm</w:t>
            </w:r>
          </w:p>
        </w:tc>
      </w:tr>
      <w:tr w:rsidR="009E497E" w:rsidRPr="009E497E" w14:paraId="0EB887A9" w14:textId="77777777">
        <w:trPr>
          <w:trHeight w:val="283"/>
        </w:trPr>
        <w:tc>
          <w:tcPr>
            <w:tcW w:w="379" w:type="pct"/>
          </w:tcPr>
          <w:p w14:paraId="23AC768A" w14:textId="77777777" w:rsidR="009E497E" w:rsidRPr="009E497E" w:rsidRDefault="009E497E" w:rsidP="00DD02E3">
            <w:pPr>
              <w:spacing w:line="360" w:lineRule="auto"/>
              <w:jc w:val="center"/>
              <w:rPr>
                <w:rFonts w:eastAsia="Times New Roman" w:cs="Times New Roman"/>
                <w:color w:val="000000"/>
                <w:kern w:val="0"/>
                <w:szCs w:val="26"/>
                <w14:ligatures w14:val="none"/>
              </w:rPr>
            </w:pPr>
            <w:r w:rsidRPr="009E497E">
              <w:rPr>
                <w:rFonts w:eastAsia="Yu Mincho" w:cs="Arial"/>
                <w:color w:val="000000"/>
                <w:kern w:val="0"/>
                <w:szCs w:val="26"/>
                <w14:ligatures w14:val="none"/>
              </w:rPr>
              <w:t>4</w:t>
            </w:r>
          </w:p>
        </w:tc>
        <w:tc>
          <w:tcPr>
            <w:tcW w:w="934" w:type="pct"/>
          </w:tcPr>
          <w:p w14:paraId="2A4C4947" w14:textId="77777777" w:rsidR="009E497E" w:rsidRPr="009E497E" w:rsidRDefault="009E497E" w:rsidP="00DD02E3">
            <w:pPr>
              <w:spacing w:line="360" w:lineRule="auto"/>
              <w:jc w:val="center"/>
              <w:rPr>
                <w:rFonts w:eastAsia="Yu Mincho" w:cs="Arial"/>
                <w:color w:val="000000"/>
                <w:kern w:val="0"/>
                <w:sz w:val="28"/>
                <w:szCs w:val="28"/>
                <w14:ligatures w14:val="none"/>
              </w:rPr>
            </w:pPr>
            <w:r w:rsidRPr="009E497E">
              <w:rPr>
                <w:rFonts w:eastAsia="Yu Mincho" w:cs="Arial"/>
                <w:color w:val="000000"/>
                <w:kern w:val="0"/>
                <w:szCs w:val="26"/>
                <w14:ligatures w14:val="none"/>
              </w:rPr>
              <w:t>DonGia</w:t>
            </w:r>
          </w:p>
        </w:tc>
        <w:tc>
          <w:tcPr>
            <w:tcW w:w="1106" w:type="pct"/>
          </w:tcPr>
          <w:p w14:paraId="4BA3E4A9" w14:textId="77777777" w:rsidR="009E497E" w:rsidRPr="009E497E" w:rsidRDefault="009E497E" w:rsidP="00DD02E3">
            <w:pPr>
              <w:spacing w:line="360" w:lineRule="auto"/>
              <w:rPr>
                <w:rFonts w:eastAsia="Yu Mincho" w:cs="Arial"/>
                <w:color w:val="000000"/>
                <w:kern w:val="0"/>
                <w14:ligatures w14:val="none"/>
              </w:rPr>
            </w:pPr>
            <w:r w:rsidRPr="009E497E">
              <w:rPr>
                <w:rFonts w:eastAsia="Yu Mincho" w:cs="Arial"/>
                <w:color w:val="000000"/>
                <w:kern w:val="0"/>
                <w:szCs w:val="26"/>
                <w14:ligatures w14:val="none"/>
              </w:rPr>
              <w:t>BIGINT</w:t>
            </w:r>
          </w:p>
        </w:tc>
        <w:tc>
          <w:tcPr>
            <w:tcW w:w="1477" w:type="pct"/>
          </w:tcPr>
          <w:p w14:paraId="69880640"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&gt;= 0</w:t>
            </w:r>
          </w:p>
        </w:tc>
        <w:tc>
          <w:tcPr>
            <w:tcW w:w="1104" w:type="pct"/>
          </w:tcPr>
          <w:p w14:paraId="2264C3CE"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Đơn giá sản phẩm mua vào</w:t>
            </w:r>
          </w:p>
        </w:tc>
      </w:tr>
      <w:tr w:rsidR="009E497E" w:rsidRPr="009E497E" w14:paraId="1FCA4F9E" w14:textId="77777777">
        <w:trPr>
          <w:trHeight w:val="283"/>
        </w:trPr>
        <w:tc>
          <w:tcPr>
            <w:tcW w:w="379" w:type="pct"/>
          </w:tcPr>
          <w:p w14:paraId="58391F5B" w14:textId="77777777" w:rsidR="009E497E" w:rsidRPr="009E497E" w:rsidRDefault="009E497E" w:rsidP="00DD02E3">
            <w:pPr>
              <w:spacing w:line="360" w:lineRule="auto"/>
              <w:jc w:val="center"/>
              <w:rPr>
                <w:rFonts w:eastAsia="Yu Mincho" w:cs="Arial"/>
                <w:color w:val="000000"/>
                <w:kern w:val="0"/>
                <w:szCs w:val="26"/>
                <w14:ligatures w14:val="none"/>
              </w:rPr>
            </w:pPr>
            <w:r w:rsidRPr="009E497E">
              <w:rPr>
                <w:rFonts w:eastAsia="Yu Mincho" w:cs="Arial"/>
                <w:color w:val="000000"/>
                <w:kern w:val="0"/>
                <w:szCs w:val="26"/>
                <w14:ligatures w14:val="none"/>
              </w:rPr>
              <w:t>5</w:t>
            </w:r>
          </w:p>
        </w:tc>
        <w:tc>
          <w:tcPr>
            <w:tcW w:w="934" w:type="pct"/>
          </w:tcPr>
          <w:p w14:paraId="2274D268" w14:textId="77777777" w:rsidR="009E497E" w:rsidRPr="009E497E" w:rsidRDefault="009E497E" w:rsidP="00DD02E3">
            <w:pPr>
              <w:spacing w:line="360" w:lineRule="auto"/>
              <w:jc w:val="center"/>
              <w:rPr>
                <w:rFonts w:eastAsia="Yu Mincho" w:cs="Arial"/>
                <w:color w:val="000000"/>
                <w:kern w:val="0"/>
                <w:szCs w:val="26"/>
                <w14:ligatures w14:val="none"/>
              </w:rPr>
            </w:pPr>
            <w:r w:rsidRPr="009E497E">
              <w:rPr>
                <w:rFonts w:eastAsia="Yu Mincho" w:cs="Arial"/>
                <w:color w:val="000000"/>
                <w:kern w:val="0"/>
                <w:szCs w:val="26"/>
                <w14:ligatures w14:val="none"/>
              </w:rPr>
              <w:t>ThanhTien</w:t>
            </w:r>
          </w:p>
        </w:tc>
        <w:tc>
          <w:tcPr>
            <w:tcW w:w="1106" w:type="pct"/>
          </w:tcPr>
          <w:p w14:paraId="76B8AC48"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BIGINT</w:t>
            </w:r>
          </w:p>
        </w:tc>
        <w:tc>
          <w:tcPr>
            <w:tcW w:w="1477" w:type="pct"/>
          </w:tcPr>
          <w:p w14:paraId="25B63175"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&gt;= 0</w:t>
            </w:r>
          </w:p>
        </w:tc>
        <w:tc>
          <w:tcPr>
            <w:tcW w:w="1104" w:type="pct"/>
          </w:tcPr>
          <w:p w14:paraId="59940D2D" w14:textId="77777777" w:rsidR="009E497E" w:rsidRPr="009E497E" w:rsidRDefault="009E497E" w:rsidP="00DD02E3">
            <w:pPr>
              <w:spacing w:line="360" w:lineRule="auto"/>
              <w:rPr>
                <w:rFonts w:eastAsia="Yu Mincho" w:cs="Arial"/>
                <w:color w:val="000000"/>
                <w:kern w:val="0"/>
                <w:szCs w:val="26"/>
                <w14:ligatures w14:val="none"/>
              </w:rPr>
            </w:pPr>
            <w:r w:rsidRPr="009E497E">
              <w:rPr>
                <w:rFonts w:eastAsia="Yu Mincho" w:cs="Arial"/>
                <w:color w:val="000000"/>
                <w:kern w:val="0"/>
                <w:szCs w:val="26"/>
                <w14:ligatures w14:val="none"/>
              </w:rPr>
              <w:t>Tổng thành tiền sản phẩm đã mua</w:t>
            </w:r>
          </w:p>
        </w:tc>
      </w:tr>
    </w:tbl>
    <w:p w14:paraId="2CFAD55E" w14:textId="45A61674" w:rsidR="007D4FEA" w:rsidRPr="00593EEB" w:rsidRDefault="007D4FEA">
      <w:pPr>
        <w:spacing w:line="360" w:lineRule="auto"/>
        <w:rPr>
          <w:rPrChange w:id="64" w:author="Lưu Quang Tiến Hoàng" w:date="2024-04-21T18:00:00Z" w16du:dateUtc="2024-04-21T11:00:00Z">
            <w:rPr>
              <w:rFonts w:ascii="Times New Roman" w:hAnsi="Times New Roman" w:cs="Times New Roman"/>
              <w:b/>
              <w:color w:val="auto"/>
              <w:sz w:val="26"/>
              <w:szCs w:val="26"/>
            </w:rPr>
          </w:rPrChange>
        </w:rPr>
        <w:pPrChange w:id="65" w:author="Lưu Quang Tiến Hoàng" w:date="2024-04-21T18:00:00Z" w16du:dateUtc="2024-04-21T11:00:00Z">
          <w:pPr>
            <w:pStyle w:val="Heading2"/>
          </w:pPr>
        </w:pPrChange>
      </w:pPr>
    </w:p>
    <w:p w14:paraId="226A9A66" w14:textId="57E337AA" w:rsidR="00FA7C15" w:rsidRPr="00FA7C15" w:rsidRDefault="00FA7C15" w:rsidP="003955BF">
      <w:pPr>
        <w:pStyle w:val="111"/>
        <w:rPr>
          <w:lang w:val="vi-VN"/>
        </w:rPr>
      </w:pPr>
      <w:bookmarkStart w:id="66" w:name="_Toc168520321"/>
      <w:r w:rsidRPr="00FA7C15">
        <w:rPr>
          <w:lang w:val="vi-VN"/>
        </w:rPr>
        <w:t>Bảng NHACUNGCAP</w:t>
      </w:r>
      <w:bookmarkEnd w:id="66"/>
    </w:p>
    <w:tbl>
      <w:tblPr>
        <w:tblStyle w:val="BngLiNhat13"/>
        <w:tblW w:w="4970" w:type="pct"/>
        <w:tblCellMar>
          <w:top w:w="28" w:type="dxa"/>
          <w:left w:w="85" w:type="dxa"/>
          <w:bottom w:w="28" w:type="dxa"/>
          <w:right w:w="85" w:type="dxa"/>
        </w:tblCellMar>
        <w:tblLook w:val="04A0" w:firstRow="1" w:lastRow="0" w:firstColumn="1" w:lastColumn="0" w:noHBand="0" w:noVBand="1"/>
      </w:tblPr>
      <w:tblGrid>
        <w:gridCol w:w="684"/>
        <w:gridCol w:w="1684"/>
        <w:gridCol w:w="1993"/>
        <w:gridCol w:w="2667"/>
        <w:gridCol w:w="1989"/>
      </w:tblGrid>
      <w:tr w:rsidR="00BE274A" w:rsidRPr="00BE274A" w14:paraId="5D84B90E" w14:textId="77777777">
        <w:trPr>
          <w:cnfStyle w:val="100000000000" w:firstRow="1" w:lastRow="0" w:firstColumn="0" w:lastColumn="0" w:oddVBand="0" w:evenVBand="0" w:oddHBand="0" w:evenHBand="0" w:firstRowFirstColumn="0" w:firstRowLastColumn="0" w:lastRowFirstColumn="0" w:lastRowLastColumn="0"/>
          <w:trHeight w:val="567"/>
        </w:trPr>
        <w:tc>
          <w:tcPr>
            <w:tcW w:w="379" w:type="pct"/>
            <w:hideMark/>
          </w:tcPr>
          <w:p w14:paraId="68CA3611" w14:textId="77777777" w:rsidR="00BE274A" w:rsidRPr="00BE274A" w:rsidRDefault="00BE274A" w:rsidP="00DD02E3">
            <w:pPr>
              <w:spacing w:line="360" w:lineRule="auto"/>
              <w:rPr>
                <w:rFonts w:eastAsia="Yu Mincho" w:cs="Arial"/>
                <w:b w:val="0"/>
                <w:kern w:val="0"/>
                <w14:ligatures w14:val="none"/>
              </w:rPr>
            </w:pPr>
            <w:r w:rsidRPr="00BE274A">
              <w:rPr>
                <w:rFonts w:eastAsia="Yu Mincho" w:cs="Arial"/>
                <w:kern w:val="0"/>
                <w14:ligatures w14:val="none"/>
              </w:rPr>
              <w:t>STT</w:t>
            </w:r>
          </w:p>
        </w:tc>
        <w:tc>
          <w:tcPr>
            <w:tcW w:w="934" w:type="pct"/>
            <w:hideMark/>
          </w:tcPr>
          <w:p w14:paraId="3089171F" w14:textId="77777777" w:rsidR="00BE274A" w:rsidRPr="00BE274A" w:rsidRDefault="00BE274A" w:rsidP="00DD02E3">
            <w:pPr>
              <w:spacing w:line="360" w:lineRule="auto"/>
              <w:rPr>
                <w:rFonts w:eastAsia="Yu Mincho" w:cs="Arial"/>
                <w:b w:val="0"/>
                <w:kern w:val="0"/>
                <w14:ligatures w14:val="none"/>
              </w:rPr>
            </w:pPr>
            <w:r w:rsidRPr="00BE274A">
              <w:rPr>
                <w:rFonts w:eastAsia="Yu Mincho" w:cs="Arial"/>
                <w:kern w:val="0"/>
                <w14:ligatures w14:val="none"/>
              </w:rPr>
              <w:t>Thuộc tính</w:t>
            </w:r>
          </w:p>
        </w:tc>
        <w:tc>
          <w:tcPr>
            <w:tcW w:w="1105" w:type="pct"/>
            <w:hideMark/>
          </w:tcPr>
          <w:p w14:paraId="1648DE26" w14:textId="77777777" w:rsidR="00BE274A" w:rsidRPr="00BE274A" w:rsidRDefault="00BE274A" w:rsidP="00DD02E3">
            <w:pPr>
              <w:spacing w:line="360" w:lineRule="auto"/>
              <w:rPr>
                <w:rFonts w:eastAsia="Yu Mincho" w:cs="Arial"/>
                <w:b w:val="0"/>
                <w:kern w:val="0"/>
                <w14:ligatures w14:val="none"/>
              </w:rPr>
            </w:pPr>
            <w:r w:rsidRPr="00BE274A">
              <w:rPr>
                <w:rFonts w:eastAsia="Yu Mincho" w:cs="Arial"/>
                <w:kern w:val="0"/>
                <w14:ligatures w14:val="none"/>
              </w:rPr>
              <w:t>Kiểu dữ liệu</w:t>
            </w:r>
          </w:p>
        </w:tc>
        <w:tc>
          <w:tcPr>
            <w:tcW w:w="1479" w:type="pct"/>
          </w:tcPr>
          <w:p w14:paraId="047F2223" w14:textId="77777777" w:rsidR="00BE274A" w:rsidRPr="00BE274A" w:rsidRDefault="00BE274A" w:rsidP="00DD02E3">
            <w:pPr>
              <w:spacing w:line="360" w:lineRule="auto"/>
              <w:rPr>
                <w:rFonts w:eastAsia="Yu Mincho" w:cs="Arial"/>
                <w:kern w:val="0"/>
                <w14:ligatures w14:val="none"/>
              </w:rPr>
            </w:pPr>
            <w:r w:rsidRPr="00BE274A">
              <w:rPr>
                <w:rFonts w:eastAsia="Yu Mincho" w:cs="Arial"/>
                <w:kern w:val="0"/>
                <w14:ligatures w14:val="none"/>
              </w:rPr>
              <w:t>Ràng buộc</w:t>
            </w:r>
          </w:p>
        </w:tc>
        <w:tc>
          <w:tcPr>
            <w:tcW w:w="1103" w:type="pct"/>
          </w:tcPr>
          <w:p w14:paraId="1C4D5363" w14:textId="77777777" w:rsidR="00BE274A" w:rsidRPr="00BE274A" w:rsidRDefault="00BE274A" w:rsidP="00DD02E3">
            <w:pPr>
              <w:spacing w:line="360" w:lineRule="auto"/>
              <w:rPr>
                <w:rFonts w:eastAsia="Yu Mincho" w:cs="Arial"/>
                <w:kern w:val="0"/>
                <w14:ligatures w14:val="none"/>
              </w:rPr>
            </w:pPr>
            <w:r w:rsidRPr="00BE274A">
              <w:rPr>
                <w:rFonts w:eastAsia="Yu Mincho" w:cs="Arial"/>
                <w:kern w:val="0"/>
                <w14:ligatures w14:val="none"/>
              </w:rPr>
              <w:t>Diễn giải</w:t>
            </w:r>
          </w:p>
        </w:tc>
      </w:tr>
      <w:tr w:rsidR="00BE274A" w:rsidRPr="00BE274A" w14:paraId="1E2B650C" w14:textId="77777777">
        <w:trPr>
          <w:trHeight w:val="283"/>
        </w:trPr>
        <w:tc>
          <w:tcPr>
            <w:tcW w:w="379" w:type="pct"/>
          </w:tcPr>
          <w:p w14:paraId="47BC41DA" w14:textId="77777777" w:rsidR="00BE274A" w:rsidRPr="00BE274A" w:rsidRDefault="00BE274A" w:rsidP="00DD02E3">
            <w:pPr>
              <w:spacing w:line="360" w:lineRule="auto"/>
              <w:jc w:val="center"/>
              <w:rPr>
                <w:rFonts w:eastAsia="Yu Mincho" w:cs="Arial"/>
                <w:color w:val="171717"/>
                <w:kern w:val="0"/>
                <w:szCs w:val="26"/>
                <w14:ligatures w14:val="none"/>
              </w:rPr>
            </w:pPr>
            <w:r w:rsidRPr="00BE274A">
              <w:rPr>
                <w:rFonts w:eastAsia="Yu Mincho" w:cs="Arial"/>
                <w:color w:val="000000"/>
                <w:kern w:val="0"/>
                <w:szCs w:val="26"/>
                <w14:ligatures w14:val="none"/>
              </w:rPr>
              <w:t>1</w:t>
            </w:r>
          </w:p>
        </w:tc>
        <w:tc>
          <w:tcPr>
            <w:tcW w:w="934" w:type="pct"/>
          </w:tcPr>
          <w:p w14:paraId="1C371406" w14:textId="77777777" w:rsidR="00BE274A" w:rsidRPr="00BE274A" w:rsidRDefault="00BE274A" w:rsidP="00DD02E3">
            <w:pPr>
              <w:spacing w:line="360" w:lineRule="auto"/>
              <w:jc w:val="center"/>
              <w:rPr>
                <w:rFonts w:eastAsia="Yu Mincho" w:cs="Arial"/>
                <w:color w:val="000000"/>
                <w:kern w:val="0"/>
                <w14:ligatures w14:val="none"/>
              </w:rPr>
            </w:pPr>
            <w:r w:rsidRPr="00BE274A">
              <w:rPr>
                <w:rFonts w:eastAsia="Yu Mincho" w:cs="Arial"/>
                <w:color w:val="000000"/>
                <w:kern w:val="0"/>
                <w:szCs w:val="26"/>
                <w14:ligatures w14:val="none"/>
              </w:rPr>
              <w:t>ID</w:t>
            </w:r>
          </w:p>
        </w:tc>
        <w:tc>
          <w:tcPr>
            <w:tcW w:w="1105" w:type="pct"/>
          </w:tcPr>
          <w:p w14:paraId="0807FD21" w14:textId="77777777" w:rsidR="00BE274A" w:rsidRPr="00BE274A" w:rsidRDefault="00BE274A" w:rsidP="00DD02E3">
            <w:pPr>
              <w:spacing w:line="360" w:lineRule="auto"/>
              <w:rPr>
                <w:rFonts w:eastAsia="Yu Mincho" w:cs="Arial"/>
                <w:color w:val="000000"/>
                <w:kern w:val="0"/>
                <w14:ligatures w14:val="none"/>
              </w:rPr>
            </w:pPr>
            <w:r w:rsidRPr="00BE274A">
              <w:rPr>
                <w:rFonts w:eastAsia="Yu Mincho" w:cs="Arial"/>
                <w:color w:val="000000"/>
                <w:kern w:val="0"/>
                <w:szCs w:val="26"/>
                <w14:ligatures w14:val="none"/>
              </w:rPr>
              <w:t>INT</w:t>
            </w:r>
          </w:p>
        </w:tc>
        <w:tc>
          <w:tcPr>
            <w:tcW w:w="1479" w:type="pct"/>
          </w:tcPr>
          <w:p w14:paraId="35869163" w14:textId="77777777" w:rsidR="00BE274A" w:rsidRPr="00BE274A" w:rsidRDefault="00BE274A" w:rsidP="00DD02E3">
            <w:pPr>
              <w:spacing w:line="360" w:lineRule="auto"/>
              <w:rPr>
                <w:rFonts w:eastAsia="Yu Mincho" w:cs="Arial"/>
                <w:color w:val="000000"/>
                <w:kern w:val="0"/>
                <w:szCs w:val="26"/>
                <w14:ligatures w14:val="none"/>
              </w:rPr>
            </w:pPr>
            <w:r w:rsidRPr="00BE274A">
              <w:rPr>
                <w:rFonts w:eastAsia="Yu Mincho" w:cs="Arial"/>
                <w:color w:val="000000"/>
                <w:kern w:val="0"/>
                <w:szCs w:val="26"/>
                <w14:ligatures w14:val="none"/>
              </w:rPr>
              <w:t>Khóa chính</w:t>
            </w:r>
          </w:p>
        </w:tc>
        <w:tc>
          <w:tcPr>
            <w:tcW w:w="1103" w:type="pct"/>
          </w:tcPr>
          <w:p w14:paraId="068457DD" w14:textId="77777777" w:rsidR="00BE274A" w:rsidRPr="00BE274A" w:rsidRDefault="00BE274A" w:rsidP="00DD02E3">
            <w:pPr>
              <w:spacing w:line="360" w:lineRule="auto"/>
              <w:rPr>
                <w:rFonts w:eastAsia="Yu Mincho" w:cs="Arial"/>
                <w:color w:val="000000"/>
                <w:kern w:val="0"/>
                <w:szCs w:val="26"/>
                <w14:ligatures w14:val="none"/>
              </w:rPr>
            </w:pPr>
            <w:r w:rsidRPr="00BE274A">
              <w:rPr>
                <w:rFonts w:eastAsia="Yu Mincho" w:cs="Arial"/>
                <w:color w:val="000000"/>
                <w:kern w:val="0"/>
                <w:szCs w:val="26"/>
                <w14:ligatures w14:val="none"/>
              </w:rPr>
              <w:t>Mã nhà cung cấp</w:t>
            </w:r>
          </w:p>
        </w:tc>
      </w:tr>
      <w:tr w:rsidR="00BE274A" w:rsidRPr="00BE274A" w14:paraId="04D5C3D1" w14:textId="77777777">
        <w:trPr>
          <w:trHeight w:val="283"/>
        </w:trPr>
        <w:tc>
          <w:tcPr>
            <w:tcW w:w="379" w:type="pct"/>
            <w:hideMark/>
          </w:tcPr>
          <w:p w14:paraId="01D033D6" w14:textId="77777777" w:rsidR="00BE274A" w:rsidRPr="00BE274A" w:rsidRDefault="00BE274A" w:rsidP="00DD02E3">
            <w:pPr>
              <w:spacing w:line="360" w:lineRule="auto"/>
              <w:jc w:val="center"/>
              <w:rPr>
                <w:rFonts w:eastAsia="Yu Mincho" w:cs="Arial"/>
                <w:color w:val="171717"/>
                <w:kern w:val="0"/>
                <w:szCs w:val="26"/>
                <w14:ligatures w14:val="none"/>
              </w:rPr>
            </w:pPr>
            <w:r w:rsidRPr="00BE274A">
              <w:rPr>
                <w:rFonts w:eastAsia="Yu Mincho" w:cs="Arial"/>
                <w:color w:val="000000"/>
                <w:kern w:val="0"/>
                <w:szCs w:val="26"/>
                <w14:ligatures w14:val="none"/>
              </w:rPr>
              <w:lastRenderedPageBreak/>
              <w:t>2</w:t>
            </w:r>
          </w:p>
        </w:tc>
        <w:tc>
          <w:tcPr>
            <w:tcW w:w="934" w:type="pct"/>
            <w:hideMark/>
          </w:tcPr>
          <w:p w14:paraId="2B614E3E" w14:textId="77777777" w:rsidR="00BE274A" w:rsidRPr="00BE274A" w:rsidRDefault="00BE274A" w:rsidP="00DD02E3">
            <w:pPr>
              <w:spacing w:line="360" w:lineRule="auto"/>
              <w:jc w:val="center"/>
              <w:rPr>
                <w:rFonts w:eastAsia="Yu Mincho" w:cs="Arial"/>
                <w:color w:val="171717"/>
                <w:kern w:val="0"/>
                <w:szCs w:val="26"/>
                <w14:ligatures w14:val="none"/>
              </w:rPr>
            </w:pPr>
            <w:r w:rsidRPr="00BE274A">
              <w:rPr>
                <w:rFonts w:eastAsia="Yu Mincho" w:cs="Arial"/>
                <w:color w:val="000000"/>
                <w:kern w:val="0"/>
                <w:szCs w:val="26"/>
                <w14:ligatures w14:val="none"/>
              </w:rPr>
              <w:t>HoTen</w:t>
            </w:r>
          </w:p>
        </w:tc>
        <w:tc>
          <w:tcPr>
            <w:tcW w:w="1105" w:type="pct"/>
          </w:tcPr>
          <w:p w14:paraId="4F036E87" w14:textId="77777777" w:rsidR="00BE274A" w:rsidRPr="00BE274A" w:rsidRDefault="00BE274A" w:rsidP="00DD02E3">
            <w:pPr>
              <w:spacing w:line="360" w:lineRule="auto"/>
              <w:rPr>
                <w:rFonts w:eastAsia="Yu Mincho" w:cs="Arial"/>
                <w:color w:val="171717"/>
                <w:kern w:val="0"/>
                <w:szCs w:val="26"/>
                <w14:ligatures w14:val="none"/>
              </w:rPr>
            </w:pPr>
            <w:r w:rsidRPr="00BE274A">
              <w:rPr>
                <w:rFonts w:eastAsia="Yu Mincho" w:cs="Arial"/>
                <w:color w:val="000000"/>
                <w:kern w:val="0"/>
                <w:szCs w:val="26"/>
                <w14:ligatures w14:val="none"/>
              </w:rPr>
              <w:t>VARCHAR</w:t>
            </w:r>
          </w:p>
        </w:tc>
        <w:tc>
          <w:tcPr>
            <w:tcW w:w="1479" w:type="pct"/>
          </w:tcPr>
          <w:p w14:paraId="51B3FEE5" w14:textId="77777777" w:rsidR="00BE274A" w:rsidRPr="00BE274A" w:rsidRDefault="00BE274A" w:rsidP="00DD02E3">
            <w:pPr>
              <w:spacing w:line="360" w:lineRule="auto"/>
              <w:rPr>
                <w:rFonts w:eastAsia="Yu Mincho" w:cs="Arial"/>
                <w:color w:val="000000"/>
                <w:kern w:val="0"/>
                <w:szCs w:val="26"/>
                <w14:ligatures w14:val="none"/>
              </w:rPr>
            </w:pPr>
          </w:p>
        </w:tc>
        <w:tc>
          <w:tcPr>
            <w:tcW w:w="1103" w:type="pct"/>
          </w:tcPr>
          <w:p w14:paraId="01466678" w14:textId="77777777" w:rsidR="00BE274A" w:rsidRPr="00BE274A" w:rsidRDefault="00BE274A" w:rsidP="00DD02E3">
            <w:pPr>
              <w:spacing w:line="360" w:lineRule="auto"/>
              <w:rPr>
                <w:rFonts w:eastAsia="Yu Mincho" w:cs="Arial"/>
                <w:color w:val="000000"/>
                <w:kern w:val="0"/>
                <w:szCs w:val="26"/>
                <w14:ligatures w14:val="none"/>
              </w:rPr>
            </w:pPr>
            <w:r w:rsidRPr="00BE274A">
              <w:rPr>
                <w:rFonts w:eastAsia="Yu Mincho" w:cs="Arial"/>
                <w:color w:val="000000"/>
                <w:kern w:val="0"/>
                <w:szCs w:val="26"/>
                <w14:ligatures w14:val="none"/>
              </w:rPr>
              <w:t>Tên nhà cung cấp</w:t>
            </w:r>
          </w:p>
        </w:tc>
      </w:tr>
      <w:tr w:rsidR="00BE274A" w:rsidRPr="00BE274A" w14:paraId="72C42211" w14:textId="77777777">
        <w:trPr>
          <w:trHeight w:val="283"/>
        </w:trPr>
        <w:tc>
          <w:tcPr>
            <w:tcW w:w="379" w:type="pct"/>
          </w:tcPr>
          <w:p w14:paraId="17C5E193" w14:textId="77777777" w:rsidR="00BE274A" w:rsidRPr="00BE274A" w:rsidRDefault="00BE274A" w:rsidP="00DD02E3">
            <w:pPr>
              <w:spacing w:line="360" w:lineRule="auto"/>
              <w:jc w:val="center"/>
              <w:rPr>
                <w:rFonts w:eastAsia="Yu Mincho" w:cs="Arial"/>
                <w:color w:val="171717"/>
                <w:kern w:val="0"/>
                <w:szCs w:val="26"/>
                <w14:ligatures w14:val="none"/>
              </w:rPr>
            </w:pPr>
            <w:r w:rsidRPr="00BE274A">
              <w:rPr>
                <w:rFonts w:eastAsia="Yu Mincho" w:cs="Arial"/>
                <w:color w:val="000000"/>
                <w:kern w:val="0"/>
                <w:szCs w:val="26"/>
                <w14:ligatures w14:val="none"/>
              </w:rPr>
              <w:t>3</w:t>
            </w:r>
          </w:p>
        </w:tc>
        <w:tc>
          <w:tcPr>
            <w:tcW w:w="934" w:type="pct"/>
          </w:tcPr>
          <w:p w14:paraId="1D6B8FAA" w14:textId="77777777" w:rsidR="00BE274A" w:rsidRPr="00BE274A" w:rsidRDefault="00BE274A" w:rsidP="00DD02E3">
            <w:pPr>
              <w:spacing w:line="360" w:lineRule="auto"/>
              <w:jc w:val="center"/>
              <w:rPr>
                <w:rFonts w:eastAsia="Yu Mincho" w:cs="Arial"/>
                <w:color w:val="000000"/>
                <w:kern w:val="0"/>
                <w14:ligatures w14:val="none"/>
              </w:rPr>
            </w:pPr>
            <w:r w:rsidRPr="00BE274A">
              <w:rPr>
                <w:rFonts w:eastAsia="Yu Mincho" w:cs="Arial"/>
                <w:color w:val="000000"/>
                <w:kern w:val="0"/>
                <w:szCs w:val="26"/>
                <w14:ligatures w14:val="none"/>
              </w:rPr>
              <w:t>DiaChi</w:t>
            </w:r>
          </w:p>
        </w:tc>
        <w:tc>
          <w:tcPr>
            <w:tcW w:w="1105" w:type="pct"/>
          </w:tcPr>
          <w:p w14:paraId="42733D5D" w14:textId="77777777" w:rsidR="00BE274A" w:rsidRPr="00BE274A" w:rsidRDefault="00BE274A" w:rsidP="00DD02E3">
            <w:pPr>
              <w:spacing w:line="360" w:lineRule="auto"/>
              <w:rPr>
                <w:rFonts w:eastAsia="Yu Mincho" w:cs="Arial"/>
                <w:color w:val="000000"/>
                <w:kern w:val="0"/>
                <w14:ligatures w14:val="none"/>
              </w:rPr>
            </w:pPr>
            <w:r w:rsidRPr="00BE274A">
              <w:rPr>
                <w:rFonts w:eastAsia="Yu Mincho" w:cs="Arial"/>
                <w:color w:val="000000"/>
                <w:kern w:val="0"/>
                <w:szCs w:val="26"/>
                <w14:ligatures w14:val="none"/>
              </w:rPr>
              <w:t>VARCHAR</w:t>
            </w:r>
          </w:p>
        </w:tc>
        <w:tc>
          <w:tcPr>
            <w:tcW w:w="1479" w:type="pct"/>
          </w:tcPr>
          <w:p w14:paraId="5A05E536" w14:textId="77777777" w:rsidR="00BE274A" w:rsidRPr="00BE274A" w:rsidRDefault="00BE274A" w:rsidP="00DD02E3">
            <w:pPr>
              <w:spacing w:line="360" w:lineRule="auto"/>
              <w:rPr>
                <w:rFonts w:eastAsia="Yu Mincho" w:cs="Arial"/>
                <w:color w:val="000000"/>
                <w:kern w:val="0"/>
                <w:szCs w:val="26"/>
                <w14:ligatures w14:val="none"/>
              </w:rPr>
            </w:pPr>
          </w:p>
        </w:tc>
        <w:tc>
          <w:tcPr>
            <w:tcW w:w="1103" w:type="pct"/>
          </w:tcPr>
          <w:p w14:paraId="2F372CF3" w14:textId="77777777" w:rsidR="00BE274A" w:rsidRPr="00BE274A" w:rsidRDefault="00BE274A" w:rsidP="00DD02E3">
            <w:pPr>
              <w:spacing w:line="360" w:lineRule="auto"/>
              <w:rPr>
                <w:rFonts w:eastAsia="Yu Mincho" w:cs="Arial"/>
                <w:color w:val="000000"/>
                <w:kern w:val="0"/>
                <w:szCs w:val="26"/>
                <w14:ligatures w14:val="none"/>
              </w:rPr>
            </w:pPr>
            <w:r w:rsidRPr="00BE274A">
              <w:rPr>
                <w:rFonts w:eastAsia="Yu Mincho" w:cs="Arial"/>
                <w:color w:val="000000"/>
                <w:kern w:val="0"/>
                <w:szCs w:val="26"/>
                <w14:ligatures w14:val="none"/>
              </w:rPr>
              <w:t>Địa chỉ nhà cung cấp</w:t>
            </w:r>
          </w:p>
        </w:tc>
      </w:tr>
      <w:tr w:rsidR="00BE274A" w:rsidRPr="00BE274A" w14:paraId="47CE647A" w14:textId="77777777">
        <w:trPr>
          <w:trHeight w:val="283"/>
        </w:trPr>
        <w:tc>
          <w:tcPr>
            <w:tcW w:w="379" w:type="pct"/>
          </w:tcPr>
          <w:p w14:paraId="695BE46E" w14:textId="77777777" w:rsidR="00BE274A" w:rsidRPr="00BE274A" w:rsidRDefault="00BE274A" w:rsidP="00DD02E3">
            <w:pPr>
              <w:spacing w:line="360" w:lineRule="auto"/>
              <w:jc w:val="center"/>
              <w:rPr>
                <w:rFonts w:eastAsia="Times New Roman" w:cs="Times New Roman"/>
                <w:color w:val="000000"/>
                <w:kern w:val="0"/>
                <w:szCs w:val="26"/>
                <w14:ligatures w14:val="none"/>
              </w:rPr>
            </w:pPr>
            <w:r w:rsidRPr="00BE274A">
              <w:rPr>
                <w:rFonts w:eastAsia="Yu Mincho" w:cs="Arial"/>
                <w:color w:val="000000"/>
                <w:kern w:val="0"/>
                <w:szCs w:val="26"/>
                <w14:ligatures w14:val="none"/>
              </w:rPr>
              <w:t>4</w:t>
            </w:r>
          </w:p>
        </w:tc>
        <w:tc>
          <w:tcPr>
            <w:tcW w:w="934" w:type="pct"/>
          </w:tcPr>
          <w:p w14:paraId="05572C5A" w14:textId="77777777" w:rsidR="00BE274A" w:rsidRPr="00BE274A" w:rsidRDefault="00BE274A" w:rsidP="00DD02E3">
            <w:pPr>
              <w:spacing w:line="360" w:lineRule="auto"/>
              <w:jc w:val="center"/>
              <w:rPr>
                <w:rFonts w:eastAsia="Yu Mincho" w:cs="Arial"/>
                <w:color w:val="000000"/>
                <w:kern w:val="0"/>
                <w:sz w:val="28"/>
                <w:szCs w:val="28"/>
                <w14:ligatures w14:val="none"/>
              </w:rPr>
            </w:pPr>
            <w:r w:rsidRPr="00BE274A">
              <w:rPr>
                <w:rFonts w:eastAsia="Yu Mincho" w:cs="Arial"/>
                <w:color w:val="000000"/>
                <w:kern w:val="0"/>
                <w:szCs w:val="26"/>
                <w14:ligatures w14:val="none"/>
              </w:rPr>
              <w:t>SDT</w:t>
            </w:r>
          </w:p>
        </w:tc>
        <w:tc>
          <w:tcPr>
            <w:tcW w:w="1105" w:type="pct"/>
          </w:tcPr>
          <w:p w14:paraId="7C4D2ABE" w14:textId="77777777" w:rsidR="00BE274A" w:rsidRPr="00BE274A" w:rsidRDefault="00BE274A" w:rsidP="00DD02E3">
            <w:pPr>
              <w:spacing w:line="360" w:lineRule="auto"/>
              <w:rPr>
                <w:rFonts w:eastAsia="Yu Mincho" w:cs="Arial"/>
                <w:color w:val="000000"/>
                <w:kern w:val="0"/>
                <w14:ligatures w14:val="none"/>
              </w:rPr>
            </w:pPr>
            <w:r w:rsidRPr="00BE274A">
              <w:rPr>
                <w:rFonts w:eastAsia="Yu Mincho" w:cs="Arial"/>
                <w:color w:val="000000"/>
                <w:kern w:val="0"/>
                <w:szCs w:val="26"/>
                <w14:ligatures w14:val="none"/>
              </w:rPr>
              <w:t>VARCHAR</w:t>
            </w:r>
          </w:p>
        </w:tc>
        <w:tc>
          <w:tcPr>
            <w:tcW w:w="1479" w:type="pct"/>
          </w:tcPr>
          <w:p w14:paraId="376DC81D" w14:textId="77777777" w:rsidR="00BE274A" w:rsidRPr="00BE274A" w:rsidRDefault="00BE274A" w:rsidP="00DD02E3">
            <w:pPr>
              <w:spacing w:line="360" w:lineRule="auto"/>
              <w:rPr>
                <w:rFonts w:eastAsia="Yu Mincho" w:cs="Arial"/>
                <w:color w:val="000000"/>
                <w:kern w:val="0"/>
                <w:szCs w:val="26"/>
                <w14:ligatures w14:val="none"/>
              </w:rPr>
            </w:pPr>
            <w:r w:rsidRPr="00BE274A">
              <w:rPr>
                <w:rFonts w:eastAsia="Yu Mincho" w:cs="Arial"/>
                <w:color w:val="000000"/>
                <w:kern w:val="0"/>
                <w:szCs w:val="26"/>
                <w14:ligatures w14:val="none"/>
              </w:rPr>
              <w:t>Chỉ có kí tự số</w:t>
            </w:r>
          </w:p>
        </w:tc>
        <w:tc>
          <w:tcPr>
            <w:tcW w:w="1103" w:type="pct"/>
          </w:tcPr>
          <w:p w14:paraId="09A2DB94" w14:textId="77777777" w:rsidR="00BE274A" w:rsidRPr="00BE274A" w:rsidRDefault="00BE274A" w:rsidP="00DD02E3">
            <w:pPr>
              <w:spacing w:line="360" w:lineRule="auto"/>
              <w:jc w:val="center"/>
              <w:rPr>
                <w:rFonts w:eastAsia="Yu Mincho" w:cs="Arial"/>
                <w:color w:val="000000"/>
                <w:kern w:val="0"/>
                <w:szCs w:val="26"/>
                <w14:ligatures w14:val="none"/>
              </w:rPr>
            </w:pPr>
            <w:r w:rsidRPr="00BE274A">
              <w:rPr>
                <w:rFonts w:eastAsia="Yu Mincho" w:cs="Arial"/>
                <w:color w:val="000000"/>
                <w:kern w:val="0"/>
                <w:szCs w:val="26"/>
                <w14:ligatures w14:val="none"/>
              </w:rPr>
              <w:t>Số điện thoại của nhà cung cấp</w:t>
            </w:r>
          </w:p>
        </w:tc>
      </w:tr>
    </w:tbl>
    <w:p w14:paraId="5DB096B4" w14:textId="6EB1F5CC" w:rsidR="007D4FEA" w:rsidRPr="00593EEB" w:rsidRDefault="007D4FEA">
      <w:pPr>
        <w:spacing w:line="360" w:lineRule="auto"/>
        <w:rPr>
          <w:rPrChange w:id="67" w:author="Lưu Quang Tiến Hoàng" w:date="2024-04-21T18:00:00Z" w16du:dateUtc="2024-04-21T11:00:00Z">
            <w:rPr>
              <w:rFonts w:ascii="Times New Roman" w:hAnsi="Times New Roman" w:cs="Times New Roman"/>
              <w:b/>
              <w:color w:val="auto"/>
              <w:sz w:val="26"/>
              <w:szCs w:val="26"/>
            </w:rPr>
          </w:rPrChange>
        </w:rPr>
        <w:pPrChange w:id="68" w:author="Lưu Quang Tiến Hoàng" w:date="2024-04-21T18:00:00Z" w16du:dateUtc="2024-04-21T11:00:00Z">
          <w:pPr>
            <w:pStyle w:val="Heading2"/>
          </w:pPr>
        </w:pPrChange>
      </w:pPr>
    </w:p>
    <w:p w14:paraId="0F3E5B70" w14:textId="42DB678C" w:rsidR="00592A41" w:rsidRPr="00592A41" w:rsidRDefault="00592A41" w:rsidP="003955BF">
      <w:pPr>
        <w:pStyle w:val="111"/>
        <w:rPr>
          <w:lang w:val="vi-VN"/>
        </w:rPr>
      </w:pPr>
      <w:bookmarkStart w:id="69" w:name="_Toc168520322"/>
      <w:r w:rsidRPr="00592A41">
        <w:rPr>
          <w:lang w:val="vi-VN"/>
        </w:rPr>
        <w:t>Bảng PHIEUDICHVU</w:t>
      </w:r>
      <w:bookmarkEnd w:id="69"/>
    </w:p>
    <w:tbl>
      <w:tblPr>
        <w:tblStyle w:val="BngLiNhat14"/>
        <w:tblW w:w="4970" w:type="pct"/>
        <w:tblCellMar>
          <w:top w:w="28" w:type="dxa"/>
          <w:left w:w="85" w:type="dxa"/>
          <w:bottom w:w="28" w:type="dxa"/>
          <w:right w:w="85" w:type="dxa"/>
        </w:tblCellMar>
        <w:tblLook w:val="04A0" w:firstRow="1" w:lastRow="0" w:firstColumn="1" w:lastColumn="0" w:noHBand="0" w:noVBand="1"/>
      </w:tblPr>
      <w:tblGrid>
        <w:gridCol w:w="684"/>
        <w:gridCol w:w="1684"/>
        <w:gridCol w:w="1993"/>
        <w:gridCol w:w="2667"/>
        <w:gridCol w:w="1989"/>
      </w:tblGrid>
      <w:tr w:rsidR="00D41287" w:rsidRPr="00D41287" w14:paraId="0B55E2D1" w14:textId="77777777">
        <w:trPr>
          <w:cnfStyle w:val="100000000000" w:firstRow="1" w:lastRow="0" w:firstColumn="0" w:lastColumn="0" w:oddVBand="0" w:evenVBand="0" w:oddHBand="0" w:evenHBand="0" w:firstRowFirstColumn="0" w:firstRowLastColumn="0" w:lastRowFirstColumn="0" w:lastRowLastColumn="0"/>
          <w:trHeight w:val="567"/>
        </w:trPr>
        <w:tc>
          <w:tcPr>
            <w:tcW w:w="379" w:type="pct"/>
            <w:hideMark/>
          </w:tcPr>
          <w:p w14:paraId="3950FDF8" w14:textId="77777777" w:rsidR="00D41287" w:rsidRPr="00D41287" w:rsidRDefault="00D41287" w:rsidP="00DD02E3">
            <w:pPr>
              <w:spacing w:line="360" w:lineRule="auto"/>
              <w:rPr>
                <w:rFonts w:eastAsia="Yu Mincho" w:cs="Arial"/>
                <w:b w:val="0"/>
                <w:kern w:val="0"/>
                <w14:ligatures w14:val="none"/>
              </w:rPr>
            </w:pPr>
            <w:r w:rsidRPr="00D41287">
              <w:rPr>
                <w:rFonts w:eastAsia="Yu Mincho" w:cs="Arial"/>
                <w:kern w:val="0"/>
                <w14:ligatures w14:val="none"/>
              </w:rPr>
              <w:t>STT</w:t>
            </w:r>
          </w:p>
        </w:tc>
        <w:tc>
          <w:tcPr>
            <w:tcW w:w="934" w:type="pct"/>
            <w:hideMark/>
          </w:tcPr>
          <w:p w14:paraId="732BE237" w14:textId="77777777" w:rsidR="00D41287" w:rsidRPr="00D41287" w:rsidRDefault="00D41287" w:rsidP="00DD02E3">
            <w:pPr>
              <w:spacing w:line="360" w:lineRule="auto"/>
              <w:rPr>
                <w:rFonts w:eastAsia="Yu Mincho" w:cs="Arial"/>
                <w:b w:val="0"/>
                <w:kern w:val="0"/>
                <w14:ligatures w14:val="none"/>
              </w:rPr>
            </w:pPr>
            <w:r w:rsidRPr="00D41287">
              <w:rPr>
                <w:rFonts w:eastAsia="Yu Mincho" w:cs="Arial"/>
                <w:kern w:val="0"/>
                <w14:ligatures w14:val="none"/>
              </w:rPr>
              <w:t>Thuộc tính</w:t>
            </w:r>
          </w:p>
        </w:tc>
        <w:tc>
          <w:tcPr>
            <w:tcW w:w="1105" w:type="pct"/>
            <w:hideMark/>
          </w:tcPr>
          <w:p w14:paraId="759250FD" w14:textId="77777777" w:rsidR="00D41287" w:rsidRPr="00D41287" w:rsidRDefault="00D41287" w:rsidP="00DD02E3">
            <w:pPr>
              <w:spacing w:line="360" w:lineRule="auto"/>
              <w:rPr>
                <w:rFonts w:eastAsia="Yu Mincho" w:cs="Arial"/>
                <w:b w:val="0"/>
                <w:kern w:val="0"/>
                <w14:ligatures w14:val="none"/>
              </w:rPr>
            </w:pPr>
            <w:r w:rsidRPr="00D41287">
              <w:rPr>
                <w:rFonts w:eastAsia="Yu Mincho" w:cs="Arial"/>
                <w:kern w:val="0"/>
                <w14:ligatures w14:val="none"/>
              </w:rPr>
              <w:t>Kiểu dữ liệu</w:t>
            </w:r>
          </w:p>
        </w:tc>
        <w:tc>
          <w:tcPr>
            <w:tcW w:w="1479" w:type="pct"/>
          </w:tcPr>
          <w:p w14:paraId="0939E13D" w14:textId="77777777" w:rsidR="00D41287" w:rsidRPr="00D41287" w:rsidRDefault="00D41287" w:rsidP="00DD02E3">
            <w:pPr>
              <w:spacing w:line="360" w:lineRule="auto"/>
              <w:rPr>
                <w:rFonts w:eastAsia="Yu Mincho" w:cs="Arial"/>
                <w:kern w:val="0"/>
                <w14:ligatures w14:val="none"/>
              </w:rPr>
            </w:pPr>
            <w:r w:rsidRPr="00D41287">
              <w:rPr>
                <w:rFonts w:eastAsia="Yu Mincho" w:cs="Arial"/>
                <w:kern w:val="0"/>
                <w14:ligatures w14:val="none"/>
              </w:rPr>
              <w:t>Ràng buộc</w:t>
            </w:r>
          </w:p>
        </w:tc>
        <w:tc>
          <w:tcPr>
            <w:tcW w:w="1103" w:type="pct"/>
          </w:tcPr>
          <w:p w14:paraId="0C82A739" w14:textId="77777777" w:rsidR="00D41287" w:rsidRPr="00D41287" w:rsidRDefault="00D41287" w:rsidP="00DD02E3">
            <w:pPr>
              <w:spacing w:line="360" w:lineRule="auto"/>
              <w:rPr>
                <w:rFonts w:eastAsia="Yu Mincho" w:cs="Arial"/>
                <w:kern w:val="0"/>
                <w14:ligatures w14:val="none"/>
              </w:rPr>
            </w:pPr>
            <w:r w:rsidRPr="00D41287">
              <w:rPr>
                <w:rFonts w:eastAsia="Yu Mincho" w:cs="Arial"/>
                <w:kern w:val="0"/>
                <w14:ligatures w14:val="none"/>
              </w:rPr>
              <w:t>Diễn giải</w:t>
            </w:r>
          </w:p>
        </w:tc>
      </w:tr>
      <w:tr w:rsidR="00D41287" w:rsidRPr="00D41287" w14:paraId="3E7D7A78" w14:textId="77777777">
        <w:trPr>
          <w:trHeight w:val="283"/>
        </w:trPr>
        <w:tc>
          <w:tcPr>
            <w:tcW w:w="379" w:type="pct"/>
          </w:tcPr>
          <w:p w14:paraId="78EB2CBC" w14:textId="77777777" w:rsidR="00D41287" w:rsidRPr="00D41287" w:rsidRDefault="00D41287" w:rsidP="00DD02E3">
            <w:pPr>
              <w:spacing w:line="360" w:lineRule="auto"/>
              <w:jc w:val="center"/>
              <w:rPr>
                <w:rFonts w:eastAsia="Yu Mincho" w:cs="Arial"/>
                <w:color w:val="171717"/>
                <w:kern w:val="0"/>
                <w:szCs w:val="26"/>
                <w14:ligatures w14:val="none"/>
              </w:rPr>
            </w:pPr>
            <w:r w:rsidRPr="00D41287">
              <w:rPr>
                <w:rFonts w:eastAsia="Yu Mincho" w:cs="Arial"/>
                <w:color w:val="000000"/>
                <w:kern w:val="0"/>
                <w:szCs w:val="26"/>
                <w14:ligatures w14:val="none"/>
              </w:rPr>
              <w:t>1</w:t>
            </w:r>
          </w:p>
        </w:tc>
        <w:tc>
          <w:tcPr>
            <w:tcW w:w="934" w:type="pct"/>
          </w:tcPr>
          <w:p w14:paraId="71202D11" w14:textId="77777777" w:rsidR="00D41287" w:rsidRPr="00D41287" w:rsidRDefault="00D41287" w:rsidP="00DD02E3">
            <w:pPr>
              <w:spacing w:line="360" w:lineRule="auto"/>
              <w:jc w:val="center"/>
              <w:rPr>
                <w:rFonts w:eastAsia="Yu Mincho" w:cs="Arial"/>
                <w:color w:val="000000"/>
                <w:kern w:val="0"/>
                <w14:ligatures w14:val="none"/>
              </w:rPr>
            </w:pPr>
            <w:r w:rsidRPr="00D41287">
              <w:rPr>
                <w:rFonts w:eastAsia="Yu Mincho" w:cs="Arial"/>
                <w:color w:val="000000"/>
                <w:kern w:val="0"/>
                <w:szCs w:val="26"/>
                <w14:ligatures w14:val="none"/>
              </w:rPr>
              <w:t>SoPhieu</w:t>
            </w:r>
          </w:p>
        </w:tc>
        <w:tc>
          <w:tcPr>
            <w:tcW w:w="1105" w:type="pct"/>
          </w:tcPr>
          <w:p w14:paraId="7A6DE048" w14:textId="77777777" w:rsidR="00D41287" w:rsidRPr="00D41287" w:rsidRDefault="00D41287" w:rsidP="00DD02E3">
            <w:pPr>
              <w:spacing w:line="360" w:lineRule="auto"/>
              <w:rPr>
                <w:rFonts w:eastAsia="Yu Mincho" w:cs="Arial"/>
                <w:color w:val="000000"/>
                <w:kern w:val="0"/>
                <w14:ligatures w14:val="none"/>
              </w:rPr>
            </w:pPr>
            <w:r w:rsidRPr="00D41287">
              <w:rPr>
                <w:rFonts w:eastAsia="Yu Mincho" w:cs="Arial"/>
                <w:color w:val="000000"/>
                <w:kern w:val="0"/>
                <w:szCs w:val="26"/>
                <w14:ligatures w14:val="none"/>
              </w:rPr>
              <w:t>INT</w:t>
            </w:r>
          </w:p>
        </w:tc>
        <w:tc>
          <w:tcPr>
            <w:tcW w:w="1479" w:type="pct"/>
          </w:tcPr>
          <w:p w14:paraId="644214C7"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Khóa chính</w:t>
            </w:r>
          </w:p>
        </w:tc>
        <w:tc>
          <w:tcPr>
            <w:tcW w:w="1103" w:type="pct"/>
          </w:tcPr>
          <w:p w14:paraId="5624026A"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Mã số phiếu dịch vụ</w:t>
            </w:r>
          </w:p>
        </w:tc>
      </w:tr>
      <w:tr w:rsidR="00D41287" w:rsidRPr="00D41287" w14:paraId="0FF3EF2D" w14:textId="77777777">
        <w:trPr>
          <w:trHeight w:val="283"/>
        </w:trPr>
        <w:tc>
          <w:tcPr>
            <w:tcW w:w="379" w:type="pct"/>
            <w:hideMark/>
          </w:tcPr>
          <w:p w14:paraId="6ED01EE3" w14:textId="77777777" w:rsidR="00D41287" w:rsidRPr="00D41287" w:rsidRDefault="00D41287" w:rsidP="00DD02E3">
            <w:pPr>
              <w:spacing w:line="360" w:lineRule="auto"/>
              <w:jc w:val="center"/>
              <w:rPr>
                <w:rFonts w:eastAsia="Yu Mincho" w:cs="Arial"/>
                <w:color w:val="171717"/>
                <w:kern w:val="0"/>
                <w:szCs w:val="26"/>
                <w14:ligatures w14:val="none"/>
              </w:rPr>
            </w:pPr>
            <w:r w:rsidRPr="00D41287">
              <w:rPr>
                <w:rFonts w:eastAsia="Yu Mincho" w:cs="Arial"/>
                <w:color w:val="000000"/>
                <w:kern w:val="0"/>
                <w:szCs w:val="26"/>
                <w14:ligatures w14:val="none"/>
              </w:rPr>
              <w:t>2</w:t>
            </w:r>
          </w:p>
        </w:tc>
        <w:tc>
          <w:tcPr>
            <w:tcW w:w="934" w:type="pct"/>
            <w:hideMark/>
          </w:tcPr>
          <w:p w14:paraId="413DEDBD" w14:textId="77777777" w:rsidR="00D41287" w:rsidRPr="00D41287" w:rsidRDefault="00D41287" w:rsidP="00DD02E3">
            <w:pPr>
              <w:spacing w:line="360" w:lineRule="auto"/>
              <w:jc w:val="center"/>
              <w:rPr>
                <w:rFonts w:eastAsia="Yu Mincho" w:cs="Arial"/>
                <w:color w:val="171717"/>
                <w:kern w:val="0"/>
                <w:szCs w:val="26"/>
                <w14:ligatures w14:val="none"/>
              </w:rPr>
            </w:pPr>
            <w:r w:rsidRPr="00D41287">
              <w:rPr>
                <w:rFonts w:eastAsia="Yu Mincho" w:cs="Arial"/>
                <w:color w:val="000000"/>
                <w:kern w:val="0"/>
                <w:szCs w:val="26"/>
                <w14:ligatures w14:val="none"/>
              </w:rPr>
              <w:t>NgayLap</w:t>
            </w:r>
          </w:p>
        </w:tc>
        <w:tc>
          <w:tcPr>
            <w:tcW w:w="1105" w:type="pct"/>
          </w:tcPr>
          <w:p w14:paraId="7FD64E7D" w14:textId="77777777" w:rsidR="00D41287" w:rsidRPr="00D41287" w:rsidRDefault="00D41287" w:rsidP="00DD02E3">
            <w:pPr>
              <w:spacing w:line="360" w:lineRule="auto"/>
              <w:rPr>
                <w:rFonts w:eastAsia="Yu Mincho" w:cs="Arial"/>
                <w:color w:val="171717"/>
                <w:kern w:val="0"/>
                <w:szCs w:val="26"/>
                <w14:ligatures w14:val="none"/>
              </w:rPr>
            </w:pPr>
            <w:r w:rsidRPr="00D41287">
              <w:rPr>
                <w:rFonts w:eastAsia="Yu Mincho" w:cs="Arial"/>
                <w:color w:val="000000"/>
                <w:kern w:val="0"/>
                <w:szCs w:val="26"/>
                <w14:ligatures w14:val="none"/>
              </w:rPr>
              <w:t>DATETIME</w:t>
            </w:r>
          </w:p>
        </w:tc>
        <w:tc>
          <w:tcPr>
            <w:tcW w:w="1479" w:type="pct"/>
          </w:tcPr>
          <w:p w14:paraId="5B8E01A7"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&lt;= Ngày hiện tại</w:t>
            </w:r>
          </w:p>
        </w:tc>
        <w:tc>
          <w:tcPr>
            <w:tcW w:w="1103" w:type="pct"/>
          </w:tcPr>
          <w:p w14:paraId="71E24167"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Ngày lập phiếu dịch vụ</w:t>
            </w:r>
          </w:p>
        </w:tc>
      </w:tr>
      <w:tr w:rsidR="00D41287" w:rsidRPr="00D41287" w14:paraId="6575FCF5" w14:textId="77777777">
        <w:trPr>
          <w:trHeight w:val="283"/>
        </w:trPr>
        <w:tc>
          <w:tcPr>
            <w:tcW w:w="379" w:type="pct"/>
          </w:tcPr>
          <w:p w14:paraId="1C2B5469" w14:textId="77777777" w:rsidR="00D41287" w:rsidRPr="00D41287" w:rsidRDefault="00D41287" w:rsidP="00DD02E3">
            <w:pPr>
              <w:spacing w:line="360" w:lineRule="auto"/>
              <w:jc w:val="center"/>
              <w:rPr>
                <w:rFonts w:eastAsia="Yu Mincho" w:cs="Arial"/>
                <w:color w:val="171717"/>
                <w:kern w:val="0"/>
                <w:szCs w:val="26"/>
                <w14:ligatures w14:val="none"/>
              </w:rPr>
            </w:pPr>
            <w:r w:rsidRPr="00D41287">
              <w:rPr>
                <w:rFonts w:eastAsia="Yu Mincho" w:cs="Arial"/>
                <w:color w:val="000000"/>
                <w:kern w:val="0"/>
                <w:szCs w:val="26"/>
                <w14:ligatures w14:val="none"/>
              </w:rPr>
              <w:t>3</w:t>
            </w:r>
          </w:p>
        </w:tc>
        <w:tc>
          <w:tcPr>
            <w:tcW w:w="934" w:type="pct"/>
          </w:tcPr>
          <w:p w14:paraId="4552096D" w14:textId="77777777" w:rsidR="00D41287" w:rsidRPr="00D41287" w:rsidRDefault="00D41287" w:rsidP="00DD02E3">
            <w:pPr>
              <w:spacing w:line="360" w:lineRule="auto"/>
              <w:jc w:val="center"/>
              <w:rPr>
                <w:rFonts w:eastAsia="Yu Mincho" w:cs="Arial"/>
                <w:color w:val="000000"/>
                <w:kern w:val="0"/>
                <w14:ligatures w14:val="none"/>
              </w:rPr>
            </w:pPr>
            <w:r w:rsidRPr="00D41287">
              <w:rPr>
                <w:rFonts w:eastAsia="Yu Mincho" w:cs="Arial"/>
                <w:color w:val="000000"/>
                <w:kern w:val="0"/>
                <w:szCs w:val="26"/>
                <w14:ligatures w14:val="none"/>
              </w:rPr>
              <w:t>KhachHang</w:t>
            </w:r>
          </w:p>
        </w:tc>
        <w:tc>
          <w:tcPr>
            <w:tcW w:w="1105" w:type="pct"/>
          </w:tcPr>
          <w:p w14:paraId="774066CC" w14:textId="77777777" w:rsidR="00D41287" w:rsidRPr="00D41287" w:rsidRDefault="00D41287" w:rsidP="00DD02E3">
            <w:pPr>
              <w:spacing w:line="360" w:lineRule="auto"/>
              <w:rPr>
                <w:rFonts w:eastAsia="Yu Mincho" w:cs="Arial"/>
                <w:color w:val="000000"/>
                <w:kern w:val="0"/>
                <w14:ligatures w14:val="none"/>
              </w:rPr>
            </w:pPr>
          </w:p>
        </w:tc>
        <w:tc>
          <w:tcPr>
            <w:tcW w:w="1479" w:type="pct"/>
          </w:tcPr>
          <w:p w14:paraId="7CB495E5" w14:textId="77777777" w:rsidR="00D41287" w:rsidRPr="00D41287" w:rsidRDefault="00D41287" w:rsidP="00DD02E3">
            <w:pPr>
              <w:spacing w:line="360" w:lineRule="auto"/>
              <w:rPr>
                <w:rFonts w:eastAsia="Yu Mincho" w:cs="Arial"/>
                <w:color w:val="000000"/>
                <w:kern w:val="0"/>
                <w:szCs w:val="26"/>
                <w14:ligatures w14:val="none"/>
              </w:rPr>
            </w:pPr>
          </w:p>
        </w:tc>
        <w:tc>
          <w:tcPr>
            <w:tcW w:w="1103" w:type="pct"/>
          </w:tcPr>
          <w:p w14:paraId="36E760B6"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Tên khách hàng yêu cầu dịch vụ</w:t>
            </w:r>
          </w:p>
        </w:tc>
      </w:tr>
      <w:tr w:rsidR="00D41287" w:rsidRPr="00D41287" w14:paraId="72A76131" w14:textId="77777777">
        <w:trPr>
          <w:trHeight w:val="283"/>
        </w:trPr>
        <w:tc>
          <w:tcPr>
            <w:tcW w:w="379" w:type="pct"/>
          </w:tcPr>
          <w:p w14:paraId="7A7630D8" w14:textId="77777777" w:rsidR="00D41287" w:rsidRPr="00D41287" w:rsidRDefault="00D41287" w:rsidP="00DD02E3">
            <w:pPr>
              <w:spacing w:line="360" w:lineRule="auto"/>
              <w:jc w:val="center"/>
              <w:rPr>
                <w:rFonts w:eastAsia="Times New Roman" w:cs="Times New Roman"/>
                <w:color w:val="000000"/>
                <w:kern w:val="0"/>
                <w:szCs w:val="26"/>
                <w14:ligatures w14:val="none"/>
              </w:rPr>
            </w:pPr>
            <w:r w:rsidRPr="00D41287">
              <w:rPr>
                <w:rFonts w:eastAsia="Yu Mincho" w:cs="Arial"/>
                <w:color w:val="000000"/>
                <w:kern w:val="0"/>
                <w:szCs w:val="26"/>
                <w14:ligatures w14:val="none"/>
              </w:rPr>
              <w:t>4</w:t>
            </w:r>
          </w:p>
        </w:tc>
        <w:tc>
          <w:tcPr>
            <w:tcW w:w="934" w:type="pct"/>
          </w:tcPr>
          <w:p w14:paraId="233CD99D" w14:textId="77777777" w:rsidR="00D41287" w:rsidRPr="00D41287" w:rsidRDefault="00D41287" w:rsidP="00DD02E3">
            <w:pPr>
              <w:spacing w:line="360" w:lineRule="auto"/>
              <w:jc w:val="center"/>
              <w:rPr>
                <w:rFonts w:eastAsia="Yu Mincho" w:cs="Arial"/>
                <w:color w:val="000000"/>
                <w:kern w:val="0"/>
                <w:sz w:val="28"/>
                <w:szCs w:val="28"/>
                <w14:ligatures w14:val="none"/>
              </w:rPr>
            </w:pPr>
            <w:r w:rsidRPr="00D41287">
              <w:rPr>
                <w:rFonts w:eastAsia="Yu Mincho" w:cs="Arial"/>
                <w:color w:val="000000"/>
                <w:kern w:val="0"/>
                <w:szCs w:val="26"/>
                <w14:ligatures w14:val="none"/>
              </w:rPr>
              <w:t>SDT</w:t>
            </w:r>
          </w:p>
        </w:tc>
        <w:tc>
          <w:tcPr>
            <w:tcW w:w="1105" w:type="pct"/>
          </w:tcPr>
          <w:p w14:paraId="70751B59" w14:textId="77777777" w:rsidR="00D41287" w:rsidRPr="00D41287" w:rsidRDefault="00D41287" w:rsidP="00DD02E3">
            <w:pPr>
              <w:spacing w:line="360" w:lineRule="auto"/>
              <w:rPr>
                <w:rFonts w:eastAsia="Yu Mincho" w:cs="Arial"/>
                <w:color w:val="000000"/>
                <w:kern w:val="0"/>
                <w14:ligatures w14:val="none"/>
              </w:rPr>
            </w:pPr>
            <w:r w:rsidRPr="00D41287">
              <w:rPr>
                <w:rFonts w:eastAsia="Yu Mincho" w:cs="Arial"/>
                <w:color w:val="000000"/>
                <w:kern w:val="0"/>
                <w:szCs w:val="26"/>
                <w14:ligatures w14:val="none"/>
              </w:rPr>
              <w:t>VARCHAR</w:t>
            </w:r>
          </w:p>
        </w:tc>
        <w:tc>
          <w:tcPr>
            <w:tcW w:w="1479" w:type="pct"/>
          </w:tcPr>
          <w:p w14:paraId="57A711D4"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Chỉ có kí tự số</w:t>
            </w:r>
          </w:p>
        </w:tc>
        <w:tc>
          <w:tcPr>
            <w:tcW w:w="1103" w:type="pct"/>
          </w:tcPr>
          <w:p w14:paraId="3F63CC74"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Số điện thoại của khách hàng</w:t>
            </w:r>
          </w:p>
        </w:tc>
      </w:tr>
      <w:tr w:rsidR="00D41287" w:rsidRPr="00D41287" w14:paraId="38A6BA20" w14:textId="77777777">
        <w:trPr>
          <w:trHeight w:val="283"/>
        </w:trPr>
        <w:tc>
          <w:tcPr>
            <w:tcW w:w="379" w:type="pct"/>
          </w:tcPr>
          <w:p w14:paraId="1A4899F3"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5</w:t>
            </w:r>
          </w:p>
        </w:tc>
        <w:tc>
          <w:tcPr>
            <w:tcW w:w="934" w:type="pct"/>
          </w:tcPr>
          <w:p w14:paraId="6E46D092"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TongTien</w:t>
            </w:r>
          </w:p>
        </w:tc>
        <w:tc>
          <w:tcPr>
            <w:tcW w:w="1105" w:type="pct"/>
          </w:tcPr>
          <w:p w14:paraId="2DBC7451"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BIGINT</w:t>
            </w:r>
          </w:p>
        </w:tc>
        <w:tc>
          <w:tcPr>
            <w:tcW w:w="1479" w:type="pct"/>
          </w:tcPr>
          <w:p w14:paraId="31C703E5"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&gt;= 0</w:t>
            </w:r>
          </w:p>
        </w:tc>
        <w:tc>
          <w:tcPr>
            <w:tcW w:w="1103" w:type="pct"/>
          </w:tcPr>
          <w:p w14:paraId="3AED3212"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Tổng chi phí dịch vụ</w:t>
            </w:r>
          </w:p>
        </w:tc>
      </w:tr>
      <w:tr w:rsidR="00D41287" w:rsidRPr="00D41287" w14:paraId="42087FA5" w14:textId="77777777">
        <w:trPr>
          <w:trHeight w:val="283"/>
        </w:trPr>
        <w:tc>
          <w:tcPr>
            <w:tcW w:w="379" w:type="pct"/>
          </w:tcPr>
          <w:p w14:paraId="6F3F3271"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6</w:t>
            </w:r>
          </w:p>
        </w:tc>
        <w:tc>
          <w:tcPr>
            <w:tcW w:w="934" w:type="pct"/>
          </w:tcPr>
          <w:p w14:paraId="667F0A91"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TraTrc</w:t>
            </w:r>
          </w:p>
        </w:tc>
        <w:tc>
          <w:tcPr>
            <w:tcW w:w="1105" w:type="pct"/>
          </w:tcPr>
          <w:p w14:paraId="32C53DB6"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BIGINT</w:t>
            </w:r>
          </w:p>
        </w:tc>
        <w:tc>
          <w:tcPr>
            <w:tcW w:w="1479" w:type="pct"/>
          </w:tcPr>
          <w:p w14:paraId="53DD2B35"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&gt;= 0</w:t>
            </w:r>
          </w:p>
        </w:tc>
        <w:tc>
          <w:tcPr>
            <w:tcW w:w="1103" w:type="pct"/>
          </w:tcPr>
          <w:p w14:paraId="66CF8404"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Tiền khách hàng trả trước cho dịch vụ</w:t>
            </w:r>
          </w:p>
        </w:tc>
      </w:tr>
      <w:tr w:rsidR="00D41287" w:rsidRPr="00D41287" w14:paraId="21E100D8" w14:textId="77777777">
        <w:trPr>
          <w:trHeight w:val="283"/>
        </w:trPr>
        <w:tc>
          <w:tcPr>
            <w:tcW w:w="379" w:type="pct"/>
          </w:tcPr>
          <w:p w14:paraId="5B15AFE3"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7</w:t>
            </w:r>
          </w:p>
        </w:tc>
        <w:tc>
          <w:tcPr>
            <w:tcW w:w="934" w:type="pct"/>
          </w:tcPr>
          <w:p w14:paraId="6A097439"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ConLai</w:t>
            </w:r>
          </w:p>
        </w:tc>
        <w:tc>
          <w:tcPr>
            <w:tcW w:w="1105" w:type="pct"/>
          </w:tcPr>
          <w:p w14:paraId="07BCA9F8"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BIGINT</w:t>
            </w:r>
          </w:p>
        </w:tc>
        <w:tc>
          <w:tcPr>
            <w:tcW w:w="1479" w:type="pct"/>
          </w:tcPr>
          <w:p w14:paraId="6BD13AD9"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&gt;= 0</w:t>
            </w:r>
          </w:p>
        </w:tc>
        <w:tc>
          <w:tcPr>
            <w:tcW w:w="1103" w:type="pct"/>
          </w:tcPr>
          <w:p w14:paraId="54CB9A08"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Tiền còn lại</w:t>
            </w:r>
          </w:p>
        </w:tc>
      </w:tr>
      <w:tr w:rsidR="00D41287" w:rsidRPr="00D41287" w14:paraId="4D471D39" w14:textId="77777777">
        <w:trPr>
          <w:trHeight w:val="283"/>
        </w:trPr>
        <w:tc>
          <w:tcPr>
            <w:tcW w:w="379" w:type="pct"/>
          </w:tcPr>
          <w:p w14:paraId="4FEA3370"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8</w:t>
            </w:r>
          </w:p>
        </w:tc>
        <w:tc>
          <w:tcPr>
            <w:tcW w:w="934" w:type="pct"/>
          </w:tcPr>
          <w:p w14:paraId="66C428C6" w14:textId="77777777" w:rsidR="00D41287" w:rsidRPr="00D41287" w:rsidRDefault="00D41287" w:rsidP="00DD02E3">
            <w:pPr>
              <w:spacing w:line="360" w:lineRule="auto"/>
              <w:jc w:val="center"/>
              <w:rPr>
                <w:rFonts w:eastAsia="Yu Mincho" w:cs="Arial"/>
                <w:color w:val="000000"/>
                <w:kern w:val="0"/>
                <w:szCs w:val="26"/>
                <w14:ligatures w14:val="none"/>
              </w:rPr>
            </w:pPr>
            <w:r w:rsidRPr="00D41287">
              <w:rPr>
                <w:rFonts w:eastAsia="Yu Mincho" w:cs="Arial"/>
                <w:color w:val="000000"/>
                <w:kern w:val="0"/>
                <w:szCs w:val="26"/>
                <w14:ligatures w14:val="none"/>
              </w:rPr>
              <w:t>TinhTrang</w:t>
            </w:r>
          </w:p>
        </w:tc>
        <w:tc>
          <w:tcPr>
            <w:tcW w:w="1105" w:type="pct"/>
          </w:tcPr>
          <w:p w14:paraId="0E5D3303"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VARCHAR</w:t>
            </w:r>
          </w:p>
        </w:tc>
        <w:tc>
          <w:tcPr>
            <w:tcW w:w="1479" w:type="pct"/>
          </w:tcPr>
          <w:p w14:paraId="287AAFF7" w14:textId="712CA4EA" w:rsidR="00D41287" w:rsidRPr="00D41287" w:rsidRDefault="00B84705" w:rsidP="00DD02E3">
            <w:pPr>
              <w:spacing w:line="360" w:lineRule="auto"/>
              <w:rPr>
                <w:rFonts w:eastAsia="Yu Mincho" w:cs="Arial"/>
                <w:color w:val="000000"/>
                <w:kern w:val="0"/>
                <w:szCs w:val="26"/>
                <w14:ligatures w14:val="none"/>
              </w:rPr>
            </w:pPr>
            <w:r>
              <w:rPr>
                <w:rFonts w:eastAsia="Yu Mincho" w:cs="Arial"/>
                <w:color w:val="000000"/>
                <w:kern w:val="0"/>
                <w:szCs w:val="26"/>
                <w14:ligatures w14:val="none"/>
              </w:rPr>
              <w:t>Hoàn thành/Không hoàn thành</w:t>
            </w:r>
          </w:p>
        </w:tc>
        <w:tc>
          <w:tcPr>
            <w:tcW w:w="1103" w:type="pct"/>
          </w:tcPr>
          <w:p w14:paraId="05BD6137" w14:textId="77777777" w:rsidR="00D41287" w:rsidRPr="00D41287" w:rsidRDefault="00D41287" w:rsidP="00DD02E3">
            <w:pPr>
              <w:spacing w:line="360" w:lineRule="auto"/>
              <w:rPr>
                <w:rFonts w:eastAsia="Yu Mincho" w:cs="Arial"/>
                <w:color w:val="000000"/>
                <w:kern w:val="0"/>
                <w:szCs w:val="26"/>
                <w14:ligatures w14:val="none"/>
              </w:rPr>
            </w:pPr>
            <w:r w:rsidRPr="00D41287">
              <w:rPr>
                <w:rFonts w:eastAsia="Yu Mincho" w:cs="Arial"/>
                <w:color w:val="000000"/>
                <w:kern w:val="0"/>
                <w:szCs w:val="26"/>
                <w14:ligatures w14:val="none"/>
              </w:rPr>
              <w:t>Tình trạng của phiếu dịch vụ</w:t>
            </w:r>
          </w:p>
        </w:tc>
      </w:tr>
    </w:tbl>
    <w:p w14:paraId="3B90871B" w14:textId="664697AD" w:rsidR="007D4FEA" w:rsidRPr="00593EEB" w:rsidRDefault="007D4FEA">
      <w:pPr>
        <w:spacing w:line="360" w:lineRule="auto"/>
        <w:rPr>
          <w:rPrChange w:id="70" w:author="Lưu Quang Tiến Hoàng" w:date="2024-04-21T18:00:00Z" w16du:dateUtc="2024-04-21T11:00:00Z">
            <w:rPr>
              <w:rFonts w:ascii="Times New Roman" w:hAnsi="Times New Roman" w:cs="Times New Roman"/>
              <w:b/>
              <w:color w:val="auto"/>
              <w:sz w:val="26"/>
              <w:szCs w:val="26"/>
            </w:rPr>
          </w:rPrChange>
        </w:rPr>
        <w:pPrChange w:id="71" w:author="Lưu Quang Tiến Hoàng" w:date="2024-04-21T18:00:00Z" w16du:dateUtc="2024-04-21T11:00:00Z">
          <w:pPr>
            <w:pStyle w:val="Heading2"/>
          </w:pPr>
        </w:pPrChange>
      </w:pPr>
    </w:p>
    <w:p w14:paraId="1D319AAA" w14:textId="0EEF2944" w:rsidR="00D02399" w:rsidRPr="00D02399" w:rsidRDefault="00D02399" w:rsidP="003955BF">
      <w:pPr>
        <w:pStyle w:val="111"/>
        <w:rPr>
          <w:lang w:val="vi-VN"/>
        </w:rPr>
      </w:pPr>
      <w:bookmarkStart w:id="72" w:name="_Toc168520323"/>
      <w:r w:rsidRPr="00D02399">
        <w:rPr>
          <w:lang w:val="vi-VN"/>
        </w:rPr>
        <w:t>Bảng CTPHIEUD</w:t>
      </w:r>
      <w:r w:rsidR="007D7B85">
        <w:t>ICH</w:t>
      </w:r>
      <w:r w:rsidRPr="00D02399">
        <w:rPr>
          <w:lang w:val="vi-VN"/>
        </w:rPr>
        <w:t>V</w:t>
      </w:r>
      <w:r w:rsidR="007D7B85">
        <w:t>U</w:t>
      </w:r>
      <w:bookmarkEnd w:id="72"/>
    </w:p>
    <w:tbl>
      <w:tblPr>
        <w:tblStyle w:val="BngLiNhat15"/>
        <w:tblW w:w="4970" w:type="pct"/>
        <w:tblCellMar>
          <w:top w:w="28" w:type="dxa"/>
          <w:left w:w="85" w:type="dxa"/>
          <w:bottom w:w="28" w:type="dxa"/>
          <w:right w:w="85" w:type="dxa"/>
        </w:tblCellMar>
        <w:tblLook w:val="04A0" w:firstRow="1" w:lastRow="0" w:firstColumn="1" w:lastColumn="0" w:noHBand="0" w:noVBand="1"/>
      </w:tblPr>
      <w:tblGrid>
        <w:gridCol w:w="683"/>
        <w:gridCol w:w="1546"/>
        <w:gridCol w:w="1854"/>
        <w:gridCol w:w="3084"/>
        <w:gridCol w:w="1850"/>
      </w:tblGrid>
      <w:tr w:rsidR="00FC6FC5" w:rsidRPr="00FC6FC5" w14:paraId="40A7C561" w14:textId="77777777">
        <w:trPr>
          <w:cnfStyle w:val="100000000000" w:firstRow="1" w:lastRow="0" w:firstColumn="0" w:lastColumn="0" w:oddVBand="0" w:evenVBand="0" w:oddHBand="0" w:evenHBand="0" w:firstRowFirstColumn="0" w:firstRowLastColumn="0" w:lastRowFirstColumn="0" w:lastRowLastColumn="0"/>
          <w:trHeight w:val="567"/>
        </w:trPr>
        <w:tc>
          <w:tcPr>
            <w:tcW w:w="379" w:type="pct"/>
            <w:hideMark/>
          </w:tcPr>
          <w:p w14:paraId="22565FFD" w14:textId="77777777" w:rsidR="00FC6FC5" w:rsidRPr="00FC6FC5" w:rsidRDefault="00FC6FC5" w:rsidP="00DD02E3">
            <w:pPr>
              <w:spacing w:line="360" w:lineRule="auto"/>
              <w:rPr>
                <w:rFonts w:eastAsia="Yu Mincho" w:cs="Arial"/>
                <w:b w:val="0"/>
                <w:kern w:val="0"/>
                <w14:ligatures w14:val="none"/>
              </w:rPr>
            </w:pPr>
            <w:r w:rsidRPr="00FC6FC5">
              <w:rPr>
                <w:rFonts w:eastAsia="Yu Mincho" w:cs="Arial"/>
                <w:kern w:val="0"/>
                <w14:ligatures w14:val="none"/>
              </w:rPr>
              <w:t>STT</w:t>
            </w:r>
          </w:p>
        </w:tc>
        <w:tc>
          <w:tcPr>
            <w:tcW w:w="857" w:type="pct"/>
            <w:hideMark/>
          </w:tcPr>
          <w:p w14:paraId="66AD222F" w14:textId="77777777" w:rsidR="00FC6FC5" w:rsidRPr="00FC6FC5" w:rsidRDefault="00FC6FC5" w:rsidP="00DD02E3">
            <w:pPr>
              <w:spacing w:line="360" w:lineRule="auto"/>
              <w:rPr>
                <w:rFonts w:eastAsia="Yu Mincho" w:cs="Arial"/>
                <w:b w:val="0"/>
                <w:kern w:val="0"/>
                <w14:ligatures w14:val="none"/>
              </w:rPr>
            </w:pPr>
            <w:r w:rsidRPr="00FC6FC5">
              <w:rPr>
                <w:rFonts w:eastAsia="Yu Mincho" w:cs="Arial"/>
                <w:kern w:val="0"/>
                <w14:ligatures w14:val="none"/>
              </w:rPr>
              <w:t>Thuộc tính</w:t>
            </w:r>
          </w:p>
        </w:tc>
        <w:tc>
          <w:tcPr>
            <w:tcW w:w="1028" w:type="pct"/>
            <w:hideMark/>
          </w:tcPr>
          <w:p w14:paraId="1B054489" w14:textId="77777777" w:rsidR="00FC6FC5" w:rsidRPr="00FC6FC5" w:rsidRDefault="00FC6FC5" w:rsidP="00DD02E3">
            <w:pPr>
              <w:spacing w:line="360" w:lineRule="auto"/>
              <w:rPr>
                <w:rFonts w:eastAsia="Yu Mincho" w:cs="Arial"/>
                <w:b w:val="0"/>
                <w:kern w:val="0"/>
                <w14:ligatures w14:val="none"/>
              </w:rPr>
            </w:pPr>
            <w:r w:rsidRPr="00FC6FC5">
              <w:rPr>
                <w:rFonts w:eastAsia="Yu Mincho" w:cs="Arial"/>
                <w:kern w:val="0"/>
                <w14:ligatures w14:val="none"/>
              </w:rPr>
              <w:t>Kiểu dữ liệu</w:t>
            </w:r>
          </w:p>
        </w:tc>
        <w:tc>
          <w:tcPr>
            <w:tcW w:w="1710" w:type="pct"/>
          </w:tcPr>
          <w:p w14:paraId="3422FEFB" w14:textId="77777777" w:rsidR="00FC6FC5" w:rsidRPr="00FC6FC5" w:rsidRDefault="00FC6FC5" w:rsidP="00DD02E3">
            <w:pPr>
              <w:spacing w:line="360" w:lineRule="auto"/>
              <w:rPr>
                <w:rFonts w:eastAsia="Yu Mincho" w:cs="Arial"/>
                <w:kern w:val="0"/>
                <w14:ligatures w14:val="none"/>
              </w:rPr>
            </w:pPr>
            <w:r w:rsidRPr="00FC6FC5">
              <w:rPr>
                <w:rFonts w:eastAsia="Yu Mincho" w:cs="Arial"/>
                <w:kern w:val="0"/>
                <w14:ligatures w14:val="none"/>
              </w:rPr>
              <w:t>Ràng buộc</w:t>
            </w:r>
          </w:p>
        </w:tc>
        <w:tc>
          <w:tcPr>
            <w:tcW w:w="1026" w:type="pct"/>
          </w:tcPr>
          <w:p w14:paraId="3D9CBA67" w14:textId="77777777" w:rsidR="00FC6FC5" w:rsidRPr="00FC6FC5" w:rsidRDefault="00FC6FC5" w:rsidP="00DD02E3">
            <w:pPr>
              <w:spacing w:line="360" w:lineRule="auto"/>
              <w:rPr>
                <w:rFonts w:eastAsia="Yu Mincho" w:cs="Arial"/>
                <w:kern w:val="0"/>
                <w14:ligatures w14:val="none"/>
              </w:rPr>
            </w:pPr>
            <w:r w:rsidRPr="00FC6FC5">
              <w:rPr>
                <w:rFonts w:eastAsia="Yu Mincho" w:cs="Arial"/>
                <w:kern w:val="0"/>
                <w14:ligatures w14:val="none"/>
              </w:rPr>
              <w:t>Diễn giải</w:t>
            </w:r>
          </w:p>
        </w:tc>
      </w:tr>
      <w:tr w:rsidR="00FC6FC5" w:rsidRPr="00FC6FC5" w14:paraId="7F4834CA" w14:textId="77777777">
        <w:trPr>
          <w:trHeight w:val="283"/>
        </w:trPr>
        <w:tc>
          <w:tcPr>
            <w:tcW w:w="379" w:type="pct"/>
          </w:tcPr>
          <w:p w14:paraId="7F4BEA68" w14:textId="77777777" w:rsidR="00FC6FC5" w:rsidRPr="00FC6FC5" w:rsidRDefault="00FC6FC5" w:rsidP="00DD02E3">
            <w:pPr>
              <w:spacing w:line="360" w:lineRule="auto"/>
              <w:jc w:val="center"/>
              <w:rPr>
                <w:rFonts w:eastAsia="Yu Mincho" w:cs="Arial"/>
                <w:color w:val="171717"/>
                <w:kern w:val="0"/>
                <w:szCs w:val="26"/>
                <w14:ligatures w14:val="none"/>
              </w:rPr>
            </w:pPr>
            <w:r w:rsidRPr="00FC6FC5">
              <w:rPr>
                <w:rFonts w:eastAsia="Yu Mincho" w:cs="Arial"/>
                <w:color w:val="000000"/>
                <w:kern w:val="0"/>
                <w:szCs w:val="26"/>
                <w14:ligatures w14:val="none"/>
              </w:rPr>
              <w:lastRenderedPageBreak/>
              <w:t>1</w:t>
            </w:r>
          </w:p>
        </w:tc>
        <w:tc>
          <w:tcPr>
            <w:tcW w:w="857" w:type="pct"/>
          </w:tcPr>
          <w:p w14:paraId="1E6CA59F" w14:textId="77777777" w:rsidR="00FC6FC5" w:rsidRPr="00FC6FC5" w:rsidRDefault="00FC6FC5" w:rsidP="00DD02E3">
            <w:pPr>
              <w:spacing w:line="360" w:lineRule="auto"/>
              <w:jc w:val="center"/>
              <w:rPr>
                <w:rFonts w:eastAsia="Yu Mincho" w:cs="Arial"/>
                <w:color w:val="000000"/>
                <w:kern w:val="0"/>
                <w14:ligatures w14:val="none"/>
              </w:rPr>
            </w:pPr>
            <w:r w:rsidRPr="00FC6FC5">
              <w:rPr>
                <w:rFonts w:eastAsia="Yu Mincho" w:cs="Arial"/>
                <w:color w:val="000000"/>
                <w:kern w:val="0"/>
                <w:szCs w:val="26"/>
                <w14:ligatures w14:val="none"/>
              </w:rPr>
              <w:t>SoPhieu</w:t>
            </w:r>
          </w:p>
        </w:tc>
        <w:tc>
          <w:tcPr>
            <w:tcW w:w="1028" w:type="pct"/>
          </w:tcPr>
          <w:p w14:paraId="491A98C2" w14:textId="77777777" w:rsidR="00FC6FC5" w:rsidRPr="00FC6FC5" w:rsidRDefault="00FC6FC5" w:rsidP="00DD02E3">
            <w:pPr>
              <w:spacing w:line="360" w:lineRule="auto"/>
              <w:rPr>
                <w:rFonts w:eastAsia="Yu Mincho" w:cs="Arial"/>
                <w:color w:val="000000"/>
                <w:kern w:val="0"/>
                <w14:ligatures w14:val="none"/>
              </w:rPr>
            </w:pPr>
            <w:r w:rsidRPr="00FC6FC5">
              <w:rPr>
                <w:rFonts w:eastAsia="Yu Mincho" w:cs="Arial"/>
                <w:color w:val="000000"/>
                <w:kern w:val="0"/>
                <w:szCs w:val="26"/>
                <w14:ligatures w14:val="none"/>
              </w:rPr>
              <w:t>INT</w:t>
            </w:r>
          </w:p>
        </w:tc>
        <w:tc>
          <w:tcPr>
            <w:tcW w:w="1710" w:type="pct"/>
          </w:tcPr>
          <w:p w14:paraId="1C6315B5" w14:textId="6E31FFF8"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 xml:space="preserve">Khóa ngoại tham chiếu tới </w:t>
            </w:r>
            <w:r w:rsidR="00DD02E3" w:rsidRPr="00FC6FC5">
              <w:rPr>
                <w:rFonts w:eastAsia="Yu Mincho" w:cs="Arial"/>
                <w:color w:val="000000"/>
                <w:kern w:val="0"/>
                <w:szCs w:val="26"/>
                <w14:ligatures w14:val="none"/>
              </w:rPr>
              <w:t>SoPhieu (</w:t>
            </w:r>
            <w:r w:rsidRPr="00FC6FC5">
              <w:rPr>
                <w:rFonts w:eastAsia="Yu Mincho" w:cs="Arial"/>
                <w:color w:val="000000"/>
                <w:kern w:val="0"/>
                <w:szCs w:val="26"/>
                <w14:ligatures w14:val="none"/>
              </w:rPr>
              <w:t>PHIEUDICHVU)</w:t>
            </w:r>
          </w:p>
        </w:tc>
        <w:tc>
          <w:tcPr>
            <w:tcW w:w="1026" w:type="pct"/>
          </w:tcPr>
          <w:p w14:paraId="20448252"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Mã số phiếu dịch vụ</w:t>
            </w:r>
          </w:p>
        </w:tc>
      </w:tr>
      <w:tr w:rsidR="00FC6FC5" w:rsidRPr="00FC6FC5" w14:paraId="560FC028" w14:textId="77777777">
        <w:trPr>
          <w:trHeight w:val="283"/>
        </w:trPr>
        <w:tc>
          <w:tcPr>
            <w:tcW w:w="379" w:type="pct"/>
            <w:hideMark/>
          </w:tcPr>
          <w:p w14:paraId="101E21A5" w14:textId="77777777" w:rsidR="00FC6FC5" w:rsidRPr="00FC6FC5" w:rsidRDefault="00FC6FC5" w:rsidP="00DD02E3">
            <w:pPr>
              <w:spacing w:line="360" w:lineRule="auto"/>
              <w:jc w:val="center"/>
              <w:rPr>
                <w:rFonts w:eastAsia="Yu Mincho" w:cs="Arial"/>
                <w:color w:val="171717"/>
                <w:kern w:val="0"/>
                <w:szCs w:val="26"/>
                <w14:ligatures w14:val="none"/>
              </w:rPr>
            </w:pPr>
            <w:r w:rsidRPr="00FC6FC5">
              <w:rPr>
                <w:rFonts w:eastAsia="Yu Mincho" w:cs="Arial"/>
                <w:color w:val="000000"/>
                <w:kern w:val="0"/>
                <w:szCs w:val="26"/>
                <w14:ligatures w14:val="none"/>
              </w:rPr>
              <w:t>2</w:t>
            </w:r>
          </w:p>
        </w:tc>
        <w:tc>
          <w:tcPr>
            <w:tcW w:w="857" w:type="pct"/>
            <w:hideMark/>
          </w:tcPr>
          <w:p w14:paraId="6EFD7EF2" w14:textId="77777777" w:rsidR="00FC6FC5" w:rsidRPr="00FC6FC5" w:rsidRDefault="00FC6FC5" w:rsidP="00DD02E3">
            <w:pPr>
              <w:spacing w:line="360" w:lineRule="auto"/>
              <w:jc w:val="center"/>
              <w:rPr>
                <w:rFonts w:eastAsia="Yu Mincho" w:cs="Arial"/>
                <w:color w:val="171717"/>
                <w:kern w:val="0"/>
                <w:szCs w:val="26"/>
                <w14:ligatures w14:val="none"/>
              </w:rPr>
            </w:pPr>
            <w:r w:rsidRPr="00FC6FC5">
              <w:rPr>
                <w:rFonts w:eastAsia="Yu Mincho" w:cs="Arial"/>
                <w:color w:val="000000"/>
                <w:kern w:val="0"/>
                <w:szCs w:val="26"/>
                <w14:ligatures w14:val="none"/>
              </w:rPr>
              <w:t>LoaiDV</w:t>
            </w:r>
          </w:p>
        </w:tc>
        <w:tc>
          <w:tcPr>
            <w:tcW w:w="1028" w:type="pct"/>
          </w:tcPr>
          <w:p w14:paraId="0DFBF91C" w14:textId="77777777" w:rsidR="00FC6FC5" w:rsidRPr="00FC6FC5" w:rsidRDefault="00FC6FC5" w:rsidP="00DD02E3">
            <w:pPr>
              <w:spacing w:line="360" w:lineRule="auto"/>
              <w:rPr>
                <w:rFonts w:eastAsia="Yu Mincho" w:cs="Arial"/>
                <w:color w:val="171717"/>
                <w:kern w:val="0"/>
                <w:szCs w:val="26"/>
                <w14:ligatures w14:val="none"/>
              </w:rPr>
            </w:pPr>
            <w:r w:rsidRPr="00FC6FC5">
              <w:rPr>
                <w:rFonts w:eastAsia="Yu Mincho" w:cs="Arial"/>
                <w:color w:val="000000"/>
                <w:kern w:val="0"/>
                <w:szCs w:val="26"/>
                <w14:ligatures w14:val="none"/>
              </w:rPr>
              <w:t>INT</w:t>
            </w:r>
          </w:p>
        </w:tc>
        <w:tc>
          <w:tcPr>
            <w:tcW w:w="1710" w:type="pct"/>
          </w:tcPr>
          <w:p w14:paraId="16906FEE"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Khóa ngoại tham chiếu tới ID(LOAIDV)</w:t>
            </w:r>
          </w:p>
        </w:tc>
        <w:tc>
          <w:tcPr>
            <w:tcW w:w="1026" w:type="pct"/>
          </w:tcPr>
          <w:p w14:paraId="3E22BF40"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Loại dịch vụ</w:t>
            </w:r>
          </w:p>
        </w:tc>
      </w:tr>
      <w:tr w:rsidR="00FC6FC5" w:rsidRPr="00FC6FC5" w14:paraId="1014C569" w14:textId="77777777">
        <w:trPr>
          <w:trHeight w:val="283"/>
        </w:trPr>
        <w:tc>
          <w:tcPr>
            <w:tcW w:w="379" w:type="pct"/>
          </w:tcPr>
          <w:p w14:paraId="354BAA6E" w14:textId="77777777" w:rsidR="00FC6FC5" w:rsidRPr="00FC6FC5" w:rsidRDefault="00FC6FC5" w:rsidP="00DD02E3">
            <w:pPr>
              <w:spacing w:line="360" w:lineRule="auto"/>
              <w:jc w:val="center"/>
              <w:rPr>
                <w:rFonts w:eastAsia="Yu Mincho" w:cs="Arial"/>
                <w:color w:val="171717"/>
                <w:kern w:val="0"/>
                <w:szCs w:val="26"/>
                <w14:ligatures w14:val="none"/>
              </w:rPr>
            </w:pPr>
            <w:r w:rsidRPr="00FC6FC5">
              <w:rPr>
                <w:rFonts w:eastAsia="Yu Mincho" w:cs="Arial"/>
                <w:color w:val="000000"/>
                <w:kern w:val="0"/>
                <w:szCs w:val="26"/>
                <w14:ligatures w14:val="none"/>
              </w:rPr>
              <w:t>3</w:t>
            </w:r>
          </w:p>
        </w:tc>
        <w:tc>
          <w:tcPr>
            <w:tcW w:w="857" w:type="pct"/>
          </w:tcPr>
          <w:p w14:paraId="32D60704" w14:textId="77777777" w:rsidR="00FC6FC5" w:rsidRPr="00FC6FC5" w:rsidRDefault="00FC6FC5" w:rsidP="00DD02E3">
            <w:pPr>
              <w:spacing w:line="360" w:lineRule="auto"/>
              <w:jc w:val="center"/>
              <w:rPr>
                <w:rFonts w:eastAsia="Yu Mincho" w:cs="Arial"/>
                <w:color w:val="000000"/>
                <w:kern w:val="0"/>
                <w14:ligatures w14:val="none"/>
              </w:rPr>
            </w:pPr>
            <w:r w:rsidRPr="00FC6FC5">
              <w:rPr>
                <w:rFonts w:eastAsia="Yu Mincho" w:cs="Arial"/>
                <w:color w:val="000000"/>
                <w:kern w:val="0"/>
                <w:szCs w:val="26"/>
                <w14:ligatures w14:val="none"/>
              </w:rPr>
              <w:t>DonGia</w:t>
            </w:r>
          </w:p>
        </w:tc>
        <w:tc>
          <w:tcPr>
            <w:tcW w:w="1028" w:type="pct"/>
          </w:tcPr>
          <w:p w14:paraId="57D8021D" w14:textId="77777777" w:rsidR="00FC6FC5" w:rsidRPr="00FC6FC5" w:rsidRDefault="00FC6FC5" w:rsidP="00DD02E3">
            <w:pPr>
              <w:spacing w:line="360" w:lineRule="auto"/>
              <w:rPr>
                <w:rFonts w:eastAsia="Yu Mincho" w:cs="Arial"/>
                <w:color w:val="000000"/>
                <w:kern w:val="0"/>
                <w14:ligatures w14:val="none"/>
              </w:rPr>
            </w:pPr>
            <w:r w:rsidRPr="00FC6FC5">
              <w:rPr>
                <w:rFonts w:eastAsia="Yu Mincho" w:cs="Arial"/>
                <w:color w:val="000000"/>
                <w:kern w:val="0"/>
                <w:szCs w:val="26"/>
                <w14:ligatures w14:val="none"/>
              </w:rPr>
              <w:t>BIGINT</w:t>
            </w:r>
          </w:p>
        </w:tc>
        <w:tc>
          <w:tcPr>
            <w:tcW w:w="1710" w:type="pct"/>
          </w:tcPr>
          <w:p w14:paraId="14D5EE53"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&gt;= 0</w:t>
            </w:r>
          </w:p>
        </w:tc>
        <w:tc>
          <w:tcPr>
            <w:tcW w:w="1026" w:type="pct"/>
          </w:tcPr>
          <w:p w14:paraId="6E24AD2F"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Đơn giá</w:t>
            </w:r>
          </w:p>
        </w:tc>
      </w:tr>
      <w:tr w:rsidR="00FC6FC5" w:rsidRPr="00FC6FC5" w14:paraId="173B0674" w14:textId="77777777">
        <w:trPr>
          <w:trHeight w:val="283"/>
        </w:trPr>
        <w:tc>
          <w:tcPr>
            <w:tcW w:w="379" w:type="pct"/>
          </w:tcPr>
          <w:p w14:paraId="07E5FED3" w14:textId="77777777" w:rsidR="00FC6FC5" w:rsidRPr="00FC6FC5" w:rsidRDefault="00FC6FC5" w:rsidP="00DD02E3">
            <w:pPr>
              <w:spacing w:line="360" w:lineRule="auto"/>
              <w:jc w:val="center"/>
              <w:rPr>
                <w:rFonts w:eastAsia="Times New Roman" w:cs="Times New Roman"/>
                <w:color w:val="000000"/>
                <w:kern w:val="0"/>
                <w:szCs w:val="26"/>
                <w14:ligatures w14:val="none"/>
              </w:rPr>
            </w:pPr>
            <w:r w:rsidRPr="00FC6FC5">
              <w:rPr>
                <w:rFonts w:eastAsia="Yu Mincho" w:cs="Arial"/>
                <w:color w:val="000000"/>
                <w:kern w:val="0"/>
                <w:szCs w:val="26"/>
                <w14:ligatures w14:val="none"/>
              </w:rPr>
              <w:t>4</w:t>
            </w:r>
          </w:p>
        </w:tc>
        <w:tc>
          <w:tcPr>
            <w:tcW w:w="857" w:type="pct"/>
          </w:tcPr>
          <w:p w14:paraId="1D6DA88A" w14:textId="77777777" w:rsidR="00FC6FC5" w:rsidRPr="00FC6FC5" w:rsidRDefault="00FC6FC5" w:rsidP="00DD02E3">
            <w:pPr>
              <w:spacing w:line="360" w:lineRule="auto"/>
              <w:jc w:val="center"/>
              <w:rPr>
                <w:rFonts w:eastAsia="Yu Mincho" w:cs="Arial"/>
                <w:color w:val="000000"/>
                <w:kern w:val="0"/>
                <w:sz w:val="28"/>
                <w:szCs w:val="28"/>
                <w14:ligatures w14:val="none"/>
              </w:rPr>
            </w:pPr>
            <w:r w:rsidRPr="00FC6FC5">
              <w:rPr>
                <w:rFonts w:eastAsia="Yu Mincho" w:cs="Arial"/>
                <w:color w:val="000000"/>
                <w:kern w:val="0"/>
                <w:szCs w:val="26"/>
                <w14:ligatures w14:val="none"/>
              </w:rPr>
              <w:t>SoLuong</w:t>
            </w:r>
          </w:p>
        </w:tc>
        <w:tc>
          <w:tcPr>
            <w:tcW w:w="1028" w:type="pct"/>
          </w:tcPr>
          <w:p w14:paraId="12E77F57" w14:textId="77777777" w:rsidR="00FC6FC5" w:rsidRPr="00FC6FC5" w:rsidRDefault="00FC6FC5" w:rsidP="00DD02E3">
            <w:pPr>
              <w:spacing w:line="360" w:lineRule="auto"/>
              <w:rPr>
                <w:rFonts w:eastAsia="Yu Mincho" w:cs="Arial"/>
                <w:color w:val="000000"/>
                <w:kern w:val="0"/>
                <w14:ligatures w14:val="none"/>
              </w:rPr>
            </w:pPr>
            <w:r w:rsidRPr="00FC6FC5">
              <w:rPr>
                <w:rFonts w:eastAsia="Yu Mincho" w:cs="Arial"/>
                <w:color w:val="000000"/>
                <w:kern w:val="0"/>
                <w:szCs w:val="26"/>
                <w14:ligatures w14:val="none"/>
              </w:rPr>
              <w:t>INT</w:t>
            </w:r>
          </w:p>
        </w:tc>
        <w:tc>
          <w:tcPr>
            <w:tcW w:w="1710" w:type="pct"/>
          </w:tcPr>
          <w:p w14:paraId="560CF1D7"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&gt;= 0</w:t>
            </w:r>
          </w:p>
        </w:tc>
        <w:tc>
          <w:tcPr>
            <w:tcW w:w="1026" w:type="pct"/>
          </w:tcPr>
          <w:p w14:paraId="49A698A6"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Số lượng dịch vụ</w:t>
            </w:r>
          </w:p>
        </w:tc>
      </w:tr>
      <w:tr w:rsidR="00FC6FC5" w:rsidRPr="00FC6FC5" w14:paraId="698327B7" w14:textId="77777777">
        <w:trPr>
          <w:trHeight w:val="283"/>
        </w:trPr>
        <w:tc>
          <w:tcPr>
            <w:tcW w:w="379" w:type="pct"/>
          </w:tcPr>
          <w:p w14:paraId="4E734411"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5</w:t>
            </w:r>
          </w:p>
        </w:tc>
        <w:tc>
          <w:tcPr>
            <w:tcW w:w="857" w:type="pct"/>
          </w:tcPr>
          <w:p w14:paraId="3707154C"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ThanhTien</w:t>
            </w:r>
          </w:p>
        </w:tc>
        <w:tc>
          <w:tcPr>
            <w:tcW w:w="1028" w:type="pct"/>
          </w:tcPr>
          <w:p w14:paraId="25C8C546"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BIGINT</w:t>
            </w:r>
          </w:p>
        </w:tc>
        <w:tc>
          <w:tcPr>
            <w:tcW w:w="1710" w:type="pct"/>
          </w:tcPr>
          <w:p w14:paraId="2244DEE8"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&gt;= 0</w:t>
            </w:r>
          </w:p>
        </w:tc>
        <w:tc>
          <w:tcPr>
            <w:tcW w:w="1026" w:type="pct"/>
          </w:tcPr>
          <w:p w14:paraId="472820E7"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Tổng thành tiền</w:t>
            </w:r>
          </w:p>
        </w:tc>
      </w:tr>
      <w:tr w:rsidR="00FC6FC5" w:rsidRPr="00FC6FC5" w14:paraId="54FBDB17" w14:textId="77777777">
        <w:trPr>
          <w:trHeight w:val="283"/>
        </w:trPr>
        <w:tc>
          <w:tcPr>
            <w:tcW w:w="379" w:type="pct"/>
          </w:tcPr>
          <w:p w14:paraId="6797839A"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6</w:t>
            </w:r>
          </w:p>
        </w:tc>
        <w:tc>
          <w:tcPr>
            <w:tcW w:w="857" w:type="pct"/>
          </w:tcPr>
          <w:p w14:paraId="3AA088E8"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TraTruoc</w:t>
            </w:r>
          </w:p>
        </w:tc>
        <w:tc>
          <w:tcPr>
            <w:tcW w:w="1028" w:type="pct"/>
          </w:tcPr>
          <w:p w14:paraId="3BB0FD94"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BIGINT</w:t>
            </w:r>
          </w:p>
        </w:tc>
        <w:tc>
          <w:tcPr>
            <w:tcW w:w="1710" w:type="pct"/>
          </w:tcPr>
          <w:p w14:paraId="0FFCF3AE"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&gt;= 0</w:t>
            </w:r>
          </w:p>
        </w:tc>
        <w:tc>
          <w:tcPr>
            <w:tcW w:w="1026" w:type="pct"/>
          </w:tcPr>
          <w:p w14:paraId="761D16AD"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Số tiền khách hàng trả trước</w:t>
            </w:r>
          </w:p>
        </w:tc>
      </w:tr>
      <w:tr w:rsidR="00FC6FC5" w:rsidRPr="00FC6FC5" w14:paraId="37F79B52" w14:textId="77777777">
        <w:trPr>
          <w:trHeight w:val="283"/>
        </w:trPr>
        <w:tc>
          <w:tcPr>
            <w:tcW w:w="379" w:type="pct"/>
          </w:tcPr>
          <w:p w14:paraId="5D10DF17"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7</w:t>
            </w:r>
          </w:p>
        </w:tc>
        <w:tc>
          <w:tcPr>
            <w:tcW w:w="857" w:type="pct"/>
          </w:tcPr>
          <w:p w14:paraId="6B4B581C"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ConLai</w:t>
            </w:r>
          </w:p>
        </w:tc>
        <w:tc>
          <w:tcPr>
            <w:tcW w:w="1028" w:type="pct"/>
          </w:tcPr>
          <w:p w14:paraId="44801372"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BIGINT</w:t>
            </w:r>
          </w:p>
        </w:tc>
        <w:tc>
          <w:tcPr>
            <w:tcW w:w="1710" w:type="pct"/>
          </w:tcPr>
          <w:p w14:paraId="0076DE33"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&gt;= 0</w:t>
            </w:r>
          </w:p>
        </w:tc>
        <w:tc>
          <w:tcPr>
            <w:tcW w:w="1026" w:type="pct"/>
          </w:tcPr>
          <w:p w14:paraId="6B36FF93"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Số tiền còn lại</w:t>
            </w:r>
          </w:p>
        </w:tc>
      </w:tr>
      <w:tr w:rsidR="00FC6FC5" w:rsidRPr="00FC6FC5" w14:paraId="458EC41D" w14:textId="77777777">
        <w:trPr>
          <w:trHeight w:val="283"/>
        </w:trPr>
        <w:tc>
          <w:tcPr>
            <w:tcW w:w="379" w:type="pct"/>
          </w:tcPr>
          <w:p w14:paraId="310E73FA"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8</w:t>
            </w:r>
          </w:p>
        </w:tc>
        <w:tc>
          <w:tcPr>
            <w:tcW w:w="857" w:type="pct"/>
          </w:tcPr>
          <w:p w14:paraId="128419D6"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NgayGiao</w:t>
            </w:r>
          </w:p>
        </w:tc>
        <w:tc>
          <w:tcPr>
            <w:tcW w:w="1028" w:type="pct"/>
          </w:tcPr>
          <w:p w14:paraId="70DFDC50"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DATETIME</w:t>
            </w:r>
          </w:p>
        </w:tc>
        <w:tc>
          <w:tcPr>
            <w:tcW w:w="1710" w:type="pct"/>
          </w:tcPr>
          <w:p w14:paraId="5713E465"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Cùng hoặc sau ngày lập phiếu</w:t>
            </w:r>
          </w:p>
        </w:tc>
        <w:tc>
          <w:tcPr>
            <w:tcW w:w="1026" w:type="pct"/>
          </w:tcPr>
          <w:p w14:paraId="312DCFEF"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Ngày giao</w:t>
            </w:r>
          </w:p>
        </w:tc>
      </w:tr>
      <w:tr w:rsidR="00FC6FC5" w:rsidRPr="00FC6FC5" w14:paraId="398ED92E" w14:textId="77777777">
        <w:trPr>
          <w:trHeight w:val="283"/>
        </w:trPr>
        <w:tc>
          <w:tcPr>
            <w:tcW w:w="379" w:type="pct"/>
          </w:tcPr>
          <w:p w14:paraId="11066088"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9</w:t>
            </w:r>
          </w:p>
        </w:tc>
        <w:tc>
          <w:tcPr>
            <w:tcW w:w="857" w:type="pct"/>
          </w:tcPr>
          <w:p w14:paraId="3CB20CA3" w14:textId="77777777" w:rsidR="00FC6FC5" w:rsidRPr="00FC6FC5" w:rsidRDefault="00FC6FC5" w:rsidP="00DD02E3">
            <w:pPr>
              <w:spacing w:line="360" w:lineRule="auto"/>
              <w:jc w:val="center"/>
              <w:rPr>
                <w:rFonts w:eastAsia="Yu Mincho" w:cs="Arial"/>
                <w:color w:val="000000"/>
                <w:kern w:val="0"/>
                <w:szCs w:val="26"/>
                <w14:ligatures w14:val="none"/>
              </w:rPr>
            </w:pPr>
            <w:r w:rsidRPr="00FC6FC5">
              <w:rPr>
                <w:rFonts w:eastAsia="Yu Mincho" w:cs="Arial"/>
                <w:color w:val="000000"/>
                <w:kern w:val="0"/>
                <w:szCs w:val="26"/>
                <w14:ligatures w14:val="none"/>
              </w:rPr>
              <w:t>TinhTrang</w:t>
            </w:r>
          </w:p>
        </w:tc>
        <w:tc>
          <w:tcPr>
            <w:tcW w:w="1028" w:type="pct"/>
          </w:tcPr>
          <w:p w14:paraId="159B8AC8"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VARCHAR</w:t>
            </w:r>
          </w:p>
        </w:tc>
        <w:tc>
          <w:tcPr>
            <w:tcW w:w="1710" w:type="pct"/>
          </w:tcPr>
          <w:p w14:paraId="0B27CBAA" w14:textId="674AFDFF" w:rsidR="00FC6FC5" w:rsidRPr="00FC6FC5" w:rsidRDefault="00B84705" w:rsidP="00DD02E3">
            <w:pPr>
              <w:spacing w:line="360" w:lineRule="auto"/>
              <w:rPr>
                <w:rFonts w:eastAsia="Yu Mincho" w:cs="Arial"/>
                <w:color w:val="000000"/>
                <w:kern w:val="0"/>
                <w:szCs w:val="26"/>
                <w14:ligatures w14:val="none"/>
              </w:rPr>
            </w:pPr>
            <w:r>
              <w:rPr>
                <w:rFonts w:eastAsia="Yu Mincho" w:cs="Arial"/>
                <w:color w:val="000000"/>
                <w:kern w:val="0"/>
                <w:szCs w:val="26"/>
                <w14:ligatures w14:val="none"/>
              </w:rPr>
              <w:t>Đã giao/Chưa giao</w:t>
            </w:r>
          </w:p>
        </w:tc>
        <w:tc>
          <w:tcPr>
            <w:tcW w:w="1026" w:type="pct"/>
          </w:tcPr>
          <w:p w14:paraId="10BCE44B" w14:textId="77777777" w:rsidR="00FC6FC5" w:rsidRPr="00FC6FC5" w:rsidRDefault="00FC6FC5" w:rsidP="00DD02E3">
            <w:pPr>
              <w:spacing w:line="360" w:lineRule="auto"/>
              <w:rPr>
                <w:rFonts w:eastAsia="Yu Mincho" w:cs="Arial"/>
                <w:color w:val="000000"/>
                <w:kern w:val="0"/>
                <w:szCs w:val="26"/>
                <w14:ligatures w14:val="none"/>
              </w:rPr>
            </w:pPr>
            <w:r w:rsidRPr="00FC6FC5">
              <w:rPr>
                <w:rFonts w:eastAsia="Yu Mincho" w:cs="Arial"/>
                <w:color w:val="000000"/>
                <w:kern w:val="0"/>
                <w:szCs w:val="26"/>
                <w14:ligatures w14:val="none"/>
              </w:rPr>
              <w:t>Tình trạng dịch vụ</w:t>
            </w:r>
          </w:p>
        </w:tc>
      </w:tr>
    </w:tbl>
    <w:p w14:paraId="20B44147" w14:textId="13073F4E" w:rsidR="007D4FEA" w:rsidRPr="00593EEB" w:rsidRDefault="007D4FEA">
      <w:pPr>
        <w:spacing w:line="360" w:lineRule="auto"/>
        <w:rPr>
          <w:rPrChange w:id="73" w:author="Lưu Quang Tiến Hoàng" w:date="2024-04-21T18:00:00Z" w16du:dateUtc="2024-04-21T11:00:00Z">
            <w:rPr>
              <w:rFonts w:ascii="Times New Roman" w:hAnsi="Times New Roman" w:cs="Times New Roman"/>
              <w:b/>
              <w:color w:val="auto"/>
              <w:sz w:val="26"/>
              <w:szCs w:val="26"/>
            </w:rPr>
          </w:rPrChange>
        </w:rPr>
        <w:pPrChange w:id="74" w:author="Lưu Quang Tiến Hoàng" w:date="2024-04-21T18:00:00Z" w16du:dateUtc="2024-04-21T11:00:00Z">
          <w:pPr>
            <w:pStyle w:val="Heading2"/>
          </w:pPr>
        </w:pPrChange>
      </w:pPr>
    </w:p>
    <w:p w14:paraId="7274A6AC" w14:textId="150AAA84" w:rsidR="000909A9" w:rsidRPr="000909A9" w:rsidRDefault="000909A9" w:rsidP="00726F5C">
      <w:pPr>
        <w:pStyle w:val="111"/>
        <w:rPr>
          <w:lang w:val="vi-VN"/>
        </w:rPr>
      </w:pPr>
      <w:bookmarkStart w:id="75" w:name="_Toc168520324"/>
      <w:r w:rsidRPr="000909A9">
        <w:rPr>
          <w:lang w:val="vi-VN"/>
        </w:rPr>
        <w:t>Bảng LOAID</w:t>
      </w:r>
      <w:r w:rsidR="007D7B85">
        <w:t>ICH</w:t>
      </w:r>
      <w:r w:rsidRPr="000909A9">
        <w:rPr>
          <w:lang w:val="vi-VN"/>
        </w:rPr>
        <w:t>V</w:t>
      </w:r>
      <w:r w:rsidR="007D7B85">
        <w:t>U</w:t>
      </w:r>
      <w:bookmarkEnd w:id="75"/>
    </w:p>
    <w:tbl>
      <w:tblPr>
        <w:tblStyle w:val="BngLiNhat16"/>
        <w:tblW w:w="4994" w:type="pct"/>
        <w:tblCellMar>
          <w:top w:w="28" w:type="dxa"/>
          <w:left w:w="85" w:type="dxa"/>
          <w:bottom w:w="28" w:type="dxa"/>
          <w:right w:w="85" w:type="dxa"/>
        </w:tblCellMar>
        <w:tblLook w:val="04A0" w:firstRow="1" w:lastRow="0" w:firstColumn="1" w:lastColumn="0" w:noHBand="0" w:noVBand="1"/>
      </w:tblPr>
      <w:tblGrid>
        <w:gridCol w:w="685"/>
        <w:gridCol w:w="1874"/>
        <w:gridCol w:w="2169"/>
        <w:gridCol w:w="2167"/>
        <w:gridCol w:w="2165"/>
      </w:tblGrid>
      <w:tr w:rsidR="00E5206A" w:rsidRPr="00E5206A" w14:paraId="7214EEB4" w14:textId="77777777">
        <w:trPr>
          <w:cnfStyle w:val="100000000000" w:firstRow="1" w:lastRow="0" w:firstColumn="0" w:lastColumn="0" w:oddVBand="0" w:evenVBand="0" w:oddHBand="0" w:evenHBand="0" w:firstRowFirstColumn="0" w:firstRowLastColumn="0" w:lastRowFirstColumn="0" w:lastRowLastColumn="0"/>
          <w:trHeight w:val="567"/>
        </w:trPr>
        <w:tc>
          <w:tcPr>
            <w:tcW w:w="378" w:type="pct"/>
            <w:hideMark/>
          </w:tcPr>
          <w:p w14:paraId="7F504890" w14:textId="77777777" w:rsidR="00E5206A" w:rsidRPr="00E5206A" w:rsidRDefault="00E5206A" w:rsidP="00DD02E3">
            <w:pPr>
              <w:spacing w:line="360" w:lineRule="auto"/>
              <w:rPr>
                <w:rFonts w:eastAsia="Yu Mincho" w:cs="Arial"/>
                <w:b w:val="0"/>
                <w:kern w:val="0"/>
                <w14:ligatures w14:val="none"/>
              </w:rPr>
            </w:pPr>
            <w:r w:rsidRPr="00E5206A">
              <w:rPr>
                <w:rFonts w:eastAsia="Yu Mincho" w:cs="Arial"/>
                <w:kern w:val="0"/>
                <w14:ligatures w14:val="none"/>
              </w:rPr>
              <w:t>STT</w:t>
            </w:r>
          </w:p>
        </w:tc>
        <w:tc>
          <w:tcPr>
            <w:tcW w:w="1034" w:type="pct"/>
            <w:hideMark/>
          </w:tcPr>
          <w:p w14:paraId="45FCA630" w14:textId="77777777" w:rsidR="00E5206A" w:rsidRPr="00E5206A" w:rsidRDefault="00E5206A" w:rsidP="00DD02E3">
            <w:pPr>
              <w:spacing w:line="360" w:lineRule="auto"/>
              <w:rPr>
                <w:rFonts w:eastAsia="Yu Mincho" w:cs="Arial"/>
                <w:b w:val="0"/>
                <w:kern w:val="0"/>
                <w14:ligatures w14:val="none"/>
              </w:rPr>
            </w:pPr>
            <w:r w:rsidRPr="00E5206A">
              <w:rPr>
                <w:rFonts w:eastAsia="Yu Mincho" w:cs="Arial"/>
                <w:kern w:val="0"/>
                <w14:ligatures w14:val="none"/>
              </w:rPr>
              <w:t>Thuộc tính</w:t>
            </w:r>
          </w:p>
        </w:tc>
        <w:tc>
          <w:tcPr>
            <w:tcW w:w="1197" w:type="pct"/>
            <w:hideMark/>
          </w:tcPr>
          <w:p w14:paraId="08804C3E" w14:textId="77777777" w:rsidR="00E5206A" w:rsidRPr="00E5206A" w:rsidRDefault="00E5206A" w:rsidP="00DD02E3">
            <w:pPr>
              <w:spacing w:line="360" w:lineRule="auto"/>
              <w:rPr>
                <w:rFonts w:eastAsia="Yu Mincho" w:cs="Arial"/>
                <w:b w:val="0"/>
                <w:kern w:val="0"/>
                <w14:ligatures w14:val="none"/>
              </w:rPr>
            </w:pPr>
            <w:r w:rsidRPr="00E5206A">
              <w:rPr>
                <w:rFonts w:eastAsia="Yu Mincho" w:cs="Arial"/>
                <w:kern w:val="0"/>
                <w14:ligatures w14:val="none"/>
              </w:rPr>
              <w:t>Kiểu dữ liệu</w:t>
            </w:r>
          </w:p>
        </w:tc>
        <w:tc>
          <w:tcPr>
            <w:tcW w:w="1196" w:type="pct"/>
          </w:tcPr>
          <w:p w14:paraId="3CF9A0F8" w14:textId="77777777" w:rsidR="00E5206A" w:rsidRPr="00E5206A" w:rsidRDefault="00E5206A" w:rsidP="00DD02E3">
            <w:pPr>
              <w:spacing w:line="360" w:lineRule="auto"/>
              <w:rPr>
                <w:rFonts w:eastAsia="Yu Mincho" w:cs="Arial"/>
                <w:kern w:val="0"/>
                <w14:ligatures w14:val="none"/>
              </w:rPr>
            </w:pPr>
            <w:r w:rsidRPr="00E5206A">
              <w:rPr>
                <w:rFonts w:eastAsia="Yu Mincho" w:cs="Arial"/>
                <w:kern w:val="0"/>
                <w14:ligatures w14:val="none"/>
              </w:rPr>
              <w:t>Ràng buộc</w:t>
            </w:r>
          </w:p>
        </w:tc>
        <w:tc>
          <w:tcPr>
            <w:tcW w:w="1195" w:type="pct"/>
          </w:tcPr>
          <w:p w14:paraId="4FA117A5" w14:textId="77777777" w:rsidR="00E5206A" w:rsidRPr="00E5206A" w:rsidRDefault="00E5206A" w:rsidP="00DD02E3">
            <w:pPr>
              <w:spacing w:line="360" w:lineRule="auto"/>
              <w:rPr>
                <w:rFonts w:eastAsia="Yu Mincho" w:cs="Arial"/>
                <w:kern w:val="0"/>
                <w14:ligatures w14:val="none"/>
              </w:rPr>
            </w:pPr>
            <w:r w:rsidRPr="00E5206A">
              <w:rPr>
                <w:rFonts w:eastAsia="Yu Mincho" w:cs="Arial"/>
                <w:kern w:val="0"/>
                <w14:ligatures w14:val="none"/>
              </w:rPr>
              <w:t>Diễn giải</w:t>
            </w:r>
          </w:p>
        </w:tc>
      </w:tr>
      <w:tr w:rsidR="00E5206A" w:rsidRPr="00E5206A" w14:paraId="4B54F0FE" w14:textId="77777777">
        <w:trPr>
          <w:trHeight w:val="283"/>
        </w:trPr>
        <w:tc>
          <w:tcPr>
            <w:tcW w:w="378" w:type="pct"/>
          </w:tcPr>
          <w:p w14:paraId="28166076" w14:textId="77777777" w:rsidR="00E5206A" w:rsidRPr="00E5206A" w:rsidRDefault="00E5206A" w:rsidP="00DD02E3">
            <w:pPr>
              <w:spacing w:line="360" w:lineRule="auto"/>
              <w:jc w:val="center"/>
              <w:rPr>
                <w:rFonts w:eastAsia="Yu Mincho" w:cs="Arial"/>
                <w:color w:val="171717"/>
                <w:kern w:val="0"/>
                <w:szCs w:val="26"/>
                <w14:ligatures w14:val="none"/>
              </w:rPr>
            </w:pPr>
            <w:r w:rsidRPr="00E5206A">
              <w:rPr>
                <w:rFonts w:eastAsia="Yu Mincho" w:cs="Arial"/>
                <w:color w:val="000000"/>
                <w:kern w:val="0"/>
                <w:szCs w:val="26"/>
                <w14:ligatures w14:val="none"/>
              </w:rPr>
              <w:t>1</w:t>
            </w:r>
          </w:p>
        </w:tc>
        <w:tc>
          <w:tcPr>
            <w:tcW w:w="1034" w:type="pct"/>
          </w:tcPr>
          <w:p w14:paraId="7D7F4616" w14:textId="77777777" w:rsidR="00E5206A" w:rsidRPr="00E5206A" w:rsidRDefault="00E5206A" w:rsidP="00DD02E3">
            <w:pPr>
              <w:spacing w:line="360" w:lineRule="auto"/>
              <w:jc w:val="center"/>
              <w:rPr>
                <w:rFonts w:eastAsia="Yu Mincho" w:cs="Arial"/>
                <w:color w:val="000000"/>
                <w:kern w:val="0"/>
                <w14:ligatures w14:val="none"/>
              </w:rPr>
            </w:pPr>
            <w:r w:rsidRPr="00E5206A">
              <w:rPr>
                <w:rFonts w:eastAsia="Yu Mincho" w:cs="Arial"/>
                <w:color w:val="000000"/>
                <w:kern w:val="0"/>
                <w:szCs w:val="26"/>
                <w14:ligatures w14:val="none"/>
              </w:rPr>
              <w:t>ID</w:t>
            </w:r>
          </w:p>
        </w:tc>
        <w:tc>
          <w:tcPr>
            <w:tcW w:w="1197" w:type="pct"/>
          </w:tcPr>
          <w:p w14:paraId="16B0B52D" w14:textId="77777777" w:rsidR="00E5206A" w:rsidRPr="00E5206A" w:rsidRDefault="00E5206A" w:rsidP="00DD02E3">
            <w:pPr>
              <w:spacing w:line="360" w:lineRule="auto"/>
              <w:rPr>
                <w:rFonts w:eastAsia="Yu Mincho" w:cs="Arial"/>
                <w:color w:val="000000"/>
                <w:kern w:val="0"/>
                <w14:ligatures w14:val="none"/>
              </w:rPr>
            </w:pPr>
            <w:r w:rsidRPr="00E5206A">
              <w:rPr>
                <w:rFonts w:eastAsia="Yu Mincho" w:cs="Arial"/>
                <w:color w:val="000000"/>
                <w:kern w:val="0"/>
                <w:szCs w:val="26"/>
                <w14:ligatures w14:val="none"/>
              </w:rPr>
              <w:t>INT</w:t>
            </w:r>
          </w:p>
        </w:tc>
        <w:tc>
          <w:tcPr>
            <w:tcW w:w="1196" w:type="pct"/>
          </w:tcPr>
          <w:p w14:paraId="14234A81" w14:textId="77777777" w:rsidR="00E5206A" w:rsidRPr="00E5206A" w:rsidRDefault="00E5206A" w:rsidP="00DD02E3">
            <w:pPr>
              <w:spacing w:line="360" w:lineRule="auto"/>
              <w:rPr>
                <w:rFonts w:eastAsia="Yu Mincho" w:cs="Arial"/>
                <w:color w:val="000000"/>
                <w:kern w:val="0"/>
                <w:szCs w:val="26"/>
                <w14:ligatures w14:val="none"/>
              </w:rPr>
            </w:pPr>
            <w:r w:rsidRPr="00E5206A">
              <w:rPr>
                <w:rFonts w:eastAsia="Yu Mincho" w:cs="Arial"/>
                <w:color w:val="000000"/>
                <w:kern w:val="0"/>
                <w:szCs w:val="26"/>
                <w14:ligatures w14:val="none"/>
              </w:rPr>
              <w:t>Khóa chính</w:t>
            </w:r>
          </w:p>
        </w:tc>
        <w:tc>
          <w:tcPr>
            <w:tcW w:w="1195" w:type="pct"/>
          </w:tcPr>
          <w:p w14:paraId="28EDF175" w14:textId="77777777" w:rsidR="00E5206A" w:rsidRPr="00E5206A" w:rsidRDefault="00E5206A" w:rsidP="00DD02E3">
            <w:pPr>
              <w:spacing w:line="360" w:lineRule="auto"/>
              <w:rPr>
                <w:rFonts w:eastAsia="Yu Mincho" w:cs="Arial"/>
                <w:color w:val="000000"/>
                <w:kern w:val="0"/>
                <w:szCs w:val="26"/>
                <w14:ligatures w14:val="none"/>
              </w:rPr>
            </w:pPr>
            <w:r w:rsidRPr="00E5206A">
              <w:rPr>
                <w:rFonts w:eastAsia="Yu Mincho" w:cs="Arial"/>
                <w:color w:val="000000"/>
                <w:kern w:val="0"/>
                <w:szCs w:val="26"/>
                <w14:ligatures w14:val="none"/>
              </w:rPr>
              <w:t>Mã loại dịch vụ</w:t>
            </w:r>
          </w:p>
        </w:tc>
      </w:tr>
      <w:tr w:rsidR="00E5206A" w:rsidRPr="00E5206A" w14:paraId="72A33F04" w14:textId="77777777">
        <w:trPr>
          <w:trHeight w:val="283"/>
        </w:trPr>
        <w:tc>
          <w:tcPr>
            <w:tcW w:w="378" w:type="pct"/>
            <w:hideMark/>
          </w:tcPr>
          <w:p w14:paraId="14AE11CC" w14:textId="77777777" w:rsidR="00E5206A" w:rsidRPr="00E5206A" w:rsidRDefault="00E5206A" w:rsidP="00DD02E3">
            <w:pPr>
              <w:spacing w:line="360" w:lineRule="auto"/>
              <w:jc w:val="center"/>
              <w:rPr>
                <w:rFonts w:eastAsia="Yu Mincho" w:cs="Arial"/>
                <w:color w:val="171717"/>
                <w:kern w:val="0"/>
                <w:szCs w:val="26"/>
                <w14:ligatures w14:val="none"/>
              </w:rPr>
            </w:pPr>
            <w:r w:rsidRPr="00E5206A">
              <w:rPr>
                <w:rFonts w:eastAsia="Yu Mincho" w:cs="Arial"/>
                <w:color w:val="000000"/>
                <w:kern w:val="0"/>
                <w:szCs w:val="26"/>
                <w14:ligatures w14:val="none"/>
              </w:rPr>
              <w:t>2</w:t>
            </w:r>
          </w:p>
        </w:tc>
        <w:tc>
          <w:tcPr>
            <w:tcW w:w="1034" w:type="pct"/>
            <w:hideMark/>
          </w:tcPr>
          <w:p w14:paraId="74ED8A8F" w14:textId="77777777" w:rsidR="00E5206A" w:rsidRPr="00E5206A" w:rsidRDefault="00E5206A" w:rsidP="00DD02E3">
            <w:pPr>
              <w:spacing w:line="360" w:lineRule="auto"/>
              <w:jc w:val="center"/>
              <w:rPr>
                <w:rFonts w:eastAsia="Yu Mincho" w:cs="Arial"/>
                <w:color w:val="171717"/>
                <w:kern w:val="0"/>
                <w:szCs w:val="26"/>
                <w14:ligatures w14:val="none"/>
              </w:rPr>
            </w:pPr>
            <w:r w:rsidRPr="00E5206A">
              <w:rPr>
                <w:rFonts w:eastAsia="Yu Mincho" w:cs="Arial"/>
                <w:color w:val="000000"/>
                <w:kern w:val="0"/>
                <w:szCs w:val="26"/>
                <w14:ligatures w14:val="none"/>
              </w:rPr>
              <w:t>TenLoai</w:t>
            </w:r>
          </w:p>
        </w:tc>
        <w:tc>
          <w:tcPr>
            <w:tcW w:w="1197" w:type="pct"/>
          </w:tcPr>
          <w:p w14:paraId="57E98CC7" w14:textId="77777777" w:rsidR="00E5206A" w:rsidRPr="00E5206A" w:rsidRDefault="00E5206A" w:rsidP="00DD02E3">
            <w:pPr>
              <w:spacing w:line="360" w:lineRule="auto"/>
              <w:rPr>
                <w:rFonts w:eastAsia="Yu Mincho" w:cs="Arial"/>
                <w:color w:val="171717"/>
                <w:kern w:val="0"/>
                <w:szCs w:val="26"/>
                <w14:ligatures w14:val="none"/>
              </w:rPr>
            </w:pPr>
            <w:r w:rsidRPr="00E5206A">
              <w:rPr>
                <w:rFonts w:eastAsia="Yu Mincho" w:cs="Arial"/>
                <w:color w:val="000000"/>
                <w:kern w:val="0"/>
                <w:szCs w:val="26"/>
                <w14:ligatures w14:val="none"/>
              </w:rPr>
              <w:t>VARCHAR</w:t>
            </w:r>
          </w:p>
        </w:tc>
        <w:tc>
          <w:tcPr>
            <w:tcW w:w="1196" w:type="pct"/>
          </w:tcPr>
          <w:p w14:paraId="35CA9FCF" w14:textId="77777777" w:rsidR="00E5206A" w:rsidRPr="00E5206A" w:rsidRDefault="00E5206A" w:rsidP="00DD02E3">
            <w:pPr>
              <w:spacing w:line="360" w:lineRule="auto"/>
              <w:rPr>
                <w:rFonts w:eastAsia="Yu Mincho" w:cs="Arial"/>
                <w:color w:val="000000"/>
                <w:kern w:val="0"/>
                <w:szCs w:val="26"/>
                <w14:ligatures w14:val="none"/>
              </w:rPr>
            </w:pPr>
          </w:p>
        </w:tc>
        <w:tc>
          <w:tcPr>
            <w:tcW w:w="1195" w:type="pct"/>
          </w:tcPr>
          <w:p w14:paraId="3961A928" w14:textId="77777777" w:rsidR="00E5206A" w:rsidRPr="00E5206A" w:rsidRDefault="00E5206A" w:rsidP="00DD02E3">
            <w:pPr>
              <w:spacing w:line="360" w:lineRule="auto"/>
              <w:rPr>
                <w:rFonts w:eastAsia="Yu Mincho" w:cs="Arial"/>
                <w:color w:val="000000"/>
                <w:kern w:val="0"/>
                <w:szCs w:val="26"/>
                <w14:ligatures w14:val="none"/>
              </w:rPr>
            </w:pPr>
            <w:r w:rsidRPr="00E5206A">
              <w:rPr>
                <w:rFonts w:eastAsia="Yu Mincho" w:cs="Arial"/>
                <w:color w:val="000000"/>
                <w:kern w:val="0"/>
                <w:szCs w:val="26"/>
                <w14:ligatures w14:val="none"/>
              </w:rPr>
              <w:t>Tên loại dịch vụ</w:t>
            </w:r>
          </w:p>
        </w:tc>
      </w:tr>
      <w:tr w:rsidR="00E5206A" w:rsidRPr="00E5206A" w14:paraId="1B5A53E3" w14:textId="77777777">
        <w:trPr>
          <w:trHeight w:val="283"/>
        </w:trPr>
        <w:tc>
          <w:tcPr>
            <w:tcW w:w="378" w:type="pct"/>
          </w:tcPr>
          <w:p w14:paraId="7BB57456" w14:textId="77777777" w:rsidR="00E5206A" w:rsidRPr="00E5206A" w:rsidRDefault="00E5206A" w:rsidP="00DD02E3">
            <w:pPr>
              <w:spacing w:line="360" w:lineRule="auto"/>
              <w:jc w:val="center"/>
              <w:rPr>
                <w:rFonts w:eastAsia="Yu Mincho" w:cs="Arial"/>
                <w:color w:val="171717"/>
                <w:kern w:val="0"/>
                <w:szCs w:val="26"/>
                <w14:ligatures w14:val="none"/>
              </w:rPr>
            </w:pPr>
            <w:r w:rsidRPr="00E5206A">
              <w:rPr>
                <w:rFonts w:eastAsia="Yu Mincho" w:cs="Arial"/>
                <w:color w:val="000000"/>
                <w:kern w:val="0"/>
                <w:szCs w:val="26"/>
                <w14:ligatures w14:val="none"/>
              </w:rPr>
              <w:t>3</w:t>
            </w:r>
          </w:p>
        </w:tc>
        <w:tc>
          <w:tcPr>
            <w:tcW w:w="1034" w:type="pct"/>
          </w:tcPr>
          <w:p w14:paraId="7B3CF90E" w14:textId="77777777" w:rsidR="00E5206A" w:rsidRPr="00E5206A" w:rsidRDefault="00E5206A" w:rsidP="00DD02E3">
            <w:pPr>
              <w:spacing w:line="360" w:lineRule="auto"/>
              <w:jc w:val="center"/>
              <w:rPr>
                <w:rFonts w:eastAsia="Yu Mincho" w:cs="Arial"/>
                <w:color w:val="000000"/>
                <w:kern w:val="0"/>
                <w14:ligatures w14:val="none"/>
              </w:rPr>
            </w:pPr>
            <w:r w:rsidRPr="00E5206A">
              <w:rPr>
                <w:rFonts w:eastAsia="Yu Mincho" w:cs="Arial"/>
                <w:color w:val="000000"/>
                <w:kern w:val="0"/>
                <w:szCs w:val="26"/>
                <w14:ligatures w14:val="none"/>
              </w:rPr>
              <w:t>DonGia</w:t>
            </w:r>
          </w:p>
        </w:tc>
        <w:tc>
          <w:tcPr>
            <w:tcW w:w="1197" w:type="pct"/>
          </w:tcPr>
          <w:p w14:paraId="6D2B8AFD" w14:textId="77777777" w:rsidR="00E5206A" w:rsidRPr="00E5206A" w:rsidRDefault="00E5206A" w:rsidP="00DD02E3">
            <w:pPr>
              <w:spacing w:line="360" w:lineRule="auto"/>
              <w:rPr>
                <w:rFonts w:eastAsia="Yu Mincho" w:cs="Arial"/>
                <w:color w:val="000000"/>
                <w:kern w:val="0"/>
                <w14:ligatures w14:val="none"/>
              </w:rPr>
            </w:pPr>
            <w:r w:rsidRPr="00E5206A">
              <w:rPr>
                <w:rFonts w:eastAsia="Yu Mincho" w:cs="Arial"/>
                <w:color w:val="000000"/>
                <w:kern w:val="0"/>
                <w:szCs w:val="26"/>
                <w14:ligatures w14:val="none"/>
              </w:rPr>
              <w:t>BIGINT</w:t>
            </w:r>
          </w:p>
        </w:tc>
        <w:tc>
          <w:tcPr>
            <w:tcW w:w="1196" w:type="pct"/>
          </w:tcPr>
          <w:p w14:paraId="3A800452" w14:textId="77777777" w:rsidR="00E5206A" w:rsidRPr="00E5206A" w:rsidRDefault="00E5206A" w:rsidP="00DD02E3">
            <w:pPr>
              <w:spacing w:line="360" w:lineRule="auto"/>
              <w:rPr>
                <w:rFonts w:eastAsia="Yu Mincho" w:cs="Arial"/>
                <w:color w:val="000000"/>
                <w:kern w:val="0"/>
                <w:szCs w:val="26"/>
                <w14:ligatures w14:val="none"/>
              </w:rPr>
            </w:pPr>
            <w:r w:rsidRPr="00E5206A">
              <w:rPr>
                <w:rFonts w:eastAsia="Yu Mincho" w:cs="Arial"/>
                <w:color w:val="000000"/>
                <w:kern w:val="0"/>
                <w:szCs w:val="26"/>
                <w14:ligatures w14:val="none"/>
              </w:rPr>
              <w:t>&gt;= 0</w:t>
            </w:r>
          </w:p>
        </w:tc>
        <w:tc>
          <w:tcPr>
            <w:tcW w:w="1195" w:type="pct"/>
          </w:tcPr>
          <w:p w14:paraId="5C3293BB" w14:textId="77777777" w:rsidR="00E5206A" w:rsidRPr="00E5206A" w:rsidRDefault="00E5206A" w:rsidP="00DD02E3">
            <w:pPr>
              <w:spacing w:line="360" w:lineRule="auto"/>
              <w:rPr>
                <w:rFonts w:eastAsia="Yu Mincho" w:cs="Arial"/>
                <w:color w:val="000000"/>
                <w:kern w:val="0"/>
                <w:szCs w:val="26"/>
                <w14:ligatures w14:val="none"/>
              </w:rPr>
            </w:pPr>
            <w:r w:rsidRPr="00E5206A">
              <w:rPr>
                <w:rFonts w:eastAsia="Yu Mincho" w:cs="Arial"/>
                <w:color w:val="000000"/>
                <w:kern w:val="0"/>
                <w:szCs w:val="26"/>
                <w14:ligatures w14:val="none"/>
              </w:rPr>
              <w:t>Đơn giá của dịch vụ</w:t>
            </w:r>
          </w:p>
        </w:tc>
      </w:tr>
    </w:tbl>
    <w:p w14:paraId="29E8CDC6" w14:textId="002B081A" w:rsidR="007D4FEA" w:rsidRPr="00964BEC" w:rsidRDefault="007D4FEA">
      <w:pPr>
        <w:spacing w:line="360" w:lineRule="auto"/>
        <w:rPr>
          <w:rPrChange w:id="76" w:author="Lưu Quang Tiến Hoàng" w:date="2024-04-21T18:00:00Z" w16du:dateUtc="2024-04-21T11:00:00Z">
            <w:rPr>
              <w:rFonts w:ascii="Times New Roman" w:hAnsi="Times New Roman" w:cs="Times New Roman"/>
              <w:b/>
              <w:color w:val="auto"/>
              <w:sz w:val="26"/>
              <w:szCs w:val="26"/>
            </w:rPr>
          </w:rPrChange>
        </w:rPr>
        <w:pPrChange w:id="77" w:author="Lưu Quang Tiến Hoàng" w:date="2024-04-21T18:00:00Z" w16du:dateUtc="2024-04-21T11:00:00Z">
          <w:pPr>
            <w:pStyle w:val="Heading2"/>
          </w:pPr>
        </w:pPrChange>
      </w:pPr>
    </w:p>
    <w:p w14:paraId="767E3767" w14:textId="383CA043" w:rsidR="0069119C" w:rsidRPr="0069119C" w:rsidRDefault="0069119C" w:rsidP="00726F5C">
      <w:pPr>
        <w:pStyle w:val="111"/>
        <w:rPr>
          <w:lang w:val="vi-VN"/>
        </w:rPr>
      </w:pPr>
      <w:bookmarkStart w:id="78" w:name="_Toc168520325"/>
      <w:r w:rsidRPr="0069119C">
        <w:rPr>
          <w:lang w:val="vi-VN"/>
        </w:rPr>
        <w:t>Bảng BAOCAOKHO</w:t>
      </w:r>
      <w:bookmarkEnd w:id="78"/>
    </w:p>
    <w:tbl>
      <w:tblPr>
        <w:tblStyle w:val="BngLiNhat17"/>
        <w:tblW w:w="5000" w:type="pct"/>
        <w:tblCellMar>
          <w:top w:w="28" w:type="dxa"/>
          <w:left w:w="85" w:type="dxa"/>
          <w:bottom w:w="28" w:type="dxa"/>
          <w:right w:w="85" w:type="dxa"/>
        </w:tblCellMar>
        <w:tblLook w:val="04A0" w:firstRow="1" w:lastRow="0" w:firstColumn="1" w:lastColumn="0" w:noHBand="0" w:noVBand="1"/>
      </w:tblPr>
      <w:tblGrid>
        <w:gridCol w:w="684"/>
        <w:gridCol w:w="1658"/>
        <w:gridCol w:w="2063"/>
        <w:gridCol w:w="2607"/>
        <w:gridCol w:w="2059"/>
      </w:tblGrid>
      <w:tr w:rsidR="00CF0618" w:rsidRPr="00CF0618" w14:paraId="0745972D" w14:textId="77777777">
        <w:trPr>
          <w:cnfStyle w:val="100000000000" w:firstRow="1" w:lastRow="0" w:firstColumn="0" w:lastColumn="0" w:oddVBand="0" w:evenVBand="0" w:oddHBand="0" w:evenHBand="0" w:firstRowFirstColumn="0" w:firstRowLastColumn="0" w:lastRowFirstColumn="0" w:lastRowLastColumn="0"/>
          <w:trHeight w:val="567"/>
        </w:trPr>
        <w:tc>
          <w:tcPr>
            <w:tcW w:w="377" w:type="pct"/>
            <w:hideMark/>
          </w:tcPr>
          <w:p w14:paraId="56037352" w14:textId="77777777" w:rsidR="00CF0618" w:rsidRPr="00CF0618" w:rsidRDefault="00CF0618" w:rsidP="00DD02E3">
            <w:pPr>
              <w:spacing w:line="360" w:lineRule="auto"/>
              <w:rPr>
                <w:rFonts w:eastAsia="Yu Mincho" w:cs="Arial"/>
                <w:b w:val="0"/>
                <w:kern w:val="0"/>
                <w14:ligatures w14:val="none"/>
              </w:rPr>
            </w:pPr>
            <w:r w:rsidRPr="00CF0618">
              <w:rPr>
                <w:rFonts w:eastAsia="Yu Mincho" w:cs="Arial"/>
                <w:kern w:val="0"/>
                <w14:ligatures w14:val="none"/>
              </w:rPr>
              <w:t>STT</w:t>
            </w:r>
          </w:p>
        </w:tc>
        <w:tc>
          <w:tcPr>
            <w:tcW w:w="914" w:type="pct"/>
            <w:hideMark/>
          </w:tcPr>
          <w:p w14:paraId="5D6BEEE6" w14:textId="77777777" w:rsidR="00CF0618" w:rsidRPr="00CF0618" w:rsidRDefault="00CF0618" w:rsidP="00DD02E3">
            <w:pPr>
              <w:spacing w:line="360" w:lineRule="auto"/>
              <w:rPr>
                <w:rFonts w:eastAsia="Yu Mincho" w:cs="Arial"/>
                <w:b w:val="0"/>
                <w:kern w:val="0"/>
                <w14:ligatures w14:val="none"/>
              </w:rPr>
            </w:pPr>
            <w:r w:rsidRPr="00CF0618">
              <w:rPr>
                <w:rFonts w:eastAsia="Yu Mincho" w:cs="Arial"/>
                <w:kern w:val="0"/>
                <w14:ligatures w14:val="none"/>
              </w:rPr>
              <w:t>Thuộc tính</w:t>
            </w:r>
          </w:p>
        </w:tc>
        <w:tc>
          <w:tcPr>
            <w:tcW w:w="1137" w:type="pct"/>
            <w:hideMark/>
          </w:tcPr>
          <w:p w14:paraId="10B8CCCB" w14:textId="77777777" w:rsidR="00CF0618" w:rsidRPr="00CF0618" w:rsidRDefault="00CF0618" w:rsidP="00DD02E3">
            <w:pPr>
              <w:spacing w:line="360" w:lineRule="auto"/>
              <w:rPr>
                <w:rFonts w:eastAsia="Yu Mincho" w:cs="Arial"/>
                <w:b w:val="0"/>
                <w:kern w:val="0"/>
                <w14:ligatures w14:val="none"/>
              </w:rPr>
            </w:pPr>
            <w:r w:rsidRPr="00CF0618">
              <w:rPr>
                <w:rFonts w:eastAsia="Yu Mincho" w:cs="Arial"/>
                <w:kern w:val="0"/>
                <w14:ligatures w14:val="none"/>
              </w:rPr>
              <w:t>Kiểu dữ liệu</w:t>
            </w:r>
          </w:p>
        </w:tc>
        <w:tc>
          <w:tcPr>
            <w:tcW w:w="1437" w:type="pct"/>
          </w:tcPr>
          <w:p w14:paraId="1C95360E" w14:textId="77777777" w:rsidR="00CF0618" w:rsidRPr="00CF0618" w:rsidRDefault="00CF0618" w:rsidP="00DD02E3">
            <w:pPr>
              <w:spacing w:line="360" w:lineRule="auto"/>
              <w:rPr>
                <w:rFonts w:eastAsia="Yu Mincho" w:cs="Arial"/>
                <w:kern w:val="0"/>
                <w14:ligatures w14:val="none"/>
              </w:rPr>
            </w:pPr>
            <w:r w:rsidRPr="00CF0618">
              <w:rPr>
                <w:rFonts w:eastAsia="Yu Mincho" w:cs="Arial"/>
                <w:kern w:val="0"/>
                <w14:ligatures w14:val="none"/>
              </w:rPr>
              <w:t>Ràng buộc</w:t>
            </w:r>
          </w:p>
        </w:tc>
        <w:tc>
          <w:tcPr>
            <w:tcW w:w="1135" w:type="pct"/>
          </w:tcPr>
          <w:p w14:paraId="2347744E" w14:textId="77777777" w:rsidR="00CF0618" w:rsidRPr="00CF0618" w:rsidRDefault="00CF0618" w:rsidP="00DD02E3">
            <w:pPr>
              <w:spacing w:line="360" w:lineRule="auto"/>
              <w:rPr>
                <w:rFonts w:eastAsia="Yu Mincho" w:cs="Arial"/>
                <w:kern w:val="0"/>
                <w14:ligatures w14:val="none"/>
              </w:rPr>
            </w:pPr>
            <w:r w:rsidRPr="00CF0618">
              <w:rPr>
                <w:rFonts w:eastAsia="Yu Mincho" w:cs="Arial"/>
                <w:kern w:val="0"/>
                <w14:ligatures w14:val="none"/>
              </w:rPr>
              <w:t>Diễn giải</w:t>
            </w:r>
          </w:p>
        </w:tc>
      </w:tr>
      <w:tr w:rsidR="00CF0618" w:rsidRPr="00CF0618" w14:paraId="3EA42B39" w14:textId="77777777">
        <w:trPr>
          <w:trHeight w:val="283"/>
        </w:trPr>
        <w:tc>
          <w:tcPr>
            <w:tcW w:w="377" w:type="pct"/>
          </w:tcPr>
          <w:p w14:paraId="13C54DBA" w14:textId="77777777" w:rsidR="00CF0618" w:rsidRPr="00CF0618" w:rsidRDefault="00CF0618" w:rsidP="00DD02E3">
            <w:pPr>
              <w:spacing w:line="360" w:lineRule="auto"/>
              <w:jc w:val="center"/>
              <w:rPr>
                <w:rFonts w:eastAsia="Yu Mincho" w:cs="Arial"/>
                <w:color w:val="000000"/>
                <w:kern w:val="0"/>
                <w:szCs w:val="26"/>
                <w14:ligatures w14:val="none"/>
              </w:rPr>
            </w:pPr>
            <w:r w:rsidRPr="00CF0618">
              <w:rPr>
                <w:rFonts w:eastAsia="Yu Mincho" w:cs="Arial"/>
                <w:color w:val="000000"/>
                <w:kern w:val="0"/>
                <w:szCs w:val="26"/>
                <w14:ligatures w14:val="none"/>
              </w:rPr>
              <w:t>1</w:t>
            </w:r>
          </w:p>
        </w:tc>
        <w:tc>
          <w:tcPr>
            <w:tcW w:w="914" w:type="pct"/>
          </w:tcPr>
          <w:p w14:paraId="13438AC6" w14:textId="77777777" w:rsidR="00CF0618" w:rsidRPr="00CF0618" w:rsidRDefault="00CF0618" w:rsidP="00DD02E3">
            <w:pPr>
              <w:spacing w:line="360" w:lineRule="auto"/>
              <w:jc w:val="center"/>
              <w:rPr>
                <w:rFonts w:eastAsia="Yu Mincho" w:cs="Arial"/>
                <w:color w:val="000000"/>
                <w:kern w:val="0"/>
                <w:szCs w:val="26"/>
                <w14:ligatures w14:val="none"/>
              </w:rPr>
            </w:pPr>
            <w:r w:rsidRPr="00CF0618">
              <w:rPr>
                <w:rFonts w:eastAsia="Yu Mincho" w:cs="Arial"/>
                <w:color w:val="000000"/>
                <w:kern w:val="0"/>
                <w:szCs w:val="26"/>
                <w14:ligatures w14:val="none"/>
              </w:rPr>
              <w:t>MaBaoCao</w:t>
            </w:r>
          </w:p>
        </w:tc>
        <w:tc>
          <w:tcPr>
            <w:tcW w:w="1137" w:type="pct"/>
          </w:tcPr>
          <w:p w14:paraId="212F9C3B" w14:textId="77777777" w:rsidR="00CF0618" w:rsidRPr="00CF0618" w:rsidRDefault="00CF0618" w:rsidP="00DD02E3">
            <w:pPr>
              <w:spacing w:line="360" w:lineRule="auto"/>
              <w:rPr>
                <w:rFonts w:eastAsia="Yu Mincho" w:cs="Arial"/>
                <w:color w:val="000000"/>
                <w:kern w:val="0"/>
                <w14:ligatures w14:val="none"/>
              </w:rPr>
            </w:pPr>
            <w:r w:rsidRPr="00CF0618">
              <w:rPr>
                <w:rFonts w:eastAsia="Yu Mincho" w:cs="Arial"/>
                <w:color w:val="000000"/>
                <w:kern w:val="0"/>
                <w14:ligatures w14:val="none"/>
              </w:rPr>
              <w:t>INT</w:t>
            </w:r>
          </w:p>
        </w:tc>
        <w:tc>
          <w:tcPr>
            <w:tcW w:w="1437" w:type="pct"/>
          </w:tcPr>
          <w:p w14:paraId="3A895628" w14:textId="77777777" w:rsidR="00CF0618" w:rsidRPr="00CF0618" w:rsidRDefault="00CF0618" w:rsidP="00DD02E3">
            <w:pPr>
              <w:spacing w:line="360" w:lineRule="auto"/>
              <w:rPr>
                <w:rFonts w:eastAsia="Yu Mincho" w:cs="Arial"/>
                <w:color w:val="000000"/>
                <w:kern w:val="0"/>
                <w:szCs w:val="26"/>
                <w14:ligatures w14:val="none"/>
              </w:rPr>
            </w:pPr>
            <w:r w:rsidRPr="00CF0618">
              <w:rPr>
                <w:rFonts w:eastAsia="Yu Mincho" w:cs="Arial"/>
                <w:color w:val="000000"/>
                <w:kern w:val="0"/>
                <w:szCs w:val="26"/>
                <w14:ligatures w14:val="none"/>
              </w:rPr>
              <w:t>Khóa chính</w:t>
            </w:r>
          </w:p>
        </w:tc>
        <w:tc>
          <w:tcPr>
            <w:tcW w:w="1135" w:type="pct"/>
          </w:tcPr>
          <w:p w14:paraId="41BB0463" w14:textId="77777777" w:rsidR="00CF0618" w:rsidRPr="00CF0618" w:rsidRDefault="00CF0618" w:rsidP="00DD02E3">
            <w:pPr>
              <w:spacing w:line="360" w:lineRule="auto"/>
              <w:rPr>
                <w:rFonts w:eastAsia="Yu Mincho" w:cs="Arial"/>
                <w:color w:val="000000"/>
                <w:kern w:val="0"/>
                <w:szCs w:val="26"/>
                <w14:ligatures w14:val="none"/>
              </w:rPr>
            </w:pPr>
          </w:p>
        </w:tc>
      </w:tr>
      <w:tr w:rsidR="00CF0618" w:rsidRPr="00CF0618" w14:paraId="01FE36A8" w14:textId="77777777">
        <w:trPr>
          <w:trHeight w:val="283"/>
        </w:trPr>
        <w:tc>
          <w:tcPr>
            <w:tcW w:w="377" w:type="pct"/>
          </w:tcPr>
          <w:p w14:paraId="3B1AFAB5" w14:textId="77777777" w:rsidR="00CF0618" w:rsidRPr="00CF0618" w:rsidRDefault="00CF0618" w:rsidP="00DD02E3">
            <w:pPr>
              <w:spacing w:line="360" w:lineRule="auto"/>
              <w:jc w:val="center"/>
              <w:rPr>
                <w:rFonts w:eastAsia="Yu Mincho" w:cs="Arial"/>
                <w:color w:val="171717"/>
                <w:kern w:val="0"/>
                <w:szCs w:val="26"/>
                <w14:ligatures w14:val="none"/>
              </w:rPr>
            </w:pPr>
            <w:r w:rsidRPr="00CF0618">
              <w:rPr>
                <w:rFonts w:eastAsia="Yu Mincho" w:cs="Arial"/>
                <w:color w:val="171717"/>
                <w:kern w:val="0"/>
                <w:szCs w:val="26"/>
                <w14:ligatures w14:val="none"/>
              </w:rPr>
              <w:t>2</w:t>
            </w:r>
          </w:p>
        </w:tc>
        <w:tc>
          <w:tcPr>
            <w:tcW w:w="914" w:type="pct"/>
          </w:tcPr>
          <w:p w14:paraId="1510B2CB" w14:textId="366BE76B" w:rsidR="00CF0618" w:rsidRPr="00650C4F" w:rsidRDefault="00650C4F" w:rsidP="00DD02E3">
            <w:pPr>
              <w:spacing w:line="360" w:lineRule="auto"/>
              <w:jc w:val="center"/>
              <w:rPr>
                <w:rFonts w:eastAsia="Yu Mincho" w:cs="Arial"/>
                <w:color w:val="000000"/>
                <w:kern w:val="0"/>
                <w:lang w:val="vi-VN"/>
                <w14:ligatures w14:val="none"/>
              </w:rPr>
            </w:pPr>
            <w:r>
              <w:rPr>
                <w:rFonts w:eastAsia="Yu Mincho" w:cs="Arial"/>
                <w:color w:val="000000"/>
                <w:kern w:val="0"/>
                <w14:ligatures w14:val="none"/>
              </w:rPr>
              <w:t>Ngaybaocao</w:t>
            </w:r>
          </w:p>
        </w:tc>
        <w:tc>
          <w:tcPr>
            <w:tcW w:w="1137" w:type="pct"/>
          </w:tcPr>
          <w:p w14:paraId="3CA7E2B3" w14:textId="5930C95D" w:rsidR="00CF0618" w:rsidRPr="00CF0618" w:rsidRDefault="00650C4F" w:rsidP="00DD02E3">
            <w:pPr>
              <w:spacing w:line="360" w:lineRule="auto"/>
              <w:rPr>
                <w:rFonts w:eastAsia="Yu Mincho" w:cs="Arial"/>
                <w:color w:val="000000"/>
                <w:kern w:val="0"/>
                <w14:ligatures w14:val="none"/>
              </w:rPr>
            </w:pPr>
            <w:r>
              <w:rPr>
                <w:rFonts w:eastAsia="Yu Mincho" w:cs="Arial"/>
                <w:color w:val="000000"/>
                <w:kern w:val="0"/>
                <w14:ligatures w14:val="none"/>
              </w:rPr>
              <w:t>DATETIME</w:t>
            </w:r>
          </w:p>
        </w:tc>
        <w:tc>
          <w:tcPr>
            <w:tcW w:w="1437" w:type="pct"/>
          </w:tcPr>
          <w:p w14:paraId="0FB0B569" w14:textId="785F5996" w:rsidR="00CF0618" w:rsidRPr="00CF0618" w:rsidRDefault="00CF0618" w:rsidP="00DD02E3">
            <w:pPr>
              <w:spacing w:line="360" w:lineRule="auto"/>
              <w:rPr>
                <w:rFonts w:eastAsia="Yu Mincho" w:cs="Arial"/>
                <w:color w:val="000000"/>
                <w:kern w:val="0"/>
                <w:szCs w:val="26"/>
                <w14:ligatures w14:val="none"/>
              </w:rPr>
            </w:pPr>
          </w:p>
        </w:tc>
        <w:tc>
          <w:tcPr>
            <w:tcW w:w="1135" w:type="pct"/>
          </w:tcPr>
          <w:p w14:paraId="092C4275" w14:textId="16C7B0B0" w:rsidR="00CF0618" w:rsidRPr="00CF0618" w:rsidRDefault="00650C4F" w:rsidP="00DD02E3">
            <w:pPr>
              <w:spacing w:line="360" w:lineRule="auto"/>
              <w:rPr>
                <w:rFonts w:eastAsia="Yu Mincho" w:cs="Arial"/>
                <w:color w:val="000000"/>
                <w:kern w:val="0"/>
                <w:szCs w:val="26"/>
                <w14:ligatures w14:val="none"/>
              </w:rPr>
            </w:pPr>
            <w:r>
              <w:rPr>
                <w:rFonts w:eastAsia="Yu Mincho" w:cs="Arial"/>
                <w:color w:val="000000"/>
                <w:kern w:val="0"/>
                <w:szCs w:val="26"/>
                <w14:ligatures w14:val="none"/>
              </w:rPr>
              <w:t>Ngày</w:t>
            </w:r>
            <w:r>
              <w:rPr>
                <w:rFonts w:eastAsia="Yu Mincho" w:cs="Arial"/>
                <w:color w:val="000000"/>
                <w:kern w:val="0"/>
                <w:szCs w:val="26"/>
                <w:lang w:val="vi-VN"/>
                <w14:ligatures w14:val="none"/>
              </w:rPr>
              <w:t>, tháng, năm</w:t>
            </w:r>
            <w:r w:rsidR="00CF0618" w:rsidRPr="00CF0618">
              <w:rPr>
                <w:rFonts w:eastAsia="Yu Mincho" w:cs="Arial"/>
                <w:color w:val="000000"/>
                <w:kern w:val="0"/>
                <w:szCs w:val="26"/>
                <w14:ligatures w14:val="none"/>
              </w:rPr>
              <w:t xml:space="preserve"> báo cáo</w:t>
            </w:r>
          </w:p>
        </w:tc>
      </w:tr>
    </w:tbl>
    <w:p w14:paraId="029C6754" w14:textId="6320562A" w:rsidR="007D4FEA" w:rsidRPr="008E1333" w:rsidRDefault="007D4FEA">
      <w:pPr>
        <w:spacing w:line="360" w:lineRule="auto"/>
        <w:rPr>
          <w:rPrChange w:id="79" w:author="Nguyễn Hữu Phụng" w:date="2024-04-21T18:00:00Z" w16du:dateUtc="2024-04-21T11:00:00Z">
            <w:rPr>
              <w:rFonts w:ascii="Times New Roman" w:hAnsi="Times New Roman" w:cs="Times New Roman"/>
              <w:b/>
              <w:color w:val="auto"/>
              <w:sz w:val="26"/>
              <w:szCs w:val="26"/>
            </w:rPr>
          </w:rPrChange>
        </w:rPr>
        <w:pPrChange w:id="80" w:author="Nguyễn Hữu Phụng" w:date="2024-04-21T18:00:00Z" w16du:dateUtc="2024-04-21T11:00:00Z">
          <w:pPr>
            <w:pStyle w:val="Heading2"/>
          </w:pPr>
        </w:pPrChange>
      </w:pPr>
    </w:p>
    <w:p w14:paraId="68FB6F0D" w14:textId="08DCEE3B" w:rsidR="00020312" w:rsidRPr="00020312" w:rsidRDefault="00020312" w:rsidP="00726F5C">
      <w:pPr>
        <w:pStyle w:val="111"/>
        <w:rPr>
          <w:lang w:val="vi-VN"/>
        </w:rPr>
      </w:pPr>
      <w:bookmarkStart w:id="81" w:name="_Toc168520326"/>
      <w:r w:rsidRPr="00020312">
        <w:rPr>
          <w:lang w:val="vi-VN"/>
        </w:rPr>
        <w:t>Bảng CTBAOCAOKHO</w:t>
      </w:r>
      <w:bookmarkEnd w:id="81"/>
    </w:p>
    <w:tbl>
      <w:tblPr>
        <w:tblStyle w:val="BngLiNhat18"/>
        <w:tblW w:w="5000" w:type="pct"/>
        <w:tblCellMar>
          <w:top w:w="28" w:type="dxa"/>
          <w:left w:w="85" w:type="dxa"/>
          <w:bottom w:w="28" w:type="dxa"/>
          <w:right w:w="85" w:type="dxa"/>
        </w:tblCellMar>
        <w:tblLook w:val="04A0" w:firstRow="1" w:lastRow="0" w:firstColumn="1" w:lastColumn="0" w:noHBand="0" w:noVBand="1"/>
      </w:tblPr>
      <w:tblGrid>
        <w:gridCol w:w="684"/>
        <w:gridCol w:w="1658"/>
        <w:gridCol w:w="2063"/>
        <w:gridCol w:w="2607"/>
        <w:gridCol w:w="2059"/>
      </w:tblGrid>
      <w:tr w:rsidR="00BE5DCF" w:rsidRPr="00BE5DCF" w14:paraId="5BDBE04E" w14:textId="77777777">
        <w:trPr>
          <w:cnfStyle w:val="100000000000" w:firstRow="1" w:lastRow="0" w:firstColumn="0" w:lastColumn="0" w:oddVBand="0" w:evenVBand="0" w:oddHBand="0" w:evenHBand="0" w:firstRowFirstColumn="0" w:firstRowLastColumn="0" w:lastRowFirstColumn="0" w:lastRowLastColumn="0"/>
          <w:trHeight w:val="567"/>
        </w:trPr>
        <w:tc>
          <w:tcPr>
            <w:tcW w:w="377" w:type="pct"/>
            <w:hideMark/>
          </w:tcPr>
          <w:p w14:paraId="660DA50A" w14:textId="77777777" w:rsidR="00BE5DCF" w:rsidRPr="00BE5DCF" w:rsidRDefault="00BE5DCF" w:rsidP="00DD02E3">
            <w:pPr>
              <w:spacing w:line="360" w:lineRule="auto"/>
              <w:rPr>
                <w:rFonts w:eastAsia="Yu Mincho" w:cs="Arial"/>
                <w:b w:val="0"/>
                <w:kern w:val="0"/>
                <w14:ligatures w14:val="none"/>
              </w:rPr>
            </w:pPr>
            <w:r w:rsidRPr="00BE5DCF">
              <w:rPr>
                <w:rFonts w:eastAsia="Yu Mincho" w:cs="Arial"/>
                <w:kern w:val="0"/>
                <w14:ligatures w14:val="none"/>
              </w:rPr>
              <w:t>STT</w:t>
            </w:r>
          </w:p>
        </w:tc>
        <w:tc>
          <w:tcPr>
            <w:tcW w:w="914" w:type="pct"/>
            <w:hideMark/>
          </w:tcPr>
          <w:p w14:paraId="34816466" w14:textId="77777777" w:rsidR="00BE5DCF" w:rsidRPr="00BE5DCF" w:rsidRDefault="00BE5DCF" w:rsidP="00DD02E3">
            <w:pPr>
              <w:spacing w:line="360" w:lineRule="auto"/>
              <w:rPr>
                <w:rFonts w:eastAsia="Yu Mincho" w:cs="Arial"/>
                <w:b w:val="0"/>
                <w:kern w:val="0"/>
                <w14:ligatures w14:val="none"/>
              </w:rPr>
            </w:pPr>
            <w:r w:rsidRPr="00BE5DCF">
              <w:rPr>
                <w:rFonts w:eastAsia="Yu Mincho" w:cs="Arial"/>
                <w:kern w:val="0"/>
                <w14:ligatures w14:val="none"/>
              </w:rPr>
              <w:t>Thuộc tính</w:t>
            </w:r>
          </w:p>
        </w:tc>
        <w:tc>
          <w:tcPr>
            <w:tcW w:w="1137" w:type="pct"/>
            <w:hideMark/>
          </w:tcPr>
          <w:p w14:paraId="62F568E1" w14:textId="77777777" w:rsidR="00BE5DCF" w:rsidRPr="00BE5DCF" w:rsidRDefault="00BE5DCF" w:rsidP="00DD02E3">
            <w:pPr>
              <w:spacing w:line="360" w:lineRule="auto"/>
              <w:rPr>
                <w:rFonts w:eastAsia="Yu Mincho" w:cs="Arial"/>
                <w:b w:val="0"/>
                <w:kern w:val="0"/>
                <w14:ligatures w14:val="none"/>
              </w:rPr>
            </w:pPr>
            <w:r w:rsidRPr="00BE5DCF">
              <w:rPr>
                <w:rFonts w:eastAsia="Yu Mincho" w:cs="Arial"/>
                <w:kern w:val="0"/>
                <w14:ligatures w14:val="none"/>
              </w:rPr>
              <w:t>Kiểu dữ liệu</w:t>
            </w:r>
          </w:p>
        </w:tc>
        <w:tc>
          <w:tcPr>
            <w:tcW w:w="1437" w:type="pct"/>
          </w:tcPr>
          <w:p w14:paraId="7BC5790B" w14:textId="77777777" w:rsidR="00BE5DCF" w:rsidRPr="00BE5DCF" w:rsidRDefault="00BE5DCF" w:rsidP="00DD02E3">
            <w:pPr>
              <w:spacing w:line="360" w:lineRule="auto"/>
              <w:rPr>
                <w:rFonts w:eastAsia="Yu Mincho" w:cs="Arial"/>
                <w:kern w:val="0"/>
                <w14:ligatures w14:val="none"/>
              </w:rPr>
            </w:pPr>
            <w:r w:rsidRPr="00BE5DCF">
              <w:rPr>
                <w:rFonts w:eastAsia="Yu Mincho" w:cs="Arial"/>
                <w:kern w:val="0"/>
                <w14:ligatures w14:val="none"/>
              </w:rPr>
              <w:t>Ràng buộc</w:t>
            </w:r>
          </w:p>
        </w:tc>
        <w:tc>
          <w:tcPr>
            <w:tcW w:w="1135" w:type="pct"/>
          </w:tcPr>
          <w:p w14:paraId="61C19E1E" w14:textId="77777777" w:rsidR="00BE5DCF" w:rsidRPr="00BE5DCF" w:rsidRDefault="00BE5DCF" w:rsidP="00DD02E3">
            <w:pPr>
              <w:spacing w:line="360" w:lineRule="auto"/>
              <w:rPr>
                <w:rFonts w:eastAsia="Yu Mincho" w:cs="Arial"/>
                <w:kern w:val="0"/>
                <w14:ligatures w14:val="none"/>
              </w:rPr>
            </w:pPr>
            <w:r w:rsidRPr="00BE5DCF">
              <w:rPr>
                <w:rFonts w:eastAsia="Yu Mincho" w:cs="Arial"/>
                <w:kern w:val="0"/>
                <w14:ligatures w14:val="none"/>
              </w:rPr>
              <w:t>Diễn giải</w:t>
            </w:r>
          </w:p>
        </w:tc>
      </w:tr>
      <w:tr w:rsidR="00BE5DCF" w:rsidRPr="00BE5DCF" w14:paraId="47C37DE6" w14:textId="77777777">
        <w:trPr>
          <w:trHeight w:val="283"/>
        </w:trPr>
        <w:tc>
          <w:tcPr>
            <w:tcW w:w="377" w:type="pct"/>
          </w:tcPr>
          <w:p w14:paraId="1D38F065"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1</w:t>
            </w:r>
          </w:p>
        </w:tc>
        <w:tc>
          <w:tcPr>
            <w:tcW w:w="914" w:type="pct"/>
          </w:tcPr>
          <w:p w14:paraId="2C6B2749" w14:textId="6A08B19F" w:rsidR="00BE5DCF" w:rsidRPr="00BE5DCF" w:rsidRDefault="00650C4F" w:rsidP="00DD02E3">
            <w:pPr>
              <w:spacing w:line="360" w:lineRule="auto"/>
              <w:jc w:val="center"/>
              <w:rPr>
                <w:rFonts w:eastAsia="Yu Mincho" w:cs="Arial"/>
                <w:color w:val="000000"/>
                <w:kern w:val="0"/>
                <w:szCs w:val="26"/>
                <w14:ligatures w14:val="none"/>
              </w:rPr>
            </w:pPr>
            <w:r>
              <w:rPr>
                <w:rFonts w:eastAsia="Yu Mincho" w:cs="Arial"/>
                <w:color w:val="000000"/>
                <w:kern w:val="0"/>
                <w:szCs w:val="26"/>
                <w14:ligatures w14:val="none"/>
              </w:rPr>
              <w:t>MaCT</w:t>
            </w:r>
          </w:p>
        </w:tc>
        <w:tc>
          <w:tcPr>
            <w:tcW w:w="1137" w:type="pct"/>
          </w:tcPr>
          <w:p w14:paraId="25CEF822"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INT</w:t>
            </w:r>
          </w:p>
        </w:tc>
        <w:tc>
          <w:tcPr>
            <w:tcW w:w="1437" w:type="pct"/>
          </w:tcPr>
          <w:p w14:paraId="1011F750" w14:textId="7AA541A0"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 xml:space="preserve">Khóa ngoại tham chiếu tới </w:t>
            </w:r>
            <w:r w:rsidR="00DD02E3" w:rsidRPr="00BE5DCF">
              <w:rPr>
                <w:rFonts w:eastAsia="Yu Mincho" w:cs="Arial"/>
                <w:color w:val="000000"/>
                <w:kern w:val="0"/>
                <w:szCs w:val="26"/>
                <w14:ligatures w14:val="none"/>
              </w:rPr>
              <w:t>MaBaoCao (</w:t>
            </w:r>
            <w:r w:rsidRPr="00BE5DCF">
              <w:rPr>
                <w:rFonts w:eastAsia="Yu Mincho" w:cs="Arial"/>
                <w:color w:val="000000"/>
                <w:kern w:val="0"/>
                <w:szCs w:val="26"/>
                <w14:ligatures w14:val="none"/>
              </w:rPr>
              <w:t>BAOCAOKHO)</w:t>
            </w:r>
          </w:p>
        </w:tc>
        <w:tc>
          <w:tcPr>
            <w:tcW w:w="1135" w:type="pct"/>
          </w:tcPr>
          <w:p w14:paraId="1C496C11" w14:textId="77777777" w:rsidR="00BE5DCF" w:rsidRPr="00BE5DCF" w:rsidRDefault="00BE5DCF" w:rsidP="00DD02E3">
            <w:pPr>
              <w:spacing w:line="360" w:lineRule="auto"/>
              <w:rPr>
                <w:rFonts w:eastAsia="Yu Mincho" w:cs="Arial"/>
                <w:color w:val="000000"/>
                <w:kern w:val="0"/>
                <w:szCs w:val="26"/>
                <w14:ligatures w14:val="none"/>
              </w:rPr>
            </w:pPr>
          </w:p>
        </w:tc>
      </w:tr>
      <w:tr w:rsidR="00BE5DCF" w:rsidRPr="00BE5DCF" w14:paraId="1D2023F9" w14:textId="77777777">
        <w:trPr>
          <w:trHeight w:val="283"/>
        </w:trPr>
        <w:tc>
          <w:tcPr>
            <w:tcW w:w="377" w:type="pct"/>
          </w:tcPr>
          <w:p w14:paraId="31C1C376" w14:textId="77777777" w:rsidR="00BE5DCF" w:rsidRPr="00BE5DCF" w:rsidRDefault="00BE5DCF" w:rsidP="00DD02E3">
            <w:pPr>
              <w:spacing w:line="360" w:lineRule="auto"/>
              <w:jc w:val="center"/>
              <w:rPr>
                <w:rFonts w:eastAsia="Yu Mincho" w:cs="Arial"/>
                <w:color w:val="171717"/>
                <w:kern w:val="0"/>
                <w:szCs w:val="26"/>
                <w14:ligatures w14:val="none"/>
              </w:rPr>
            </w:pPr>
            <w:r w:rsidRPr="00BE5DCF">
              <w:rPr>
                <w:rFonts w:eastAsia="Yu Mincho" w:cs="Arial"/>
                <w:color w:val="171717"/>
                <w:kern w:val="0"/>
                <w:szCs w:val="26"/>
                <w14:ligatures w14:val="none"/>
              </w:rPr>
              <w:t>2</w:t>
            </w:r>
          </w:p>
        </w:tc>
        <w:tc>
          <w:tcPr>
            <w:tcW w:w="914" w:type="pct"/>
          </w:tcPr>
          <w:p w14:paraId="717456B6" w14:textId="5F667C0E" w:rsidR="00BE5DCF" w:rsidRPr="00BE5DCF" w:rsidRDefault="00650C4F" w:rsidP="00DD02E3">
            <w:pPr>
              <w:spacing w:line="360" w:lineRule="auto"/>
              <w:jc w:val="center"/>
              <w:rPr>
                <w:rFonts w:eastAsia="Yu Mincho" w:cs="Arial"/>
                <w:color w:val="000000"/>
                <w:kern w:val="0"/>
                <w14:ligatures w14:val="none"/>
              </w:rPr>
            </w:pPr>
            <w:r>
              <w:rPr>
                <w:rFonts w:eastAsia="Yu Mincho" w:cs="Arial"/>
                <w:color w:val="000000"/>
                <w:kern w:val="0"/>
                <w14:ligatures w14:val="none"/>
              </w:rPr>
              <w:t>Ngaybaocao</w:t>
            </w:r>
          </w:p>
        </w:tc>
        <w:tc>
          <w:tcPr>
            <w:tcW w:w="1137" w:type="pct"/>
          </w:tcPr>
          <w:p w14:paraId="172F83F3" w14:textId="356BBBC1" w:rsidR="00BE5DCF" w:rsidRPr="00BE5DCF" w:rsidRDefault="00650C4F" w:rsidP="00DD02E3">
            <w:pPr>
              <w:spacing w:line="360" w:lineRule="auto"/>
              <w:rPr>
                <w:rFonts w:eastAsia="Yu Mincho" w:cs="Arial"/>
                <w:color w:val="000000"/>
                <w:kern w:val="0"/>
                <w14:ligatures w14:val="none"/>
              </w:rPr>
            </w:pPr>
            <w:r>
              <w:rPr>
                <w:rFonts w:eastAsia="Yu Mincho" w:cs="Arial"/>
                <w:color w:val="000000"/>
                <w:kern w:val="0"/>
                <w14:ligatures w14:val="none"/>
              </w:rPr>
              <w:t>DATETIME</w:t>
            </w:r>
          </w:p>
        </w:tc>
        <w:tc>
          <w:tcPr>
            <w:tcW w:w="1437" w:type="pct"/>
          </w:tcPr>
          <w:p w14:paraId="14E5B043" w14:textId="77777777" w:rsidR="00BE5DCF" w:rsidRPr="00BE5DCF" w:rsidRDefault="00BE5DCF" w:rsidP="00DD02E3">
            <w:pPr>
              <w:spacing w:line="360" w:lineRule="auto"/>
              <w:rPr>
                <w:rFonts w:eastAsia="Yu Mincho" w:cs="Arial"/>
                <w:color w:val="000000"/>
                <w:kern w:val="0"/>
                <w:szCs w:val="26"/>
                <w14:ligatures w14:val="none"/>
              </w:rPr>
            </w:pPr>
          </w:p>
        </w:tc>
        <w:tc>
          <w:tcPr>
            <w:tcW w:w="1135" w:type="pct"/>
          </w:tcPr>
          <w:p w14:paraId="4AA7A98B" w14:textId="77FAD82E" w:rsidR="00BE5DCF" w:rsidRPr="00BE5DCF" w:rsidRDefault="00650C4F" w:rsidP="00DD02E3">
            <w:pPr>
              <w:spacing w:line="360" w:lineRule="auto"/>
              <w:rPr>
                <w:rFonts w:eastAsia="Yu Mincho" w:cs="Arial"/>
                <w:color w:val="000000"/>
                <w:kern w:val="0"/>
                <w:szCs w:val="26"/>
                <w14:ligatures w14:val="none"/>
              </w:rPr>
            </w:pPr>
            <w:r>
              <w:rPr>
                <w:rFonts w:eastAsia="Yu Mincho" w:cs="Arial"/>
                <w:color w:val="000000"/>
                <w:kern w:val="0"/>
                <w:szCs w:val="26"/>
                <w14:ligatures w14:val="none"/>
              </w:rPr>
              <w:t>Ngày</w:t>
            </w:r>
            <w:r>
              <w:rPr>
                <w:rFonts w:eastAsia="Yu Mincho" w:cs="Arial"/>
                <w:color w:val="000000"/>
                <w:kern w:val="0"/>
                <w:szCs w:val="26"/>
                <w:lang w:val="vi-VN"/>
                <w14:ligatures w14:val="none"/>
              </w:rPr>
              <w:t xml:space="preserve">, tháng, </w:t>
            </w:r>
            <w:r w:rsidR="007D63CA">
              <w:rPr>
                <w:rFonts w:eastAsia="Yu Mincho" w:cs="Arial"/>
                <w:color w:val="000000"/>
                <w:kern w:val="0"/>
                <w:szCs w:val="26"/>
                <w:lang w:val="vi-VN"/>
                <w14:ligatures w14:val="none"/>
              </w:rPr>
              <w:t>năm</w:t>
            </w:r>
            <w:r w:rsidR="00BE5DCF" w:rsidRPr="00BE5DCF">
              <w:rPr>
                <w:rFonts w:eastAsia="Yu Mincho" w:cs="Arial"/>
                <w:color w:val="000000"/>
                <w:kern w:val="0"/>
                <w:szCs w:val="26"/>
                <w14:ligatures w14:val="none"/>
              </w:rPr>
              <w:t xml:space="preserve"> báo cáo</w:t>
            </w:r>
          </w:p>
        </w:tc>
      </w:tr>
      <w:tr w:rsidR="00BE5DCF" w:rsidRPr="00BE5DCF" w14:paraId="2275D812" w14:textId="77777777">
        <w:trPr>
          <w:trHeight w:val="283"/>
        </w:trPr>
        <w:tc>
          <w:tcPr>
            <w:tcW w:w="377" w:type="pct"/>
          </w:tcPr>
          <w:p w14:paraId="32C219C2" w14:textId="77777777" w:rsidR="00BE5DCF" w:rsidRPr="00BE5DCF" w:rsidRDefault="00BE5DCF" w:rsidP="00DD02E3">
            <w:pPr>
              <w:spacing w:line="360" w:lineRule="auto"/>
              <w:jc w:val="center"/>
              <w:rPr>
                <w:rFonts w:eastAsia="Yu Mincho" w:cs="Arial"/>
                <w:color w:val="171717"/>
                <w:kern w:val="0"/>
                <w:szCs w:val="26"/>
                <w14:ligatures w14:val="none"/>
              </w:rPr>
            </w:pPr>
            <w:r w:rsidRPr="00BE5DCF">
              <w:rPr>
                <w:rFonts w:eastAsia="Yu Mincho" w:cs="Arial"/>
                <w:color w:val="171717"/>
                <w:kern w:val="0"/>
                <w:szCs w:val="26"/>
                <w14:ligatures w14:val="none"/>
              </w:rPr>
              <w:t>4</w:t>
            </w:r>
          </w:p>
        </w:tc>
        <w:tc>
          <w:tcPr>
            <w:tcW w:w="914" w:type="pct"/>
          </w:tcPr>
          <w:p w14:paraId="5B630789" w14:textId="77777777" w:rsidR="00BE5DCF" w:rsidRPr="00BE5DCF" w:rsidRDefault="00BE5DCF" w:rsidP="00DD02E3">
            <w:pPr>
              <w:spacing w:line="360" w:lineRule="auto"/>
              <w:jc w:val="center"/>
              <w:rPr>
                <w:rFonts w:eastAsia="Yu Mincho" w:cs="Arial"/>
                <w:color w:val="000000"/>
                <w:kern w:val="0"/>
                <w14:ligatures w14:val="none"/>
              </w:rPr>
            </w:pPr>
            <w:r w:rsidRPr="00BE5DCF">
              <w:rPr>
                <w:rFonts w:eastAsia="Yu Mincho" w:cs="Arial"/>
                <w:color w:val="000000"/>
                <w:kern w:val="0"/>
                <w:szCs w:val="26"/>
                <w14:ligatures w14:val="none"/>
              </w:rPr>
              <w:t>SanPham</w:t>
            </w:r>
          </w:p>
        </w:tc>
        <w:tc>
          <w:tcPr>
            <w:tcW w:w="1137" w:type="pct"/>
          </w:tcPr>
          <w:p w14:paraId="0124E75E" w14:textId="77777777" w:rsidR="00BE5DCF" w:rsidRPr="00BE5DCF" w:rsidRDefault="00BE5DCF" w:rsidP="00DD02E3">
            <w:pPr>
              <w:spacing w:line="360" w:lineRule="auto"/>
              <w:rPr>
                <w:rFonts w:eastAsia="Yu Mincho" w:cs="Arial"/>
                <w:color w:val="000000"/>
                <w:kern w:val="0"/>
                <w14:ligatures w14:val="none"/>
              </w:rPr>
            </w:pPr>
            <w:r w:rsidRPr="00BE5DCF">
              <w:rPr>
                <w:rFonts w:eastAsia="Yu Mincho" w:cs="Arial"/>
                <w:color w:val="000000"/>
                <w:kern w:val="0"/>
                <w:szCs w:val="26"/>
                <w14:ligatures w14:val="none"/>
              </w:rPr>
              <w:t>INT</w:t>
            </w:r>
          </w:p>
        </w:tc>
        <w:tc>
          <w:tcPr>
            <w:tcW w:w="1437" w:type="pct"/>
          </w:tcPr>
          <w:p w14:paraId="7FCCB765"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Khóa ngoại tham chiếu tới MaSP (SANPHAM)</w:t>
            </w:r>
          </w:p>
        </w:tc>
        <w:tc>
          <w:tcPr>
            <w:tcW w:w="1135" w:type="pct"/>
          </w:tcPr>
          <w:p w14:paraId="6BA48B03"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Mã sản phẩm</w:t>
            </w:r>
          </w:p>
        </w:tc>
      </w:tr>
      <w:tr w:rsidR="00BE5DCF" w:rsidRPr="00BE5DCF" w14:paraId="7379984E" w14:textId="77777777">
        <w:trPr>
          <w:trHeight w:val="283"/>
        </w:trPr>
        <w:tc>
          <w:tcPr>
            <w:tcW w:w="377" w:type="pct"/>
          </w:tcPr>
          <w:p w14:paraId="1DEEE642" w14:textId="77777777" w:rsidR="00BE5DCF" w:rsidRPr="00BE5DCF" w:rsidRDefault="00BE5DCF" w:rsidP="00DD02E3">
            <w:pPr>
              <w:spacing w:line="360" w:lineRule="auto"/>
              <w:jc w:val="center"/>
              <w:rPr>
                <w:rFonts w:eastAsia="Times New Roman" w:cs="Times New Roman"/>
                <w:color w:val="000000"/>
                <w:kern w:val="0"/>
                <w:szCs w:val="26"/>
                <w14:ligatures w14:val="none"/>
              </w:rPr>
            </w:pPr>
            <w:r w:rsidRPr="00BE5DCF">
              <w:rPr>
                <w:rFonts w:eastAsia="Yu Mincho" w:cs="Times New Roman"/>
                <w:color w:val="000000"/>
                <w:kern w:val="0"/>
                <w:szCs w:val="26"/>
                <w14:ligatures w14:val="none"/>
              </w:rPr>
              <w:t>5</w:t>
            </w:r>
          </w:p>
        </w:tc>
        <w:tc>
          <w:tcPr>
            <w:tcW w:w="914" w:type="pct"/>
          </w:tcPr>
          <w:p w14:paraId="710442E5" w14:textId="77777777" w:rsidR="00BE5DCF" w:rsidRPr="00BE5DCF" w:rsidRDefault="00BE5DCF" w:rsidP="00DD02E3">
            <w:pPr>
              <w:spacing w:line="360" w:lineRule="auto"/>
              <w:jc w:val="center"/>
              <w:rPr>
                <w:rFonts w:eastAsia="Yu Mincho" w:cs="Arial"/>
                <w:color w:val="000000"/>
                <w:kern w:val="0"/>
                <w:sz w:val="28"/>
                <w:szCs w:val="28"/>
                <w14:ligatures w14:val="none"/>
              </w:rPr>
            </w:pPr>
            <w:r w:rsidRPr="00BE5DCF">
              <w:rPr>
                <w:rFonts w:eastAsia="Yu Mincho" w:cs="Arial"/>
                <w:color w:val="000000"/>
                <w:kern w:val="0"/>
                <w:szCs w:val="26"/>
                <w14:ligatures w14:val="none"/>
              </w:rPr>
              <w:t>TonDau</w:t>
            </w:r>
          </w:p>
        </w:tc>
        <w:tc>
          <w:tcPr>
            <w:tcW w:w="1137" w:type="pct"/>
          </w:tcPr>
          <w:p w14:paraId="4B8751FD" w14:textId="77777777" w:rsidR="00BE5DCF" w:rsidRPr="00BE5DCF" w:rsidRDefault="00BE5DCF" w:rsidP="00DD02E3">
            <w:pPr>
              <w:spacing w:line="360" w:lineRule="auto"/>
              <w:rPr>
                <w:rFonts w:eastAsia="Yu Mincho" w:cs="Arial"/>
                <w:color w:val="000000"/>
                <w:kern w:val="0"/>
                <w14:ligatures w14:val="none"/>
              </w:rPr>
            </w:pPr>
            <w:r w:rsidRPr="00BE5DCF">
              <w:rPr>
                <w:rFonts w:eastAsia="Yu Mincho" w:cs="Arial"/>
                <w:color w:val="000000"/>
                <w:kern w:val="0"/>
                <w:szCs w:val="26"/>
                <w14:ligatures w14:val="none"/>
              </w:rPr>
              <w:t>INT</w:t>
            </w:r>
          </w:p>
        </w:tc>
        <w:tc>
          <w:tcPr>
            <w:tcW w:w="1437" w:type="pct"/>
          </w:tcPr>
          <w:p w14:paraId="2161280F"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&gt;= 0</w:t>
            </w:r>
          </w:p>
        </w:tc>
        <w:tc>
          <w:tcPr>
            <w:tcW w:w="1135" w:type="pct"/>
          </w:tcPr>
          <w:p w14:paraId="274A966D"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Số lượng sản phẩm tồn đầu tháng</w:t>
            </w:r>
          </w:p>
        </w:tc>
      </w:tr>
      <w:tr w:rsidR="00BE5DCF" w:rsidRPr="00BE5DCF" w14:paraId="7281208E" w14:textId="77777777">
        <w:trPr>
          <w:trHeight w:val="283"/>
        </w:trPr>
        <w:tc>
          <w:tcPr>
            <w:tcW w:w="377" w:type="pct"/>
          </w:tcPr>
          <w:p w14:paraId="1AD4D7D5"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6</w:t>
            </w:r>
          </w:p>
        </w:tc>
        <w:tc>
          <w:tcPr>
            <w:tcW w:w="914" w:type="pct"/>
          </w:tcPr>
          <w:p w14:paraId="7268C4A4"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TonCuoi</w:t>
            </w:r>
          </w:p>
        </w:tc>
        <w:tc>
          <w:tcPr>
            <w:tcW w:w="1137" w:type="pct"/>
          </w:tcPr>
          <w:p w14:paraId="384CC59C"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INT</w:t>
            </w:r>
          </w:p>
        </w:tc>
        <w:tc>
          <w:tcPr>
            <w:tcW w:w="1437" w:type="pct"/>
          </w:tcPr>
          <w:p w14:paraId="7445B93A"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&gt;= 0</w:t>
            </w:r>
          </w:p>
        </w:tc>
        <w:tc>
          <w:tcPr>
            <w:tcW w:w="1135" w:type="pct"/>
          </w:tcPr>
          <w:p w14:paraId="31DFD1D2"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Số lượng sản phầm tồn cuối tháng</w:t>
            </w:r>
          </w:p>
        </w:tc>
      </w:tr>
      <w:tr w:rsidR="00BE5DCF" w:rsidRPr="00BE5DCF" w14:paraId="5A117230" w14:textId="77777777">
        <w:trPr>
          <w:trHeight w:val="283"/>
        </w:trPr>
        <w:tc>
          <w:tcPr>
            <w:tcW w:w="377" w:type="pct"/>
          </w:tcPr>
          <w:p w14:paraId="5ECADB6C"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7</w:t>
            </w:r>
          </w:p>
        </w:tc>
        <w:tc>
          <w:tcPr>
            <w:tcW w:w="914" w:type="pct"/>
          </w:tcPr>
          <w:p w14:paraId="2750B78C"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MuaVao</w:t>
            </w:r>
          </w:p>
        </w:tc>
        <w:tc>
          <w:tcPr>
            <w:tcW w:w="1137" w:type="pct"/>
          </w:tcPr>
          <w:p w14:paraId="5E9E2C41"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INT</w:t>
            </w:r>
          </w:p>
        </w:tc>
        <w:tc>
          <w:tcPr>
            <w:tcW w:w="1437" w:type="pct"/>
          </w:tcPr>
          <w:p w14:paraId="7514B4DE"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&gt;= 0</w:t>
            </w:r>
          </w:p>
        </w:tc>
        <w:tc>
          <w:tcPr>
            <w:tcW w:w="1135" w:type="pct"/>
          </w:tcPr>
          <w:p w14:paraId="366BA122"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Số lượng sản phẩm mua vào</w:t>
            </w:r>
          </w:p>
        </w:tc>
      </w:tr>
      <w:tr w:rsidR="00BE5DCF" w:rsidRPr="00BE5DCF" w14:paraId="2D91BA36" w14:textId="77777777">
        <w:trPr>
          <w:trHeight w:val="283"/>
        </w:trPr>
        <w:tc>
          <w:tcPr>
            <w:tcW w:w="377" w:type="pct"/>
          </w:tcPr>
          <w:p w14:paraId="6A56774C"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8</w:t>
            </w:r>
          </w:p>
        </w:tc>
        <w:tc>
          <w:tcPr>
            <w:tcW w:w="914" w:type="pct"/>
          </w:tcPr>
          <w:p w14:paraId="122B92FA" w14:textId="77777777" w:rsidR="00BE5DCF" w:rsidRPr="00BE5DCF" w:rsidRDefault="00BE5DCF" w:rsidP="00DD02E3">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BanRa</w:t>
            </w:r>
          </w:p>
        </w:tc>
        <w:tc>
          <w:tcPr>
            <w:tcW w:w="1137" w:type="pct"/>
          </w:tcPr>
          <w:p w14:paraId="2CB237AB"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INT</w:t>
            </w:r>
          </w:p>
        </w:tc>
        <w:tc>
          <w:tcPr>
            <w:tcW w:w="1437" w:type="pct"/>
          </w:tcPr>
          <w:p w14:paraId="4C0E7376"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&gt;= 0</w:t>
            </w:r>
          </w:p>
        </w:tc>
        <w:tc>
          <w:tcPr>
            <w:tcW w:w="1135" w:type="pct"/>
          </w:tcPr>
          <w:p w14:paraId="617055A0" w14:textId="77777777" w:rsidR="00BE5DCF" w:rsidRPr="00BE5DCF" w:rsidRDefault="00BE5DCF" w:rsidP="00DD02E3">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Số lượng sản phẩm bán ra</w:t>
            </w:r>
          </w:p>
        </w:tc>
      </w:tr>
    </w:tbl>
    <w:p w14:paraId="142CADA3" w14:textId="10E03D89" w:rsidR="007D4FEA" w:rsidRPr="00964BEC" w:rsidRDefault="007D4FEA">
      <w:pPr>
        <w:spacing w:line="360" w:lineRule="auto"/>
        <w:rPr>
          <w:rPrChange w:id="82" w:author="Lưu Quang Tiến Hoàng" w:date="2024-04-21T18:00:00Z" w16du:dateUtc="2024-04-21T11:00:00Z">
            <w:rPr>
              <w:rFonts w:ascii="Times New Roman" w:hAnsi="Times New Roman" w:cs="Times New Roman"/>
              <w:b/>
              <w:bCs/>
              <w:color w:val="auto"/>
              <w:sz w:val="26"/>
              <w:szCs w:val="26"/>
            </w:rPr>
          </w:rPrChange>
        </w:rPr>
        <w:pPrChange w:id="83" w:author="Lưu Quang Tiến Hoàng" w:date="2024-04-21T18:00:00Z" w16du:dateUtc="2024-04-21T11:00:00Z">
          <w:pPr>
            <w:pStyle w:val="Heading2"/>
          </w:pPr>
        </w:pPrChange>
      </w:pPr>
    </w:p>
    <w:p w14:paraId="7E6AF82C" w14:textId="77777777" w:rsidR="00A76095" w:rsidRPr="00A76095" w:rsidRDefault="00A76095" w:rsidP="00A76095">
      <w:pPr>
        <w:pStyle w:val="111"/>
        <w:ind w:left="0" w:firstLine="0"/>
        <w:rPr>
          <w:noProof/>
          <w:lang w:val="vi-VN"/>
        </w:rPr>
      </w:pPr>
      <w:bookmarkStart w:id="84" w:name="_Toc168520327"/>
      <w:bookmarkStart w:id="85" w:name="_Toc138149598"/>
      <w:r>
        <w:rPr>
          <w:noProof/>
        </w:rPr>
        <w:t>Bảng TAIKHOAN</w:t>
      </w:r>
      <w:bookmarkEnd w:id="84"/>
    </w:p>
    <w:tbl>
      <w:tblPr>
        <w:tblStyle w:val="BngLiNhat18"/>
        <w:tblW w:w="5000" w:type="pct"/>
        <w:tblCellMar>
          <w:top w:w="28" w:type="dxa"/>
          <w:left w:w="85" w:type="dxa"/>
          <w:bottom w:w="28" w:type="dxa"/>
          <w:right w:w="85" w:type="dxa"/>
        </w:tblCellMar>
        <w:tblLook w:val="04A0" w:firstRow="1" w:lastRow="0" w:firstColumn="1" w:lastColumn="0" w:noHBand="0" w:noVBand="1"/>
      </w:tblPr>
      <w:tblGrid>
        <w:gridCol w:w="684"/>
        <w:gridCol w:w="1658"/>
        <w:gridCol w:w="2063"/>
        <w:gridCol w:w="2607"/>
        <w:gridCol w:w="2059"/>
      </w:tblGrid>
      <w:tr w:rsidR="0074361E" w:rsidRPr="00BE5DCF" w14:paraId="7A978411" w14:textId="77777777">
        <w:trPr>
          <w:cnfStyle w:val="100000000000" w:firstRow="1" w:lastRow="0" w:firstColumn="0" w:lastColumn="0" w:oddVBand="0" w:evenVBand="0" w:oddHBand="0" w:evenHBand="0" w:firstRowFirstColumn="0" w:firstRowLastColumn="0" w:lastRowFirstColumn="0" w:lastRowLastColumn="0"/>
          <w:trHeight w:val="567"/>
        </w:trPr>
        <w:tc>
          <w:tcPr>
            <w:tcW w:w="377" w:type="pct"/>
            <w:hideMark/>
          </w:tcPr>
          <w:p w14:paraId="5887F722" w14:textId="77777777" w:rsidR="00A76095" w:rsidRPr="00BE5DCF" w:rsidRDefault="00A76095">
            <w:pPr>
              <w:spacing w:line="360" w:lineRule="auto"/>
              <w:rPr>
                <w:rFonts w:eastAsia="Yu Mincho" w:cs="Arial"/>
                <w:b w:val="0"/>
                <w:kern w:val="0"/>
                <w14:ligatures w14:val="none"/>
              </w:rPr>
            </w:pPr>
            <w:r w:rsidRPr="00BE5DCF">
              <w:rPr>
                <w:rFonts w:eastAsia="Yu Mincho" w:cs="Arial"/>
                <w:kern w:val="0"/>
                <w14:ligatures w14:val="none"/>
              </w:rPr>
              <w:t>STT</w:t>
            </w:r>
          </w:p>
        </w:tc>
        <w:tc>
          <w:tcPr>
            <w:tcW w:w="914" w:type="pct"/>
            <w:hideMark/>
          </w:tcPr>
          <w:p w14:paraId="7320BB80" w14:textId="77777777" w:rsidR="00A76095" w:rsidRPr="00BE5DCF" w:rsidRDefault="00A76095">
            <w:pPr>
              <w:spacing w:line="360" w:lineRule="auto"/>
              <w:rPr>
                <w:rFonts w:eastAsia="Yu Mincho" w:cs="Arial"/>
                <w:b w:val="0"/>
                <w:kern w:val="0"/>
                <w14:ligatures w14:val="none"/>
              </w:rPr>
            </w:pPr>
            <w:r w:rsidRPr="00BE5DCF">
              <w:rPr>
                <w:rFonts w:eastAsia="Yu Mincho" w:cs="Arial"/>
                <w:kern w:val="0"/>
                <w14:ligatures w14:val="none"/>
              </w:rPr>
              <w:t>Thuộc tính</w:t>
            </w:r>
          </w:p>
        </w:tc>
        <w:tc>
          <w:tcPr>
            <w:tcW w:w="1137" w:type="pct"/>
            <w:hideMark/>
          </w:tcPr>
          <w:p w14:paraId="49C609C5" w14:textId="77777777" w:rsidR="00A76095" w:rsidRPr="00BE5DCF" w:rsidRDefault="00A76095">
            <w:pPr>
              <w:spacing w:line="360" w:lineRule="auto"/>
              <w:rPr>
                <w:rFonts w:eastAsia="Yu Mincho" w:cs="Arial"/>
                <w:b w:val="0"/>
                <w:kern w:val="0"/>
                <w14:ligatures w14:val="none"/>
              </w:rPr>
            </w:pPr>
            <w:r w:rsidRPr="00BE5DCF">
              <w:rPr>
                <w:rFonts w:eastAsia="Yu Mincho" w:cs="Arial"/>
                <w:kern w:val="0"/>
                <w14:ligatures w14:val="none"/>
              </w:rPr>
              <w:t>Kiểu dữ liệu</w:t>
            </w:r>
          </w:p>
        </w:tc>
        <w:tc>
          <w:tcPr>
            <w:tcW w:w="1437" w:type="pct"/>
          </w:tcPr>
          <w:p w14:paraId="4D71B68A" w14:textId="77777777" w:rsidR="00A76095" w:rsidRPr="00BE5DCF" w:rsidRDefault="00A76095">
            <w:pPr>
              <w:spacing w:line="360" w:lineRule="auto"/>
              <w:rPr>
                <w:rFonts w:eastAsia="Yu Mincho" w:cs="Arial"/>
                <w:kern w:val="0"/>
                <w14:ligatures w14:val="none"/>
              </w:rPr>
            </w:pPr>
            <w:r w:rsidRPr="00BE5DCF">
              <w:rPr>
                <w:rFonts w:eastAsia="Yu Mincho" w:cs="Arial"/>
                <w:kern w:val="0"/>
                <w14:ligatures w14:val="none"/>
              </w:rPr>
              <w:t>Ràng buộc</w:t>
            </w:r>
          </w:p>
        </w:tc>
        <w:tc>
          <w:tcPr>
            <w:tcW w:w="1135" w:type="pct"/>
          </w:tcPr>
          <w:p w14:paraId="1E749C29" w14:textId="77777777" w:rsidR="00A76095" w:rsidRPr="00BE5DCF" w:rsidRDefault="00A76095">
            <w:pPr>
              <w:spacing w:line="360" w:lineRule="auto"/>
              <w:rPr>
                <w:rFonts w:eastAsia="Yu Mincho" w:cs="Arial"/>
                <w:kern w:val="0"/>
                <w14:ligatures w14:val="none"/>
              </w:rPr>
            </w:pPr>
            <w:r w:rsidRPr="00BE5DCF">
              <w:rPr>
                <w:rFonts w:eastAsia="Yu Mincho" w:cs="Arial"/>
                <w:kern w:val="0"/>
                <w14:ligatures w14:val="none"/>
              </w:rPr>
              <w:t>Diễn giải</w:t>
            </w:r>
          </w:p>
        </w:tc>
      </w:tr>
      <w:tr w:rsidR="00A76095" w:rsidRPr="00BE5DCF" w14:paraId="5A75D3A4" w14:textId="77777777">
        <w:trPr>
          <w:trHeight w:val="283"/>
        </w:trPr>
        <w:tc>
          <w:tcPr>
            <w:tcW w:w="377" w:type="pct"/>
          </w:tcPr>
          <w:p w14:paraId="21B282B4" w14:textId="77777777" w:rsidR="00A76095" w:rsidRPr="00BE5DCF" w:rsidRDefault="00A76095">
            <w:pPr>
              <w:spacing w:line="360" w:lineRule="auto"/>
              <w:jc w:val="center"/>
              <w:rPr>
                <w:rFonts w:eastAsia="Yu Mincho" w:cs="Arial"/>
                <w:color w:val="000000"/>
                <w:kern w:val="0"/>
                <w:szCs w:val="26"/>
                <w14:ligatures w14:val="none"/>
              </w:rPr>
            </w:pPr>
            <w:r w:rsidRPr="00BE5DCF">
              <w:rPr>
                <w:rFonts w:eastAsia="Yu Mincho" w:cs="Arial"/>
                <w:color w:val="000000"/>
                <w:kern w:val="0"/>
                <w:szCs w:val="26"/>
                <w14:ligatures w14:val="none"/>
              </w:rPr>
              <w:t>1</w:t>
            </w:r>
          </w:p>
        </w:tc>
        <w:tc>
          <w:tcPr>
            <w:tcW w:w="914" w:type="pct"/>
          </w:tcPr>
          <w:p w14:paraId="584CF70D" w14:textId="37D2E90C" w:rsidR="00A76095" w:rsidRPr="00BE5DCF" w:rsidRDefault="00A76095">
            <w:pPr>
              <w:spacing w:line="360" w:lineRule="auto"/>
              <w:jc w:val="center"/>
              <w:rPr>
                <w:rFonts w:eastAsia="Yu Mincho" w:cs="Arial"/>
                <w:color w:val="000000"/>
                <w:kern w:val="0"/>
                <w:szCs w:val="26"/>
                <w14:ligatures w14:val="none"/>
              </w:rPr>
            </w:pPr>
            <w:r>
              <w:rPr>
                <w:rFonts w:eastAsia="Yu Mincho" w:cs="Arial"/>
                <w:color w:val="000000"/>
                <w:kern w:val="0"/>
                <w:szCs w:val="26"/>
                <w14:ligatures w14:val="none"/>
              </w:rPr>
              <w:t>ID</w:t>
            </w:r>
          </w:p>
        </w:tc>
        <w:tc>
          <w:tcPr>
            <w:tcW w:w="1137" w:type="pct"/>
          </w:tcPr>
          <w:p w14:paraId="1BAE8863" w14:textId="77777777" w:rsidR="00A76095" w:rsidRPr="00BE5DCF" w:rsidRDefault="00A76095">
            <w:pPr>
              <w:spacing w:line="360" w:lineRule="auto"/>
              <w:rPr>
                <w:rFonts w:eastAsia="Yu Mincho" w:cs="Arial"/>
                <w:color w:val="000000"/>
                <w:kern w:val="0"/>
                <w:szCs w:val="26"/>
                <w14:ligatures w14:val="none"/>
              </w:rPr>
            </w:pPr>
            <w:r w:rsidRPr="00BE5DCF">
              <w:rPr>
                <w:rFonts w:eastAsia="Yu Mincho" w:cs="Arial"/>
                <w:color w:val="000000"/>
                <w:kern w:val="0"/>
                <w:szCs w:val="26"/>
                <w14:ligatures w14:val="none"/>
              </w:rPr>
              <w:t>INT</w:t>
            </w:r>
          </w:p>
        </w:tc>
        <w:tc>
          <w:tcPr>
            <w:tcW w:w="1437" w:type="pct"/>
          </w:tcPr>
          <w:p w14:paraId="11B30F91" w14:textId="0DD81F56" w:rsidR="00A76095" w:rsidRPr="00BE5DCF" w:rsidRDefault="00A76095">
            <w:pPr>
              <w:spacing w:line="360" w:lineRule="auto"/>
              <w:rPr>
                <w:rFonts w:eastAsia="Yu Mincho" w:cs="Arial"/>
                <w:color w:val="000000"/>
                <w:kern w:val="0"/>
                <w:szCs w:val="26"/>
                <w14:ligatures w14:val="none"/>
              </w:rPr>
            </w:pPr>
            <w:r>
              <w:rPr>
                <w:rFonts w:eastAsia="Yu Mincho" w:cs="Arial"/>
                <w:color w:val="000000"/>
                <w:kern w:val="0"/>
                <w:szCs w:val="26"/>
                <w14:ligatures w14:val="none"/>
              </w:rPr>
              <w:t>Khóa chính</w:t>
            </w:r>
          </w:p>
        </w:tc>
        <w:tc>
          <w:tcPr>
            <w:tcW w:w="1135" w:type="pct"/>
          </w:tcPr>
          <w:p w14:paraId="1D68D9BC" w14:textId="77777777" w:rsidR="00A76095" w:rsidRPr="00BE5DCF" w:rsidRDefault="00A76095">
            <w:pPr>
              <w:spacing w:line="360" w:lineRule="auto"/>
              <w:rPr>
                <w:rFonts w:eastAsia="Yu Mincho" w:cs="Arial"/>
                <w:color w:val="000000"/>
                <w:kern w:val="0"/>
                <w:szCs w:val="26"/>
                <w14:ligatures w14:val="none"/>
              </w:rPr>
            </w:pPr>
          </w:p>
        </w:tc>
      </w:tr>
      <w:tr w:rsidR="00A76095" w:rsidRPr="00BE5DCF" w14:paraId="5E08894F" w14:textId="77777777">
        <w:trPr>
          <w:trHeight w:val="283"/>
        </w:trPr>
        <w:tc>
          <w:tcPr>
            <w:tcW w:w="377" w:type="pct"/>
          </w:tcPr>
          <w:p w14:paraId="75452C51" w14:textId="77777777" w:rsidR="00A76095" w:rsidRPr="00BE5DCF" w:rsidRDefault="00A76095">
            <w:pPr>
              <w:spacing w:line="360" w:lineRule="auto"/>
              <w:jc w:val="center"/>
              <w:rPr>
                <w:rFonts w:eastAsia="Yu Mincho" w:cs="Arial"/>
                <w:color w:val="171717"/>
                <w:kern w:val="0"/>
                <w:szCs w:val="26"/>
                <w14:ligatures w14:val="none"/>
              </w:rPr>
            </w:pPr>
            <w:r w:rsidRPr="00BE5DCF">
              <w:rPr>
                <w:rFonts w:eastAsia="Yu Mincho" w:cs="Arial"/>
                <w:color w:val="171717"/>
                <w:kern w:val="0"/>
                <w:szCs w:val="26"/>
                <w14:ligatures w14:val="none"/>
              </w:rPr>
              <w:t>2</w:t>
            </w:r>
          </w:p>
        </w:tc>
        <w:tc>
          <w:tcPr>
            <w:tcW w:w="914" w:type="pct"/>
          </w:tcPr>
          <w:p w14:paraId="79C21549" w14:textId="42D884BA" w:rsidR="00A76095" w:rsidRPr="00BE5DCF" w:rsidRDefault="00A76095">
            <w:pPr>
              <w:spacing w:line="360" w:lineRule="auto"/>
              <w:jc w:val="center"/>
              <w:rPr>
                <w:rFonts w:eastAsia="Yu Mincho" w:cs="Arial"/>
                <w:color w:val="000000"/>
                <w:kern w:val="0"/>
                <w14:ligatures w14:val="none"/>
              </w:rPr>
            </w:pPr>
            <w:r>
              <w:rPr>
                <w:rFonts w:eastAsia="Yu Mincho" w:cs="Arial"/>
                <w:color w:val="000000"/>
                <w:kern w:val="0"/>
                <w14:ligatures w14:val="none"/>
              </w:rPr>
              <w:t>Username</w:t>
            </w:r>
          </w:p>
        </w:tc>
        <w:tc>
          <w:tcPr>
            <w:tcW w:w="1137" w:type="pct"/>
          </w:tcPr>
          <w:p w14:paraId="25B78715" w14:textId="1F9EDCA3" w:rsidR="00A76095" w:rsidRPr="00BE5DCF" w:rsidRDefault="00A76095">
            <w:pPr>
              <w:spacing w:line="360" w:lineRule="auto"/>
              <w:rPr>
                <w:rFonts w:eastAsia="Yu Mincho" w:cs="Arial"/>
                <w:color w:val="000000"/>
                <w:kern w:val="0"/>
                <w14:ligatures w14:val="none"/>
              </w:rPr>
            </w:pPr>
            <w:r>
              <w:rPr>
                <w:rFonts w:eastAsia="Yu Mincho" w:cs="Arial"/>
                <w:color w:val="000000"/>
                <w:kern w:val="0"/>
                <w:szCs w:val="26"/>
                <w14:ligatures w14:val="none"/>
              </w:rPr>
              <w:t>VARCHAR</w:t>
            </w:r>
          </w:p>
        </w:tc>
        <w:tc>
          <w:tcPr>
            <w:tcW w:w="1437" w:type="pct"/>
          </w:tcPr>
          <w:p w14:paraId="0CC60A52" w14:textId="77777777" w:rsidR="00A76095" w:rsidRPr="00BE5DCF" w:rsidRDefault="00A76095">
            <w:pPr>
              <w:spacing w:line="360" w:lineRule="auto"/>
              <w:rPr>
                <w:rFonts w:eastAsia="Yu Mincho" w:cs="Arial"/>
                <w:color w:val="000000"/>
                <w:kern w:val="0"/>
                <w:szCs w:val="26"/>
                <w14:ligatures w14:val="none"/>
              </w:rPr>
            </w:pPr>
          </w:p>
        </w:tc>
        <w:tc>
          <w:tcPr>
            <w:tcW w:w="1135" w:type="pct"/>
          </w:tcPr>
          <w:p w14:paraId="2486AF87" w14:textId="698A056C" w:rsidR="00A76095" w:rsidRPr="00BE5DCF" w:rsidRDefault="00A76095">
            <w:pPr>
              <w:spacing w:line="360" w:lineRule="auto"/>
              <w:rPr>
                <w:rFonts w:eastAsia="Yu Mincho" w:cs="Arial"/>
                <w:color w:val="000000"/>
                <w:kern w:val="0"/>
                <w:szCs w:val="26"/>
                <w14:ligatures w14:val="none"/>
              </w:rPr>
            </w:pPr>
            <w:r>
              <w:rPr>
                <w:rFonts w:eastAsia="Yu Mincho" w:cs="Arial"/>
                <w:color w:val="000000"/>
                <w:kern w:val="0"/>
                <w:szCs w:val="26"/>
                <w14:ligatures w14:val="none"/>
              </w:rPr>
              <w:t>Tên đăng nhập</w:t>
            </w:r>
          </w:p>
        </w:tc>
      </w:tr>
      <w:tr w:rsidR="00A76095" w:rsidRPr="00BE5DCF" w14:paraId="0A6ACE73" w14:textId="77777777">
        <w:trPr>
          <w:trHeight w:val="283"/>
        </w:trPr>
        <w:tc>
          <w:tcPr>
            <w:tcW w:w="377" w:type="pct"/>
            <w:hideMark/>
          </w:tcPr>
          <w:p w14:paraId="08888F8B" w14:textId="77777777" w:rsidR="00A76095" w:rsidRPr="00BE5DCF" w:rsidRDefault="00A76095">
            <w:pPr>
              <w:spacing w:line="360" w:lineRule="auto"/>
              <w:jc w:val="center"/>
              <w:rPr>
                <w:rFonts w:eastAsia="Yu Mincho" w:cs="Arial"/>
                <w:color w:val="171717"/>
                <w:kern w:val="0"/>
                <w:szCs w:val="26"/>
                <w14:ligatures w14:val="none"/>
              </w:rPr>
            </w:pPr>
            <w:r w:rsidRPr="00BE5DCF">
              <w:rPr>
                <w:rFonts w:eastAsia="Yu Mincho" w:cs="Arial"/>
                <w:color w:val="171717"/>
                <w:kern w:val="0"/>
                <w:szCs w:val="26"/>
                <w14:ligatures w14:val="none"/>
              </w:rPr>
              <w:t>3</w:t>
            </w:r>
          </w:p>
        </w:tc>
        <w:tc>
          <w:tcPr>
            <w:tcW w:w="914" w:type="pct"/>
            <w:hideMark/>
          </w:tcPr>
          <w:p w14:paraId="79F773ED" w14:textId="55774887" w:rsidR="00A76095" w:rsidRPr="00BE5DCF" w:rsidRDefault="00A76095">
            <w:pPr>
              <w:spacing w:line="360" w:lineRule="auto"/>
              <w:jc w:val="center"/>
              <w:rPr>
                <w:rFonts w:eastAsia="Yu Mincho" w:cs="Arial"/>
                <w:color w:val="171717"/>
                <w:kern w:val="0"/>
                <w:szCs w:val="26"/>
                <w14:ligatures w14:val="none"/>
              </w:rPr>
            </w:pPr>
            <w:r>
              <w:rPr>
                <w:rFonts w:eastAsia="Yu Mincho" w:cs="Arial"/>
                <w:color w:val="000000"/>
                <w:kern w:val="0"/>
                <w:szCs w:val="26"/>
                <w14:ligatures w14:val="none"/>
              </w:rPr>
              <w:t>Password</w:t>
            </w:r>
          </w:p>
        </w:tc>
        <w:tc>
          <w:tcPr>
            <w:tcW w:w="1137" w:type="pct"/>
          </w:tcPr>
          <w:p w14:paraId="2527404A" w14:textId="1491CAF9" w:rsidR="00A76095" w:rsidRPr="00BE5DCF" w:rsidRDefault="00A76095">
            <w:pPr>
              <w:spacing w:line="360" w:lineRule="auto"/>
              <w:rPr>
                <w:rFonts w:eastAsia="Yu Mincho" w:cs="Arial"/>
                <w:color w:val="171717"/>
                <w:kern w:val="0"/>
                <w:szCs w:val="26"/>
                <w14:ligatures w14:val="none"/>
              </w:rPr>
            </w:pPr>
            <w:r>
              <w:rPr>
                <w:rFonts w:eastAsia="Yu Mincho" w:cs="Arial"/>
                <w:color w:val="000000"/>
                <w:kern w:val="0"/>
                <w:szCs w:val="26"/>
                <w14:ligatures w14:val="none"/>
              </w:rPr>
              <w:t>VARCHAR</w:t>
            </w:r>
          </w:p>
        </w:tc>
        <w:tc>
          <w:tcPr>
            <w:tcW w:w="1437" w:type="pct"/>
          </w:tcPr>
          <w:p w14:paraId="6DDA0DA7" w14:textId="77777777" w:rsidR="00A76095" w:rsidRPr="00BE5DCF" w:rsidRDefault="00A76095">
            <w:pPr>
              <w:spacing w:line="360" w:lineRule="auto"/>
              <w:rPr>
                <w:rFonts w:eastAsia="Yu Mincho" w:cs="Arial"/>
                <w:color w:val="000000"/>
                <w:kern w:val="0"/>
                <w:szCs w:val="26"/>
                <w14:ligatures w14:val="none"/>
              </w:rPr>
            </w:pPr>
          </w:p>
        </w:tc>
        <w:tc>
          <w:tcPr>
            <w:tcW w:w="1135" w:type="pct"/>
          </w:tcPr>
          <w:p w14:paraId="614AB767" w14:textId="0D291285" w:rsidR="00A76095" w:rsidRPr="00BE5DCF" w:rsidRDefault="00A76095">
            <w:pPr>
              <w:spacing w:line="360" w:lineRule="auto"/>
              <w:rPr>
                <w:rFonts w:eastAsia="Yu Mincho" w:cs="Arial"/>
                <w:color w:val="000000"/>
                <w:kern w:val="0"/>
                <w:szCs w:val="26"/>
                <w14:ligatures w14:val="none"/>
              </w:rPr>
            </w:pPr>
            <w:r>
              <w:rPr>
                <w:rFonts w:eastAsia="Yu Mincho" w:cs="Arial"/>
                <w:color w:val="000000"/>
                <w:kern w:val="0"/>
                <w:szCs w:val="26"/>
                <w14:ligatures w14:val="none"/>
              </w:rPr>
              <w:t>Mật khẩu</w:t>
            </w:r>
          </w:p>
        </w:tc>
      </w:tr>
    </w:tbl>
    <w:p w14:paraId="44AF8DAB" w14:textId="60B0EC6D" w:rsidR="00DD02E3" w:rsidRDefault="00DD02E3" w:rsidP="00A76095">
      <w:pPr>
        <w:pStyle w:val="Bnhthng"/>
        <w:rPr>
          <w:rFonts w:eastAsia="Yu Gothic Light"/>
          <w:b/>
          <w:color w:val="0070C0"/>
          <w:szCs w:val="32"/>
          <w:lang w:val="vi-VN"/>
        </w:rPr>
      </w:pPr>
      <w:r>
        <w:rPr>
          <w:noProof/>
          <w:lang w:val="vi-VN"/>
        </w:rPr>
        <w:br w:type="page"/>
      </w:r>
    </w:p>
    <w:p w14:paraId="2C3E19AB" w14:textId="43EF0C16" w:rsidR="00BE12D5" w:rsidRPr="00BE12D5" w:rsidRDefault="00BE12D5" w:rsidP="00DD02E3">
      <w:pPr>
        <w:pStyle w:val="Chng"/>
        <w:rPr>
          <w:noProof/>
          <w:lang w:val="vi-VN"/>
        </w:rPr>
      </w:pPr>
      <w:bookmarkStart w:id="86" w:name="_Toc168520328"/>
      <w:r w:rsidRPr="00BE12D5">
        <w:rPr>
          <w:noProof/>
          <w:lang w:val="vi-VN"/>
        </w:rPr>
        <w:lastRenderedPageBreak/>
        <w:t>THIẾT KẾ GIAO DIỆN</w:t>
      </w:r>
      <w:bookmarkEnd w:id="85"/>
      <w:bookmarkEnd w:id="86"/>
    </w:p>
    <w:p w14:paraId="024D9438" w14:textId="77777777" w:rsidR="00BE12D5" w:rsidRDefault="00BE12D5" w:rsidP="00A76095">
      <w:pPr>
        <w:pStyle w:val="11"/>
        <w:ind w:left="0" w:firstLine="0"/>
        <w:rPr>
          <w:noProof/>
          <w:lang w:val="vi-VN"/>
        </w:rPr>
      </w:pPr>
      <w:bookmarkStart w:id="87" w:name="_Toc75634480"/>
      <w:bookmarkStart w:id="88" w:name="_Toc133018379"/>
      <w:bookmarkStart w:id="89" w:name="_Toc138149599"/>
      <w:bookmarkStart w:id="90" w:name="_Toc168520329"/>
      <w:r w:rsidRPr="00BE12D5">
        <w:rPr>
          <w:noProof/>
          <w:lang w:val="vi-VN"/>
        </w:rPr>
        <w:t>Sơ đồ liên kết màn hình</w:t>
      </w:r>
      <w:bookmarkEnd w:id="87"/>
      <w:bookmarkEnd w:id="88"/>
      <w:bookmarkEnd w:id="89"/>
      <w:bookmarkEnd w:id="90"/>
    </w:p>
    <w:p w14:paraId="753BEC00" w14:textId="23ED4B69" w:rsidR="00BE12D5" w:rsidRDefault="00A7041B" w:rsidP="00BE12D5">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Pr>
          <w:rFonts w:ascii="Times New Roman" w:eastAsia="Yu Mincho" w:hAnsi="Times New Roman" w:cs="Arial"/>
          <w:noProof/>
          <w:color w:val="171717"/>
          <w:kern w:val="0"/>
          <w:sz w:val="26"/>
          <w:bdr w:val="none" w:sz="0" w:space="0" w:color="auto" w:frame="1"/>
          <w14:ligatures w14:val="none"/>
        </w:rPr>
        <w:drawing>
          <wp:inline distT="0" distB="0" distL="0" distR="0" wp14:anchorId="4E690BD7" wp14:editId="2D4257FC">
            <wp:extent cx="3454028" cy="6685808"/>
            <wp:effectExtent l="0" t="0" r="0" b="0"/>
            <wp:docPr id="196748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55154" cy="6687987"/>
                    </a:xfrm>
                    <a:prstGeom prst="rect">
                      <a:avLst/>
                    </a:prstGeom>
                    <a:noFill/>
                  </pic:spPr>
                </pic:pic>
              </a:graphicData>
            </a:graphic>
          </wp:inline>
        </w:drawing>
      </w:r>
    </w:p>
    <w:p w14:paraId="2B1F51F0" w14:textId="77777777" w:rsidR="00A7041B" w:rsidRPr="00BE12D5" w:rsidRDefault="00A7041B" w:rsidP="00A7041B">
      <w:pPr>
        <w:keepNext/>
        <w:spacing w:before="240" w:after="40" w:line="240" w:lineRule="auto"/>
        <w:rPr>
          <w:rFonts w:ascii="Times New Roman" w:eastAsia="Yu Mincho" w:hAnsi="Times New Roman" w:cs="Arial"/>
          <w:noProof/>
          <w:color w:val="171717"/>
          <w:kern w:val="0"/>
          <w:sz w:val="26"/>
          <w:bdr w:val="none" w:sz="0" w:space="0" w:color="auto" w:frame="1"/>
          <w14:ligatures w14:val="none"/>
        </w:rPr>
      </w:pPr>
    </w:p>
    <w:p w14:paraId="16D9BD08" w14:textId="77777777" w:rsidR="00BE12D5" w:rsidRPr="00BE12D5" w:rsidRDefault="00BE12D5" w:rsidP="00A7041B">
      <w:pPr>
        <w:spacing w:before="240" w:after="40" w:line="240" w:lineRule="auto"/>
        <w:ind w:firstLine="284"/>
        <w:contextualSpacing/>
        <w:jc w:val="center"/>
        <w:rPr>
          <w:rFonts w:ascii="Times New Roman" w:eastAsia="Calibri" w:hAnsi="Times New Roman" w:cs="Arial"/>
          <w:i/>
          <w:iCs/>
          <w:noProof/>
          <w:color w:val="3B3838"/>
          <w:sz w:val="26"/>
          <w:szCs w:val="18"/>
          <w:lang w:val="vi-VN"/>
        </w:rPr>
      </w:pPr>
      <w:bookmarkStart w:id="91" w:name="_Toc138162994"/>
      <w:r w:rsidRPr="00BE12D5">
        <w:rPr>
          <w:rFonts w:ascii="Times New Roman" w:eastAsia="Calibri" w:hAnsi="Times New Roman" w:cs="Arial"/>
          <w:i/>
          <w:iCs/>
          <w:noProof/>
          <w:color w:val="3B3838"/>
          <w:sz w:val="26"/>
          <w:szCs w:val="18"/>
          <w:lang w:val="vi-VN"/>
        </w:rPr>
        <w:t xml:space="preserve">Hình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Hình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1</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Sơ đồ liên kết màn hình</w:t>
      </w:r>
      <w:bookmarkEnd w:id="91"/>
    </w:p>
    <w:p w14:paraId="3A359E38" w14:textId="77777777" w:rsidR="00BE12D5" w:rsidRPr="00BE12D5" w:rsidRDefault="00BE12D5" w:rsidP="00A76095">
      <w:pPr>
        <w:pStyle w:val="11"/>
        <w:ind w:left="0" w:firstLine="0"/>
        <w:rPr>
          <w:noProof/>
          <w:lang w:val="vi-VN"/>
        </w:rPr>
      </w:pPr>
      <w:r w:rsidRPr="00BE12D5">
        <w:rPr>
          <w:noProof/>
          <w:lang w:val="vi-VN"/>
        </w:rPr>
        <w:br w:type="page"/>
      </w:r>
      <w:bookmarkStart w:id="92" w:name="_Toc75634481"/>
      <w:bookmarkStart w:id="93" w:name="_Toc133018380"/>
      <w:bookmarkStart w:id="94" w:name="_Toc138149600"/>
      <w:bookmarkStart w:id="95" w:name="_Toc168520330"/>
      <w:r w:rsidRPr="00BE12D5">
        <w:rPr>
          <w:noProof/>
          <w:lang w:val="vi-VN"/>
        </w:rPr>
        <w:lastRenderedPageBreak/>
        <w:t>Danh sách các màn hình</w:t>
      </w:r>
      <w:bookmarkEnd w:id="92"/>
      <w:bookmarkEnd w:id="93"/>
      <w:bookmarkEnd w:id="94"/>
      <w:bookmarkEnd w:id="95"/>
    </w:p>
    <w:p w14:paraId="36039AAB" w14:textId="77777777" w:rsidR="00BE12D5" w:rsidRPr="00BE12D5" w:rsidRDefault="00BE12D5" w:rsidP="00BE12D5">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96" w:name="_Toc138162905"/>
      <w:r w:rsidRPr="00BE12D5">
        <w:rPr>
          <w:rFonts w:ascii="Times New Roman" w:eastAsia="Calibri" w:hAnsi="Times New Roman" w:cs="Arial"/>
          <w:i/>
          <w:iCs/>
          <w:noProof/>
          <w:color w:val="3B3838"/>
          <w:sz w:val="26"/>
          <w:szCs w:val="18"/>
          <w:lang w:val="vi-VN"/>
        </w:rPr>
        <w:t xml:space="preserve">Bảng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Bảng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1</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Danh sách các màn hình</w:t>
      </w:r>
      <w:bookmarkEnd w:id="96"/>
    </w:p>
    <w:tbl>
      <w:tblPr>
        <w:tblStyle w:val="BngLiNhat24"/>
        <w:tblW w:w="5000" w:type="pct"/>
        <w:tblCellMar>
          <w:top w:w="28" w:type="dxa"/>
          <w:left w:w="85" w:type="dxa"/>
          <w:bottom w:w="28" w:type="dxa"/>
          <w:right w:w="85" w:type="dxa"/>
        </w:tblCellMar>
        <w:tblLook w:val="04A0" w:firstRow="1" w:lastRow="0" w:firstColumn="1" w:lastColumn="0" w:noHBand="0" w:noVBand="1"/>
      </w:tblPr>
      <w:tblGrid>
        <w:gridCol w:w="890"/>
        <w:gridCol w:w="2263"/>
        <w:gridCol w:w="2262"/>
        <w:gridCol w:w="3656"/>
      </w:tblGrid>
      <w:tr w:rsidR="00BE12D5" w:rsidRPr="00DD02E3" w14:paraId="27844766" w14:textId="77777777">
        <w:trPr>
          <w:cnfStyle w:val="100000000000" w:firstRow="1" w:lastRow="0" w:firstColumn="0" w:lastColumn="0" w:oddVBand="0" w:evenVBand="0" w:oddHBand="0" w:evenHBand="0" w:firstRowFirstColumn="0" w:firstRowLastColumn="0" w:lastRowFirstColumn="0" w:lastRowLastColumn="0"/>
          <w:trHeight w:val="567"/>
        </w:trPr>
        <w:tc>
          <w:tcPr>
            <w:tcW w:w="490" w:type="pct"/>
            <w:hideMark/>
          </w:tcPr>
          <w:p w14:paraId="4351612C" w14:textId="77777777" w:rsidR="00BE12D5" w:rsidRPr="00DD02E3" w:rsidRDefault="00BE12D5" w:rsidP="001D41A2">
            <w:pPr>
              <w:rPr>
                <w:rFonts w:eastAsia="Yu Mincho" w:cs="Arial"/>
                <w:b w:val="0"/>
                <w:kern w:val="0"/>
                <w:szCs w:val="26"/>
                <w14:ligatures w14:val="none"/>
              </w:rPr>
            </w:pPr>
            <w:r w:rsidRPr="00DD02E3">
              <w:rPr>
                <w:rFonts w:eastAsia="Yu Mincho" w:cs="Arial"/>
                <w:kern w:val="0"/>
                <w:szCs w:val="26"/>
                <w14:ligatures w14:val="none"/>
              </w:rPr>
              <w:t>STT</w:t>
            </w:r>
          </w:p>
        </w:tc>
        <w:tc>
          <w:tcPr>
            <w:tcW w:w="1247" w:type="pct"/>
            <w:hideMark/>
          </w:tcPr>
          <w:p w14:paraId="2409A0AA" w14:textId="77777777" w:rsidR="00BE12D5" w:rsidRPr="00DD02E3" w:rsidRDefault="00BE12D5" w:rsidP="001D41A2">
            <w:pPr>
              <w:rPr>
                <w:rFonts w:eastAsia="Yu Mincho" w:cs="Arial"/>
                <w:b w:val="0"/>
                <w:kern w:val="0"/>
                <w:szCs w:val="26"/>
                <w14:ligatures w14:val="none"/>
              </w:rPr>
            </w:pPr>
            <w:r w:rsidRPr="00DD02E3">
              <w:rPr>
                <w:rFonts w:eastAsia="Yu Mincho" w:cs="Arial"/>
                <w:kern w:val="0"/>
                <w:szCs w:val="26"/>
                <w14:ligatures w14:val="none"/>
              </w:rPr>
              <w:t>Màn hình</w:t>
            </w:r>
          </w:p>
        </w:tc>
        <w:tc>
          <w:tcPr>
            <w:tcW w:w="1247" w:type="pct"/>
          </w:tcPr>
          <w:p w14:paraId="20655EC5" w14:textId="77777777" w:rsidR="00BE12D5" w:rsidRPr="00DD02E3" w:rsidRDefault="00BE12D5" w:rsidP="001D41A2">
            <w:pPr>
              <w:rPr>
                <w:rFonts w:eastAsia="Yu Mincho" w:cs="Arial"/>
                <w:kern w:val="0"/>
                <w:szCs w:val="26"/>
                <w14:ligatures w14:val="none"/>
              </w:rPr>
            </w:pPr>
            <w:r w:rsidRPr="00DD02E3">
              <w:rPr>
                <w:rFonts w:eastAsia="Yu Mincho" w:cs="Arial"/>
                <w:kern w:val="0"/>
                <w:szCs w:val="26"/>
                <w14:ligatures w14:val="none"/>
              </w:rPr>
              <w:t>Loại màn hình</w:t>
            </w:r>
          </w:p>
        </w:tc>
        <w:tc>
          <w:tcPr>
            <w:tcW w:w="2015" w:type="pct"/>
          </w:tcPr>
          <w:p w14:paraId="6BF16A34" w14:textId="77777777" w:rsidR="00BE12D5" w:rsidRPr="00DD02E3" w:rsidRDefault="00BE12D5" w:rsidP="001D41A2">
            <w:pPr>
              <w:rPr>
                <w:rFonts w:eastAsia="Yu Mincho" w:cs="Arial"/>
                <w:kern w:val="0"/>
                <w:szCs w:val="26"/>
                <w14:ligatures w14:val="none"/>
              </w:rPr>
            </w:pPr>
            <w:r w:rsidRPr="00DD02E3">
              <w:rPr>
                <w:rFonts w:eastAsia="Yu Mincho" w:cs="Arial"/>
                <w:kern w:val="0"/>
                <w:szCs w:val="26"/>
                <w14:ligatures w14:val="none"/>
              </w:rPr>
              <w:t>Chức năng</w:t>
            </w:r>
          </w:p>
        </w:tc>
      </w:tr>
      <w:tr w:rsidR="00BE12D5" w:rsidRPr="00DD02E3" w14:paraId="2209EEB4" w14:textId="77777777">
        <w:trPr>
          <w:trHeight w:val="283"/>
        </w:trPr>
        <w:tc>
          <w:tcPr>
            <w:tcW w:w="490" w:type="pct"/>
          </w:tcPr>
          <w:p w14:paraId="18B3ED4C"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1</w:t>
            </w:r>
          </w:p>
        </w:tc>
        <w:tc>
          <w:tcPr>
            <w:tcW w:w="1247" w:type="pct"/>
          </w:tcPr>
          <w:p w14:paraId="49A33CE6"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đăng nhập</w:t>
            </w:r>
          </w:p>
        </w:tc>
        <w:tc>
          <w:tcPr>
            <w:tcW w:w="1247" w:type="pct"/>
          </w:tcPr>
          <w:p w14:paraId="1664178D"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Đăng nhập</w:t>
            </w:r>
          </w:p>
        </w:tc>
        <w:tc>
          <w:tcPr>
            <w:tcW w:w="2015" w:type="pct"/>
          </w:tcPr>
          <w:p w14:paraId="18E84774"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Điền tài khoản và mật khẩu để đăng nhập.</w:t>
            </w:r>
          </w:p>
        </w:tc>
      </w:tr>
      <w:tr w:rsidR="00BE12D5" w:rsidRPr="00DD02E3" w14:paraId="04389296" w14:textId="77777777">
        <w:trPr>
          <w:trHeight w:val="283"/>
        </w:trPr>
        <w:tc>
          <w:tcPr>
            <w:tcW w:w="490" w:type="pct"/>
            <w:hideMark/>
          </w:tcPr>
          <w:p w14:paraId="721746C1"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2</w:t>
            </w:r>
          </w:p>
        </w:tc>
        <w:tc>
          <w:tcPr>
            <w:tcW w:w="1247" w:type="pct"/>
            <w:hideMark/>
          </w:tcPr>
          <w:p w14:paraId="02025261"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lập phiếu bán</w:t>
            </w:r>
          </w:p>
        </w:tc>
        <w:tc>
          <w:tcPr>
            <w:tcW w:w="1247" w:type="pct"/>
          </w:tcPr>
          <w:p w14:paraId="2E1EF4E2"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Nhập liệu, tra cứu</w:t>
            </w:r>
          </w:p>
        </w:tc>
        <w:tc>
          <w:tcPr>
            <w:tcW w:w="2015" w:type="pct"/>
          </w:tcPr>
          <w:p w14:paraId="74A54AEE" w14:textId="6EA75FC2" w:rsidR="00BE12D5" w:rsidRPr="00DD02E3" w:rsidRDefault="00F66E11" w:rsidP="001D41A2">
            <w:pPr>
              <w:rPr>
                <w:rFonts w:eastAsia="Yu Mincho" w:cs="Arial"/>
                <w:color w:val="171717"/>
                <w:kern w:val="0"/>
                <w:szCs w:val="26"/>
                <w14:ligatures w14:val="none"/>
              </w:rPr>
            </w:pPr>
            <w:r w:rsidRPr="002D6382">
              <w:rPr>
                <w:rFonts w:eastAsia="Yu Mincho" w:cs="Arial"/>
                <w:color w:val="171717"/>
                <w:kern w:val="0"/>
                <w:szCs w:val="26"/>
                <w14:ligatures w14:val="none"/>
              </w:rPr>
              <w:t>Tạo</w:t>
            </w:r>
            <w:r w:rsidR="00BE12D5" w:rsidRPr="00DD02E3">
              <w:rPr>
                <w:rFonts w:eastAsia="Yu Mincho" w:cs="Arial"/>
                <w:color w:val="171717"/>
                <w:kern w:val="0"/>
                <w:szCs w:val="26"/>
                <w14:ligatures w14:val="none"/>
              </w:rPr>
              <w:t xml:space="preserve"> phiếu bán, có thể tra cứu các sản phẩm còn trong kho để thêm vào giỏ hàng.</w:t>
            </w:r>
          </w:p>
        </w:tc>
      </w:tr>
      <w:tr w:rsidR="00BE12D5" w:rsidRPr="00DD02E3" w14:paraId="775F5ABB" w14:textId="77777777">
        <w:trPr>
          <w:trHeight w:val="393"/>
        </w:trPr>
        <w:tc>
          <w:tcPr>
            <w:tcW w:w="490" w:type="pct"/>
          </w:tcPr>
          <w:p w14:paraId="095C3D5E"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3</w:t>
            </w:r>
          </w:p>
        </w:tc>
        <w:tc>
          <w:tcPr>
            <w:tcW w:w="1247" w:type="pct"/>
          </w:tcPr>
          <w:p w14:paraId="32AAED75"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phiếu bán</w:t>
            </w:r>
          </w:p>
        </w:tc>
        <w:tc>
          <w:tcPr>
            <w:tcW w:w="1247" w:type="pct"/>
          </w:tcPr>
          <w:p w14:paraId="62645EB8"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3F92A20B" w14:textId="6FC275AE"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 xml:space="preserve">Tra cứu, xem thông tin những phiếu bán đã được </w:t>
            </w:r>
            <w:r w:rsidR="00F66E11" w:rsidRPr="002D6382">
              <w:rPr>
                <w:rFonts w:eastAsia="Yu Mincho" w:cs="Arial"/>
                <w:color w:val="171717"/>
                <w:kern w:val="0"/>
                <w:szCs w:val="26"/>
                <w14:ligatures w14:val="none"/>
              </w:rPr>
              <w:t>tạo</w:t>
            </w:r>
            <w:r w:rsidRPr="00DD02E3">
              <w:rPr>
                <w:rFonts w:eastAsia="Yu Mincho" w:cs="Arial"/>
                <w:color w:val="171717"/>
                <w:kern w:val="0"/>
                <w:szCs w:val="26"/>
                <w14:ligatures w14:val="none"/>
              </w:rPr>
              <w:t>.</w:t>
            </w:r>
          </w:p>
        </w:tc>
      </w:tr>
      <w:tr w:rsidR="00BE12D5" w:rsidRPr="00DD02E3" w14:paraId="37730B68" w14:textId="77777777">
        <w:trPr>
          <w:trHeight w:val="393"/>
        </w:trPr>
        <w:tc>
          <w:tcPr>
            <w:tcW w:w="490" w:type="pct"/>
          </w:tcPr>
          <w:p w14:paraId="2028B6DD"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4</w:t>
            </w:r>
          </w:p>
        </w:tc>
        <w:tc>
          <w:tcPr>
            <w:tcW w:w="1247" w:type="pct"/>
          </w:tcPr>
          <w:p w14:paraId="54FC0ABC"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lập phiếu mua</w:t>
            </w:r>
          </w:p>
        </w:tc>
        <w:tc>
          <w:tcPr>
            <w:tcW w:w="1247" w:type="pct"/>
          </w:tcPr>
          <w:p w14:paraId="6434AEF4"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Nhập liệu, tra cứu</w:t>
            </w:r>
          </w:p>
        </w:tc>
        <w:tc>
          <w:tcPr>
            <w:tcW w:w="2015" w:type="pct"/>
          </w:tcPr>
          <w:p w14:paraId="5428AC9E" w14:textId="2925DB04" w:rsidR="00BE12D5" w:rsidRPr="00DD02E3" w:rsidRDefault="00F66E11" w:rsidP="001D41A2">
            <w:pPr>
              <w:rPr>
                <w:rFonts w:eastAsia="Yu Mincho" w:cs="Arial"/>
                <w:color w:val="171717"/>
                <w:kern w:val="0"/>
                <w:szCs w:val="26"/>
                <w14:ligatures w14:val="none"/>
              </w:rPr>
            </w:pPr>
            <w:r w:rsidRPr="002D6382">
              <w:rPr>
                <w:rFonts w:eastAsia="Yu Mincho" w:cs="Arial"/>
                <w:color w:val="171717"/>
                <w:kern w:val="0"/>
                <w:szCs w:val="26"/>
                <w14:ligatures w14:val="none"/>
              </w:rPr>
              <w:t>Tạo</w:t>
            </w:r>
            <w:r w:rsidR="00BE12D5" w:rsidRPr="00DD02E3">
              <w:rPr>
                <w:rFonts w:eastAsia="Yu Mincho" w:cs="Arial"/>
                <w:color w:val="171717"/>
                <w:kern w:val="0"/>
                <w:szCs w:val="26"/>
                <w14:ligatures w14:val="none"/>
              </w:rPr>
              <w:t xml:space="preserve"> phiếu mua, có thể tra cứu các sản phẩm còn trong kho để lấy thông tin về giá và thêm vào giỏ hàng.</w:t>
            </w:r>
          </w:p>
        </w:tc>
      </w:tr>
      <w:tr w:rsidR="00BE12D5" w:rsidRPr="00DD02E3" w14:paraId="2D373D48" w14:textId="77777777">
        <w:trPr>
          <w:trHeight w:val="393"/>
        </w:trPr>
        <w:tc>
          <w:tcPr>
            <w:tcW w:w="490" w:type="pct"/>
          </w:tcPr>
          <w:p w14:paraId="53895EBC"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5</w:t>
            </w:r>
          </w:p>
        </w:tc>
        <w:tc>
          <w:tcPr>
            <w:tcW w:w="1247" w:type="pct"/>
          </w:tcPr>
          <w:p w14:paraId="580436D9"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phiếu mua</w:t>
            </w:r>
          </w:p>
        </w:tc>
        <w:tc>
          <w:tcPr>
            <w:tcW w:w="1247" w:type="pct"/>
          </w:tcPr>
          <w:p w14:paraId="34B919E5"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3C2331B8" w14:textId="7E029E30"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 xml:space="preserve">Tra cứu, xem thông tin những phiếu mua đã được </w:t>
            </w:r>
            <w:r w:rsidR="00F66E11" w:rsidRPr="002D6382">
              <w:rPr>
                <w:rFonts w:eastAsia="Yu Mincho" w:cs="Arial"/>
                <w:color w:val="171717"/>
                <w:kern w:val="0"/>
                <w:szCs w:val="26"/>
                <w14:ligatures w14:val="none"/>
              </w:rPr>
              <w:t>tạo</w:t>
            </w:r>
            <w:r w:rsidRPr="00DD02E3">
              <w:rPr>
                <w:rFonts w:eastAsia="Yu Mincho" w:cs="Arial"/>
                <w:color w:val="171717"/>
                <w:kern w:val="0"/>
                <w:szCs w:val="26"/>
                <w14:ligatures w14:val="none"/>
              </w:rPr>
              <w:t>.</w:t>
            </w:r>
          </w:p>
        </w:tc>
      </w:tr>
      <w:tr w:rsidR="00BE12D5" w:rsidRPr="00DD02E3" w14:paraId="7EF76B86" w14:textId="77777777">
        <w:trPr>
          <w:trHeight w:val="393"/>
        </w:trPr>
        <w:tc>
          <w:tcPr>
            <w:tcW w:w="490" w:type="pct"/>
          </w:tcPr>
          <w:p w14:paraId="3B36BA0A"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6</w:t>
            </w:r>
          </w:p>
        </w:tc>
        <w:tc>
          <w:tcPr>
            <w:tcW w:w="1247" w:type="pct"/>
          </w:tcPr>
          <w:p w14:paraId="3D8BE507"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lập phiếu dịch vụ</w:t>
            </w:r>
          </w:p>
        </w:tc>
        <w:tc>
          <w:tcPr>
            <w:tcW w:w="1247" w:type="pct"/>
          </w:tcPr>
          <w:p w14:paraId="3ADE1DC0"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Nhập liệu</w:t>
            </w:r>
          </w:p>
        </w:tc>
        <w:tc>
          <w:tcPr>
            <w:tcW w:w="2015" w:type="pct"/>
          </w:tcPr>
          <w:p w14:paraId="76283147" w14:textId="3AFBB257" w:rsidR="00BE12D5" w:rsidRPr="00DD02E3" w:rsidRDefault="00F66E11" w:rsidP="001D41A2">
            <w:pPr>
              <w:rPr>
                <w:rFonts w:eastAsia="Yu Mincho" w:cs="Arial"/>
                <w:color w:val="171717"/>
                <w:kern w:val="0"/>
                <w:szCs w:val="26"/>
                <w14:ligatures w14:val="none"/>
              </w:rPr>
            </w:pPr>
            <w:r w:rsidRPr="002D6382">
              <w:rPr>
                <w:rFonts w:eastAsia="Yu Mincho" w:cs="Arial"/>
                <w:color w:val="171717"/>
                <w:kern w:val="0"/>
                <w:szCs w:val="26"/>
                <w14:ligatures w14:val="none"/>
              </w:rPr>
              <w:t>Tạo phiếu dịch vụ, có thể tra cứu các loại dịch vụ hiện có ở cửa hàng để thêm vào phiếu dịch vụ</w:t>
            </w:r>
          </w:p>
        </w:tc>
      </w:tr>
      <w:tr w:rsidR="00BE12D5" w:rsidRPr="00DD02E3" w14:paraId="056829BE" w14:textId="77777777">
        <w:trPr>
          <w:trHeight w:val="393"/>
        </w:trPr>
        <w:tc>
          <w:tcPr>
            <w:tcW w:w="490" w:type="pct"/>
          </w:tcPr>
          <w:p w14:paraId="74E4E1E5"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7</w:t>
            </w:r>
          </w:p>
        </w:tc>
        <w:tc>
          <w:tcPr>
            <w:tcW w:w="1247" w:type="pct"/>
          </w:tcPr>
          <w:p w14:paraId="0BBB15E4"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phiếu dịch vụ</w:t>
            </w:r>
          </w:p>
        </w:tc>
        <w:tc>
          <w:tcPr>
            <w:tcW w:w="1247" w:type="pct"/>
          </w:tcPr>
          <w:p w14:paraId="23437D82"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6F32A81C" w14:textId="0AE74413" w:rsidR="00BE12D5" w:rsidRPr="00DD02E3" w:rsidRDefault="00F66E11" w:rsidP="001D41A2">
            <w:pPr>
              <w:rPr>
                <w:rFonts w:eastAsia="Yu Mincho" w:cs="Arial"/>
                <w:color w:val="171717"/>
                <w:kern w:val="0"/>
                <w:szCs w:val="26"/>
                <w14:ligatures w14:val="none"/>
              </w:rPr>
            </w:pPr>
            <w:r w:rsidRPr="002D6382">
              <w:rPr>
                <w:rFonts w:eastAsia="Yu Mincho" w:cs="Arial"/>
                <w:color w:val="171717"/>
                <w:kern w:val="0"/>
                <w:szCs w:val="26"/>
                <w14:ligatures w14:val="none"/>
              </w:rPr>
              <w:t>Tra cứu, xem thông tin</w:t>
            </w:r>
            <w:r w:rsidR="00D028AD" w:rsidRPr="002D6382">
              <w:rPr>
                <w:rFonts w:eastAsia="Yu Mincho" w:cs="Arial"/>
                <w:color w:val="171717"/>
                <w:kern w:val="0"/>
                <w:szCs w:val="26"/>
                <w14:ligatures w14:val="none"/>
              </w:rPr>
              <w:t xml:space="preserve"> của các phiếu dịch vụ đã tạo.</w:t>
            </w:r>
          </w:p>
        </w:tc>
      </w:tr>
      <w:tr w:rsidR="00BE12D5" w:rsidRPr="00DD02E3" w14:paraId="34EB5205" w14:textId="77777777">
        <w:trPr>
          <w:trHeight w:val="393"/>
        </w:trPr>
        <w:tc>
          <w:tcPr>
            <w:tcW w:w="490" w:type="pct"/>
          </w:tcPr>
          <w:p w14:paraId="08162356"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8</w:t>
            </w:r>
          </w:p>
        </w:tc>
        <w:tc>
          <w:tcPr>
            <w:tcW w:w="1247" w:type="pct"/>
          </w:tcPr>
          <w:p w14:paraId="54564E64"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danh mục dịch vụ</w:t>
            </w:r>
          </w:p>
        </w:tc>
        <w:tc>
          <w:tcPr>
            <w:tcW w:w="1247" w:type="pct"/>
          </w:tcPr>
          <w:p w14:paraId="0E0A3C5B"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39BA235C" w14:textId="6846668B" w:rsidR="00BE12D5" w:rsidRPr="00DD02E3" w:rsidRDefault="00D028AD" w:rsidP="001D41A2">
            <w:pPr>
              <w:rPr>
                <w:rFonts w:eastAsia="Yu Mincho" w:cs="Arial"/>
                <w:color w:val="171717"/>
                <w:kern w:val="0"/>
                <w:szCs w:val="26"/>
                <w14:ligatures w14:val="none"/>
              </w:rPr>
            </w:pPr>
            <w:r w:rsidRPr="002D6382">
              <w:rPr>
                <w:rFonts w:eastAsia="Yu Mincho" w:cs="Arial"/>
                <w:color w:val="171717"/>
                <w:kern w:val="0"/>
                <w:szCs w:val="26"/>
                <w14:ligatures w14:val="none"/>
              </w:rPr>
              <w:t>Tra cứu</w:t>
            </w:r>
            <w:r w:rsidR="003E3AFB" w:rsidRPr="002D6382">
              <w:rPr>
                <w:rFonts w:eastAsia="Yu Mincho" w:cs="Arial"/>
                <w:color w:val="171717"/>
                <w:kern w:val="0"/>
                <w:szCs w:val="26"/>
                <w14:ligatures w14:val="none"/>
              </w:rPr>
              <w:t>, xem thông tin của các loại dịch vụ hiện có ở cửa hàng, ngoài ra có thể thêm các dịch vụ mới</w:t>
            </w:r>
          </w:p>
        </w:tc>
      </w:tr>
      <w:tr w:rsidR="00BE12D5" w:rsidRPr="00DD02E3" w14:paraId="7220F952" w14:textId="77777777">
        <w:trPr>
          <w:trHeight w:val="393"/>
        </w:trPr>
        <w:tc>
          <w:tcPr>
            <w:tcW w:w="490" w:type="pct"/>
          </w:tcPr>
          <w:p w14:paraId="42B65C3D"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9</w:t>
            </w:r>
          </w:p>
        </w:tc>
        <w:tc>
          <w:tcPr>
            <w:tcW w:w="1247" w:type="pct"/>
          </w:tcPr>
          <w:p w14:paraId="68FD6281"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sản phẩm</w:t>
            </w:r>
          </w:p>
        </w:tc>
        <w:tc>
          <w:tcPr>
            <w:tcW w:w="1247" w:type="pct"/>
          </w:tcPr>
          <w:p w14:paraId="5BB8E09A"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5E8D69CE" w14:textId="41B3E53C" w:rsidR="00BE12D5" w:rsidRPr="00DD02E3" w:rsidRDefault="003E3AFB" w:rsidP="001D41A2">
            <w:pPr>
              <w:rPr>
                <w:rFonts w:eastAsia="Yu Mincho" w:cs="Arial"/>
                <w:color w:val="171717"/>
                <w:kern w:val="0"/>
                <w:szCs w:val="26"/>
                <w14:ligatures w14:val="none"/>
              </w:rPr>
            </w:pPr>
            <w:r w:rsidRPr="002D6382">
              <w:rPr>
                <w:rFonts w:eastAsia="Yu Mincho" w:cs="Arial"/>
                <w:color w:val="171717"/>
                <w:kern w:val="0"/>
                <w:szCs w:val="26"/>
                <w14:ligatures w14:val="none"/>
              </w:rPr>
              <w:t>Tra cứu, xem thông tin của các sản phẩm có ở cửa hàng</w:t>
            </w:r>
            <w:r w:rsidR="006B5CD4" w:rsidRPr="002D6382">
              <w:rPr>
                <w:rFonts w:eastAsia="Yu Mincho" w:cs="Arial"/>
                <w:color w:val="171717"/>
                <w:kern w:val="0"/>
                <w:szCs w:val="26"/>
                <w14:ligatures w14:val="none"/>
              </w:rPr>
              <w:t xml:space="preserve">, ngoài ra có thể thêm mới một </w:t>
            </w:r>
            <w:r w:rsidR="00BC268E" w:rsidRPr="002D6382">
              <w:rPr>
                <w:rFonts w:eastAsia="Yu Mincho" w:cs="Arial"/>
                <w:color w:val="171717"/>
                <w:kern w:val="0"/>
                <w:szCs w:val="26"/>
                <w14:ligatures w14:val="none"/>
              </w:rPr>
              <w:t>sản phẩm</w:t>
            </w:r>
            <w:r w:rsidR="006B5CD4" w:rsidRPr="002D6382">
              <w:rPr>
                <w:rFonts w:eastAsia="Yu Mincho" w:cs="Arial"/>
                <w:color w:val="171717"/>
                <w:kern w:val="0"/>
                <w:szCs w:val="26"/>
                <w14:ligatures w14:val="none"/>
              </w:rPr>
              <w:t xml:space="preserve"> vào</w:t>
            </w:r>
            <w:r w:rsidR="00BC268E" w:rsidRPr="002D6382">
              <w:rPr>
                <w:rFonts w:eastAsia="Yu Mincho" w:cs="Arial"/>
                <w:color w:val="171717"/>
                <w:kern w:val="0"/>
                <w:szCs w:val="26"/>
                <w14:ligatures w14:val="none"/>
              </w:rPr>
              <w:t xml:space="preserve"> cửa hàng</w:t>
            </w:r>
          </w:p>
        </w:tc>
      </w:tr>
      <w:tr w:rsidR="00BE12D5" w:rsidRPr="00DD02E3" w14:paraId="0E26449C" w14:textId="77777777">
        <w:trPr>
          <w:trHeight w:val="393"/>
        </w:trPr>
        <w:tc>
          <w:tcPr>
            <w:tcW w:w="490" w:type="pct"/>
          </w:tcPr>
          <w:p w14:paraId="7609B7CC"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10</w:t>
            </w:r>
          </w:p>
        </w:tc>
        <w:tc>
          <w:tcPr>
            <w:tcW w:w="1247" w:type="pct"/>
          </w:tcPr>
          <w:p w14:paraId="6DDCF46F"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loại sản phẩm</w:t>
            </w:r>
          </w:p>
        </w:tc>
        <w:tc>
          <w:tcPr>
            <w:tcW w:w="1247" w:type="pct"/>
          </w:tcPr>
          <w:p w14:paraId="509A32BF"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46999CEF" w14:textId="2CC2F81D" w:rsidR="00BE12D5" w:rsidRPr="00DD02E3" w:rsidRDefault="00BC268E" w:rsidP="001D41A2">
            <w:pPr>
              <w:rPr>
                <w:rFonts w:eastAsia="Yu Mincho" w:cs="Arial"/>
                <w:color w:val="171717"/>
                <w:kern w:val="0"/>
                <w:szCs w:val="26"/>
                <w14:ligatures w14:val="none"/>
              </w:rPr>
            </w:pPr>
            <w:r w:rsidRPr="002D6382">
              <w:rPr>
                <w:rFonts w:eastAsia="Yu Mincho" w:cs="Arial"/>
                <w:color w:val="171717"/>
                <w:kern w:val="0"/>
                <w:szCs w:val="26"/>
                <w14:ligatures w14:val="none"/>
              </w:rPr>
              <w:t xml:space="preserve">Tra cứu, xem thông tin của các loại sản phẩm </w:t>
            </w:r>
            <w:r w:rsidR="00CA05A2" w:rsidRPr="002D6382">
              <w:rPr>
                <w:rFonts w:eastAsia="Yu Mincho" w:cs="Arial"/>
                <w:color w:val="171717"/>
                <w:kern w:val="0"/>
                <w:szCs w:val="26"/>
                <w14:ligatures w14:val="none"/>
              </w:rPr>
              <w:t>của cửa hàng, ngoài ra còn có thể thêm mới loại sản phẩm ngoài những loại sản phẩm đã có ở cửa hàng</w:t>
            </w:r>
          </w:p>
        </w:tc>
      </w:tr>
      <w:tr w:rsidR="00BE12D5" w:rsidRPr="00DD02E3" w14:paraId="07C60BF0" w14:textId="77777777">
        <w:trPr>
          <w:trHeight w:val="393"/>
        </w:trPr>
        <w:tc>
          <w:tcPr>
            <w:tcW w:w="490" w:type="pct"/>
          </w:tcPr>
          <w:p w14:paraId="6D22C898"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11</w:t>
            </w:r>
          </w:p>
        </w:tc>
        <w:tc>
          <w:tcPr>
            <w:tcW w:w="1247" w:type="pct"/>
          </w:tcPr>
          <w:p w14:paraId="6A766AB3"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đơn vị tính</w:t>
            </w:r>
          </w:p>
        </w:tc>
        <w:tc>
          <w:tcPr>
            <w:tcW w:w="1247" w:type="pct"/>
          </w:tcPr>
          <w:p w14:paraId="5BE83C0D"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7754B58E" w14:textId="05C84703" w:rsidR="00BE12D5" w:rsidRPr="00DD02E3" w:rsidRDefault="007B7F93" w:rsidP="001D41A2">
            <w:pPr>
              <w:rPr>
                <w:rFonts w:eastAsia="Yu Mincho" w:cs="Arial"/>
                <w:color w:val="171717"/>
                <w:kern w:val="0"/>
                <w:szCs w:val="26"/>
                <w14:ligatures w14:val="none"/>
              </w:rPr>
            </w:pPr>
            <w:r w:rsidRPr="002D6382">
              <w:rPr>
                <w:rFonts w:eastAsia="Yu Mincho" w:cs="Arial"/>
                <w:color w:val="171717"/>
                <w:kern w:val="0"/>
                <w:szCs w:val="26"/>
                <w14:ligatures w14:val="none"/>
              </w:rPr>
              <w:t xml:space="preserve">Tra cứu, xem thông tin của các đơn vị hiện có của các loại sản phẩm, ngoài ra còn có thể thêm mới </w:t>
            </w:r>
            <w:r w:rsidR="00EE5C96" w:rsidRPr="002D6382">
              <w:rPr>
                <w:rFonts w:eastAsia="Yu Mincho" w:cs="Arial"/>
                <w:color w:val="171717"/>
                <w:kern w:val="0"/>
                <w:szCs w:val="26"/>
                <w14:ligatures w14:val="none"/>
              </w:rPr>
              <w:t>đơn vị tính cho loại sản phẩm</w:t>
            </w:r>
            <w:r w:rsidRPr="002D6382">
              <w:rPr>
                <w:rFonts w:eastAsia="Yu Mincho" w:cs="Arial"/>
                <w:color w:val="171717"/>
                <w:kern w:val="0"/>
                <w:szCs w:val="26"/>
                <w14:ligatures w14:val="none"/>
              </w:rPr>
              <w:t xml:space="preserve"> ngoài những </w:t>
            </w:r>
            <w:r w:rsidR="00EE5C96" w:rsidRPr="002D6382">
              <w:rPr>
                <w:rFonts w:eastAsia="Yu Mincho" w:cs="Arial"/>
                <w:color w:val="171717"/>
                <w:kern w:val="0"/>
                <w:szCs w:val="26"/>
                <w14:ligatures w14:val="none"/>
              </w:rPr>
              <w:t>đơn vị tính</w:t>
            </w:r>
            <w:r w:rsidRPr="002D6382">
              <w:rPr>
                <w:rFonts w:eastAsia="Yu Mincho" w:cs="Arial"/>
                <w:color w:val="171717"/>
                <w:kern w:val="0"/>
                <w:szCs w:val="26"/>
                <w14:ligatures w14:val="none"/>
              </w:rPr>
              <w:t xml:space="preserve"> đã có ở cửa hàng</w:t>
            </w:r>
          </w:p>
        </w:tc>
      </w:tr>
      <w:tr w:rsidR="00BE12D5" w:rsidRPr="00DD02E3" w14:paraId="28DA4174" w14:textId="77777777">
        <w:trPr>
          <w:trHeight w:val="393"/>
        </w:trPr>
        <w:tc>
          <w:tcPr>
            <w:tcW w:w="490" w:type="pct"/>
          </w:tcPr>
          <w:p w14:paraId="53C4B9B2"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t>12</w:t>
            </w:r>
          </w:p>
        </w:tc>
        <w:tc>
          <w:tcPr>
            <w:tcW w:w="1247" w:type="pct"/>
          </w:tcPr>
          <w:p w14:paraId="3D14D4C1"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tra cứu nhà cung cấp</w:t>
            </w:r>
          </w:p>
        </w:tc>
        <w:tc>
          <w:tcPr>
            <w:tcW w:w="1247" w:type="pct"/>
          </w:tcPr>
          <w:p w14:paraId="6332C9F3"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Tra cứu</w:t>
            </w:r>
          </w:p>
        </w:tc>
        <w:tc>
          <w:tcPr>
            <w:tcW w:w="2015" w:type="pct"/>
          </w:tcPr>
          <w:p w14:paraId="2E7A6750" w14:textId="49AE372F" w:rsidR="00BE12D5" w:rsidRPr="00DD02E3" w:rsidRDefault="00EE5C96" w:rsidP="001D41A2">
            <w:pPr>
              <w:rPr>
                <w:rFonts w:eastAsia="Yu Mincho" w:cs="Arial"/>
                <w:color w:val="171717"/>
                <w:kern w:val="0"/>
                <w:szCs w:val="26"/>
                <w14:ligatures w14:val="none"/>
              </w:rPr>
            </w:pPr>
            <w:r w:rsidRPr="002D6382">
              <w:rPr>
                <w:rFonts w:eastAsia="Yu Mincho" w:cs="Arial"/>
                <w:color w:val="171717"/>
                <w:kern w:val="0"/>
                <w:szCs w:val="26"/>
                <w14:ligatures w14:val="none"/>
              </w:rPr>
              <w:t>Xem thống tin, tra cứu các nhà cung cấp đ</w:t>
            </w:r>
            <w:r w:rsidR="00CD30C8" w:rsidRPr="002D6382">
              <w:rPr>
                <w:rFonts w:eastAsia="Yu Mincho" w:cs="Arial"/>
                <w:color w:val="171717"/>
                <w:kern w:val="0"/>
                <w:szCs w:val="26"/>
                <w14:ligatures w14:val="none"/>
              </w:rPr>
              <w:t xml:space="preserve">ang hợp tác với cửa hàng, ngoài ra còn có thể thêm </w:t>
            </w:r>
            <w:r w:rsidR="00CD30C8" w:rsidRPr="002D6382">
              <w:rPr>
                <w:rFonts w:eastAsia="Yu Mincho" w:cs="Arial"/>
                <w:color w:val="171717"/>
                <w:kern w:val="0"/>
                <w:szCs w:val="26"/>
                <w14:ligatures w14:val="none"/>
              </w:rPr>
              <w:lastRenderedPageBreak/>
              <w:t>mới nhà cung cấp ngoài những nhà cung cấp đã hợp tác với cửa hàng</w:t>
            </w:r>
          </w:p>
        </w:tc>
      </w:tr>
      <w:tr w:rsidR="00BE12D5" w:rsidRPr="00DD02E3" w14:paraId="376D0A6C" w14:textId="77777777">
        <w:trPr>
          <w:trHeight w:val="393"/>
        </w:trPr>
        <w:tc>
          <w:tcPr>
            <w:tcW w:w="490" w:type="pct"/>
          </w:tcPr>
          <w:p w14:paraId="580DCD5D" w14:textId="77777777" w:rsidR="00BE12D5" w:rsidRPr="00DD02E3" w:rsidRDefault="00BE12D5" w:rsidP="001D41A2">
            <w:pPr>
              <w:jc w:val="center"/>
              <w:rPr>
                <w:rFonts w:eastAsia="Yu Mincho" w:cs="Arial"/>
                <w:color w:val="171717"/>
                <w:kern w:val="0"/>
                <w:szCs w:val="26"/>
                <w14:ligatures w14:val="none"/>
              </w:rPr>
            </w:pPr>
            <w:r w:rsidRPr="00DD02E3">
              <w:rPr>
                <w:rFonts w:eastAsia="Yu Mincho" w:cs="Arial"/>
                <w:color w:val="171717"/>
                <w:kern w:val="0"/>
                <w:szCs w:val="26"/>
                <w14:ligatures w14:val="none"/>
              </w:rPr>
              <w:lastRenderedPageBreak/>
              <w:t>13</w:t>
            </w:r>
          </w:p>
        </w:tc>
        <w:tc>
          <w:tcPr>
            <w:tcW w:w="1247" w:type="pct"/>
          </w:tcPr>
          <w:p w14:paraId="248C5AE7"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Màn hình lập báo cáo tồn kho.</w:t>
            </w:r>
          </w:p>
        </w:tc>
        <w:tc>
          <w:tcPr>
            <w:tcW w:w="1247" w:type="pct"/>
          </w:tcPr>
          <w:p w14:paraId="37881BE5" w14:textId="77777777" w:rsidR="00BE12D5" w:rsidRPr="00DD02E3" w:rsidRDefault="00BE12D5" w:rsidP="001D41A2">
            <w:pPr>
              <w:rPr>
                <w:rFonts w:eastAsia="Yu Mincho" w:cs="Arial"/>
                <w:color w:val="171717"/>
                <w:kern w:val="0"/>
                <w:szCs w:val="26"/>
                <w14:ligatures w14:val="none"/>
              </w:rPr>
            </w:pPr>
            <w:r w:rsidRPr="00DD02E3">
              <w:rPr>
                <w:rFonts w:eastAsia="Yu Mincho" w:cs="Arial"/>
                <w:color w:val="171717"/>
                <w:kern w:val="0"/>
                <w:szCs w:val="26"/>
                <w14:ligatures w14:val="none"/>
              </w:rPr>
              <w:t>Xuất</w:t>
            </w:r>
          </w:p>
        </w:tc>
        <w:tc>
          <w:tcPr>
            <w:tcW w:w="2015" w:type="pct"/>
          </w:tcPr>
          <w:p w14:paraId="7BA30112" w14:textId="15088A18" w:rsidR="00BE12D5" w:rsidRPr="00DD02E3" w:rsidRDefault="007B176D" w:rsidP="001D41A2">
            <w:pPr>
              <w:rPr>
                <w:rFonts w:eastAsia="Yu Mincho" w:cs="Arial"/>
                <w:color w:val="171717"/>
                <w:kern w:val="0"/>
                <w:szCs w:val="26"/>
                <w14:ligatures w14:val="none"/>
              </w:rPr>
            </w:pPr>
            <w:r w:rsidRPr="002D6382">
              <w:rPr>
                <w:rFonts w:eastAsia="Yu Mincho" w:cs="Arial"/>
                <w:color w:val="171717"/>
                <w:kern w:val="0"/>
                <w:szCs w:val="26"/>
                <w14:ligatures w14:val="none"/>
              </w:rPr>
              <w:t>Tạo báo cáo tồn kho cho các sản phẩm.</w:t>
            </w:r>
          </w:p>
        </w:tc>
      </w:tr>
    </w:tbl>
    <w:p w14:paraId="6D35A6E0" w14:textId="77777777" w:rsidR="00BE12D5" w:rsidRPr="00BE12D5" w:rsidRDefault="00BE12D5" w:rsidP="002D6382">
      <w:pPr>
        <w:pStyle w:val="11"/>
        <w:spacing w:before="240"/>
        <w:rPr>
          <w:noProof/>
          <w:lang w:val="vi-VN"/>
        </w:rPr>
      </w:pPr>
      <w:bookmarkStart w:id="97" w:name="_Toc138149601"/>
      <w:bookmarkStart w:id="98" w:name="_Toc168520331"/>
      <w:r w:rsidRPr="00BE12D5">
        <w:rPr>
          <w:noProof/>
          <w:lang w:val="vi-VN"/>
        </w:rPr>
        <w:t>Mô tả các thành phần chính</w:t>
      </w:r>
      <w:bookmarkEnd w:id="97"/>
      <w:bookmarkEnd w:id="98"/>
    </w:p>
    <w:p w14:paraId="3E4FD0D1" w14:textId="77777777" w:rsidR="00BE12D5" w:rsidRPr="00BE12D5" w:rsidRDefault="00BE12D5" w:rsidP="00F71358">
      <w:pPr>
        <w:pStyle w:val="111"/>
        <w:rPr>
          <w:noProof/>
          <w:lang w:val="vi-VN"/>
        </w:rPr>
      </w:pPr>
      <w:bookmarkStart w:id="99" w:name="_Toc168520332"/>
      <w:r w:rsidRPr="00BE12D5">
        <w:rPr>
          <w:noProof/>
          <w:lang w:val="vi-VN"/>
        </w:rPr>
        <w:t>Sidebar</w:t>
      </w:r>
      <w:bookmarkEnd w:id="99"/>
    </w:p>
    <w:p w14:paraId="170ABC11" w14:textId="77777777" w:rsidR="00BE12D5" w:rsidRPr="00BE12D5" w:rsidRDefault="00BE12D5" w:rsidP="00F71358">
      <w:pPr>
        <w:pStyle w:val="1111"/>
        <w:rPr>
          <w:noProof/>
          <w:lang w:val="vi-VN"/>
        </w:rPr>
      </w:pPr>
      <w:r w:rsidRPr="00BE12D5">
        <w:rPr>
          <w:noProof/>
          <w:lang w:val="vi-VN"/>
        </w:rPr>
        <w:t>Giao diện</w:t>
      </w:r>
    </w:p>
    <w:p w14:paraId="11DD9F5C" w14:textId="5CBA7182" w:rsidR="00BE12D5" w:rsidRPr="00BE12D5" w:rsidRDefault="00B45BB4" w:rsidP="00BE12D5">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B45BB4">
        <w:rPr>
          <w:rFonts w:ascii="Times New Roman" w:eastAsia="Yu Mincho" w:hAnsi="Times New Roman" w:cs="Arial"/>
          <w:noProof/>
          <w:color w:val="171717"/>
          <w:kern w:val="0"/>
          <w:sz w:val="26"/>
          <w:bdr w:val="none" w:sz="0" w:space="0" w:color="auto" w:frame="1"/>
          <w14:ligatures w14:val="none"/>
        </w:rPr>
        <w:drawing>
          <wp:inline distT="0" distB="0" distL="0" distR="0" wp14:anchorId="77A16CC7" wp14:editId="01F53FAA">
            <wp:extent cx="3553321" cy="5839640"/>
            <wp:effectExtent l="0" t="0" r="9525" b="8890"/>
            <wp:docPr id="197633146" name="Hình ảnh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3146" name="Hình ảnh 1" descr="Ảnh có chứa văn bản, ảnh chụp màn hình, Phông chữ, biểu tượng&#10;&#10;Mô tả được tạo tự động"/>
                    <pic:cNvPicPr/>
                  </pic:nvPicPr>
                  <pic:blipFill>
                    <a:blip r:embed="rId42"/>
                    <a:stretch>
                      <a:fillRect/>
                    </a:stretch>
                  </pic:blipFill>
                  <pic:spPr>
                    <a:xfrm>
                      <a:off x="0" y="0"/>
                      <a:ext cx="3553321" cy="5839640"/>
                    </a:xfrm>
                    <a:prstGeom prst="rect">
                      <a:avLst/>
                    </a:prstGeom>
                  </pic:spPr>
                </pic:pic>
              </a:graphicData>
            </a:graphic>
          </wp:inline>
        </w:drawing>
      </w:r>
    </w:p>
    <w:p w14:paraId="7E375553" w14:textId="77777777" w:rsidR="00BE12D5" w:rsidRPr="00BE12D5" w:rsidRDefault="00BE12D5" w:rsidP="00BE12D5">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00" w:name="_Toc138162995"/>
      <w:r w:rsidRPr="00BE12D5">
        <w:rPr>
          <w:rFonts w:ascii="Times New Roman" w:eastAsia="Calibri" w:hAnsi="Times New Roman" w:cs="Arial"/>
          <w:i/>
          <w:iCs/>
          <w:noProof/>
          <w:color w:val="3B3838"/>
          <w:sz w:val="26"/>
          <w:szCs w:val="18"/>
          <w:lang w:val="vi-VN"/>
        </w:rPr>
        <w:t xml:space="preserve">Hình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Hình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2</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Sidebar</w:t>
      </w:r>
      <w:bookmarkEnd w:id="100"/>
    </w:p>
    <w:p w14:paraId="16A6D331" w14:textId="77777777" w:rsidR="00BE12D5" w:rsidRPr="00BE12D5" w:rsidRDefault="00BE12D5" w:rsidP="00505EE3">
      <w:pPr>
        <w:pStyle w:val="1111"/>
        <w:rPr>
          <w:rFonts w:eastAsia="Yu Gothic Light"/>
          <w:b w:val="0"/>
          <w:i/>
          <w:iCs/>
          <w:noProof/>
          <w:color w:val="171717"/>
          <w:lang w:val="vi-VN"/>
        </w:rPr>
      </w:pPr>
      <w:r w:rsidRPr="001D41A2">
        <w:rPr>
          <w:lang w:val="vi-VN"/>
        </w:rPr>
        <w:t>Mô tả các đối tượng</w:t>
      </w:r>
    </w:p>
    <w:p w14:paraId="1900C516" w14:textId="77777777" w:rsidR="00BE12D5" w:rsidRPr="00BE12D5" w:rsidRDefault="00BE12D5" w:rsidP="00BE12D5">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01" w:name="_Toc138162906"/>
      <w:r w:rsidRPr="00BE12D5">
        <w:rPr>
          <w:rFonts w:ascii="Times New Roman" w:eastAsia="Calibri" w:hAnsi="Times New Roman" w:cs="Arial"/>
          <w:i/>
          <w:iCs/>
          <w:noProof/>
          <w:color w:val="3B3838"/>
          <w:sz w:val="26"/>
          <w:szCs w:val="18"/>
          <w:lang w:val="vi-VN"/>
        </w:rPr>
        <w:lastRenderedPageBreak/>
        <w:t xml:space="preserve">Bảng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Bảng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2</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Mô tả Side bar</w:t>
      </w:r>
      <w:bookmarkEnd w:id="101"/>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7"/>
        <w:gridCol w:w="1903"/>
        <w:gridCol w:w="1317"/>
        <w:gridCol w:w="2927"/>
        <w:gridCol w:w="2187"/>
      </w:tblGrid>
      <w:tr w:rsidR="00BE12D5" w:rsidRPr="001D41A2" w14:paraId="100D5007"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D959F01" w14:textId="77777777" w:rsidR="00BE12D5" w:rsidRPr="00C671DF" w:rsidRDefault="00BE12D5" w:rsidP="00BE12D5">
            <w:pPr>
              <w:spacing w:before="40" w:after="40" w:line="300" w:lineRule="auto"/>
              <w:contextualSpacing/>
              <w:jc w:val="center"/>
              <w:rPr>
                <w:rFonts w:eastAsia="Calibri" w:cs="Arial"/>
                <w:b/>
                <w:bCs/>
                <w:noProof/>
                <w:color w:val="FFFFFF"/>
                <w:sz w:val="26"/>
                <w:szCs w:val="26"/>
                <w:lang w:val="vi-VN"/>
              </w:rPr>
            </w:pPr>
            <w:r w:rsidRPr="00C671DF">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001C42E" w14:textId="77777777" w:rsidR="00BE12D5" w:rsidRPr="00C671DF" w:rsidRDefault="00BE12D5" w:rsidP="00BE12D5">
            <w:pPr>
              <w:spacing w:before="40" w:after="40" w:line="300" w:lineRule="auto"/>
              <w:contextualSpacing/>
              <w:jc w:val="center"/>
              <w:rPr>
                <w:rFonts w:eastAsia="Calibri" w:cs="Arial"/>
                <w:b/>
                <w:bCs/>
                <w:noProof/>
                <w:color w:val="FFFFFF"/>
                <w:sz w:val="26"/>
                <w:szCs w:val="26"/>
                <w:lang w:val="vi-VN"/>
              </w:rPr>
            </w:pPr>
            <w:r w:rsidRPr="00C671DF">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ECFD1E1" w14:textId="77777777" w:rsidR="00BE12D5" w:rsidRPr="00C671DF" w:rsidRDefault="00BE12D5" w:rsidP="00BE12D5">
            <w:pPr>
              <w:spacing w:before="40" w:after="40" w:line="300" w:lineRule="auto"/>
              <w:contextualSpacing/>
              <w:jc w:val="center"/>
              <w:rPr>
                <w:rFonts w:eastAsia="Calibri" w:cs="Arial"/>
                <w:b/>
                <w:bCs/>
                <w:noProof/>
                <w:color w:val="FFFFFF"/>
                <w:sz w:val="26"/>
                <w:szCs w:val="26"/>
                <w:lang w:val="vi-VN"/>
              </w:rPr>
            </w:pPr>
            <w:r w:rsidRPr="00C671DF">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5B39548" w14:textId="77777777" w:rsidR="00BE12D5" w:rsidRPr="00C671DF" w:rsidRDefault="00BE12D5" w:rsidP="00BE12D5">
            <w:pPr>
              <w:spacing w:before="40" w:after="40" w:line="300" w:lineRule="auto"/>
              <w:contextualSpacing/>
              <w:jc w:val="center"/>
              <w:rPr>
                <w:rFonts w:eastAsia="Calibri" w:cs="Arial"/>
                <w:b/>
                <w:bCs/>
                <w:noProof/>
                <w:color w:val="FFFFFF"/>
                <w:sz w:val="26"/>
                <w:szCs w:val="26"/>
                <w:lang w:val="vi-VN"/>
              </w:rPr>
            </w:pPr>
            <w:r w:rsidRPr="00C671DF">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572CC1D" w14:textId="77777777" w:rsidR="00BE12D5" w:rsidRPr="00C671DF" w:rsidRDefault="00BE12D5" w:rsidP="00BE12D5">
            <w:pPr>
              <w:spacing w:before="40" w:after="40" w:line="300" w:lineRule="auto"/>
              <w:contextualSpacing/>
              <w:jc w:val="center"/>
              <w:rPr>
                <w:rFonts w:eastAsia="Calibri" w:cs="Arial"/>
                <w:b/>
                <w:bCs/>
                <w:noProof/>
                <w:color w:val="FFFFFF"/>
                <w:sz w:val="26"/>
                <w:szCs w:val="26"/>
                <w:lang w:val="vi-VN"/>
              </w:rPr>
            </w:pPr>
            <w:r w:rsidRPr="00C671DF">
              <w:rPr>
                <w:rFonts w:eastAsia="Calibri" w:cs="Arial"/>
                <w:b/>
                <w:bCs/>
                <w:noProof/>
                <w:color w:val="FFFFFF"/>
                <w:sz w:val="26"/>
                <w:szCs w:val="26"/>
                <w:lang w:val="vi-VN"/>
              </w:rPr>
              <w:t>Ghi chú</w:t>
            </w:r>
          </w:p>
        </w:tc>
      </w:tr>
      <w:tr w:rsidR="00BE12D5" w:rsidRPr="001D41A2" w14:paraId="587912E3" w14:textId="77777777" w:rsidTr="001D41A2">
        <w:tc>
          <w:tcPr>
            <w:tcW w:w="401" w:type="pct"/>
            <w:tcBorders>
              <w:top w:val="single" w:sz="4" w:space="0" w:color="000000"/>
              <w:left w:val="single" w:sz="4" w:space="0" w:color="D0CECE"/>
              <w:bottom w:val="single" w:sz="4" w:space="0" w:color="D0CECE"/>
              <w:right w:val="single" w:sz="4" w:space="0" w:color="D0CECE"/>
            </w:tcBorders>
          </w:tcPr>
          <w:p w14:paraId="69C3C7B3"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16D10FD9" w14:textId="77777777" w:rsidR="00BE12D5" w:rsidRPr="00C671DF" w:rsidRDefault="00CC6C80"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rPr>
              <w:t>logo</w:t>
            </w:r>
          </w:p>
        </w:tc>
        <w:tc>
          <w:tcPr>
            <w:tcW w:w="727" w:type="pct"/>
            <w:tcBorders>
              <w:top w:val="single" w:sz="4" w:space="0" w:color="000000"/>
              <w:left w:val="single" w:sz="4" w:space="0" w:color="D0CECE"/>
              <w:bottom w:val="single" w:sz="4" w:space="0" w:color="D0CECE"/>
              <w:right w:val="single" w:sz="4" w:space="0" w:color="D0CECE"/>
            </w:tcBorders>
          </w:tcPr>
          <w:p w14:paraId="6D59A7EF" w14:textId="322B6CDA" w:rsidR="00BE12D5" w:rsidRPr="00C671DF" w:rsidRDefault="00C671DF"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rPr>
              <w:t>Text</w:t>
            </w:r>
          </w:p>
        </w:tc>
        <w:tc>
          <w:tcPr>
            <w:tcW w:w="1615" w:type="pct"/>
            <w:tcBorders>
              <w:top w:val="single" w:sz="4" w:space="0" w:color="000000"/>
              <w:left w:val="single" w:sz="4" w:space="0" w:color="D0CECE"/>
              <w:bottom w:val="single" w:sz="4" w:space="0" w:color="D0CECE"/>
              <w:right w:val="single" w:sz="4" w:space="0" w:color="D0CECE"/>
            </w:tcBorders>
          </w:tcPr>
          <w:p w14:paraId="238C6D31" w14:textId="7D4917E0"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Tên</w:t>
            </w:r>
            <w:r w:rsidR="00914CE0">
              <w:rPr>
                <w:rFonts w:eastAsia="Calibri" w:cs="Arial"/>
                <w:noProof/>
                <w:color w:val="171717"/>
                <w:sz w:val="26"/>
                <w:szCs w:val="26"/>
              </w:rPr>
              <w:t xml:space="preserve"> cửa hàng/</w:t>
            </w:r>
            <w:r w:rsidRPr="00C671DF">
              <w:rPr>
                <w:rFonts w:eastAsia="Calibri" w:cs="Arial"/>
                <w:noProof/>
                <w:color w:val="171717"/>
                <w:sz w:val="26"/>
                <w:szCs w:val="26"/>
                <w:lang w:val="vi-VN"/>
              </w:rPr>
              <w:t>app.</w:t>
            </w:r>
          </w:p>
        </w:tc>
        <w:tc>
          <w:tcPr>
            <w:tcW w:w="1207" w:type="pct"/>
            <w:tcBorders>
              <w:top w:val="single" w:sz="4" w:space="0" w:color="000000"/>
              <w:left w:val="single" w:sz="4" w:space="0" w:color="D0CECE"/>
              <w:bottom w:val="single" w:sz="4" w:space="0" w:color="D0CECE"/>
              <w:right w:val="single" w:sz="4" w:space="0" w:color="D0CECE"/>
            </w:tcBorders>
          </w:tcPr>
          <w:p w14:paraId="5D45C3E5"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3CAF9DC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7D6817B"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3B321E8E" w14:textId="4DAA41EC"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sell</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0CCB0362"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634D7940" w14:textId="402480F3"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bán hàng</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2E31845D"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11BB8B3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844CBC3"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4249C3F8" w14:textId="60C6F0CF"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buy</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22EFC98D"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6413F27F" w14:textId="7EA9025B"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mua hàng</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6C4AEEE4"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7A8DD52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2D90736"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3AF685F9" w14:textId="528A6C42"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service</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1E7E75C1"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74782DD9" w14:textId="37FA7F51"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dịch vụ</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4183DBA3"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0729DC5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E372A50"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155EFD55" w14:textId="49F74A96"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supplier</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7829572E"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65026D7B" w14:textId="2CDE386B"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nhà cung cấp</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292EE592"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474821A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BF7E32E"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1FD33E2B" w14:textId="3B148B9B"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product</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0604C52D"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000D02C1" w14:textId="5B68EF9C"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sản phẩm</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0E2F4A75"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r w:rsidR="00BE12D5" w:rsidRPr="001D41A2" w14:paraId="464B6CF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53FDF2D" w14:textId="77777777" w:rsidR="00BE12D5" w:rsidRPr="00C671DF" w:rsidRDefault="00BE12D5" w:rsidP="00BE12D5">
            <w:pPr>
              <w:spacing w:before="40" w:after="40" w:line="300" w:lineRule="auto"/>
              <w:contextualSpacing/>
              <w:jc w:val="center"/>
              <w:rPr>
                <w:rFonts w:eastAsia="Calibri" w:cs="Arial"/>
                <w:noProof/>
                <w:color w:val="171717"/>
                <w:sz w:val="26"/>
                <w:szCs w:val="26"/>
                <w:lang w:val="vi-VN"/>
              </w:rPr>
            </w:pPr>
            <w:r w:rsidRPr="00C671DF">
              <w:rPr>
                <w:rFonts w:eastAsia="Calibri" w:cs="Arial"/>
                <w:noProof/>
                <w:color w:val="171717"/>
                <w:sz w:val="26"/>
                <w:szCs w:val="26"/>
                <w:lang w:val="vi-VN"/>
              </w:rPr>
              <w:t>7</w:t>
            </w:r>
          </w:p>
        </w:tc>
        <w:tc>
          <w:tcPr>
            <w:tcW w:w="1050" w:type="pct"/>
            <w:tcBorders>
              <w:top w:val="single" w:sz="4" w:space="0" w:color="D0CECE"/>
              <w:left w:val="single" w:sz="4" w:space="0" w:color="D0CECE"/>
              <w:bottom w:val="single" w:sz="4" w:space="0" w:color="D0CECE"/>
              <w:right w:val="single" w:sz="4" w:space="0" w:color="D0CECE"/>
            </w:tcBorders>
          </w:tcPr>
          <w:p w14:paraId="6E618B00" w14:textId="20597FA9" w:rsidR="00BE12D5" w:rsidRPr="005D0CCE" w:rsidRDefault="00BE12D5" w:rsidP="00BE12D5">
            <w:pPr>
              <w:spacing w:before="40" w:after="40" w:line="300" w:lineRule="auto"/>
              <w:contextualSpacing/>
              <w:rPr>
                <w:rFonts w:eastAsia="Calibri" w:cs="Arial"/>
                <w:noProof/>
                <w:color w:val="171717"/>
                <w:sz w:val="26"/>
                <w:szCs w:val="26"/>
              </w:rPr>
            </w:pPr>
            <w:r w:rsidRPr="00C671DF">
              <w:rPr>
                <w:rFonts w:eastAsia="Calibri" w:cs="Arial"/>
                <w:noProof/>
                <w:color w:val="171717"/>
                <w:sz w:val="26"/>
                <w:szCs w:val="26"/>
                <w:lang w:val="vi-VN"/>
              </w:rPr>
              <w:t>report</w:t>
            </w:r>
            <w:r w:rsidR="005D0CCE">
              <w:rPr>
                <w:rFonts w:eastAsia="Calibri" w:cs="Arial"/>
                <w:noProof/>
                <w:color w:val="171717"/>
                <w:sz w:val="26"/>
                <w:szCs w:val="26"/>
              </w:rPr>
              <w:t>Tab</w:t>
            </w:r>
          </w:p>
        </w:tc>
        <w:tc>
          <w:tcPr>
            <w:tcW w:w="727" w:type="pct"/>
            <w:tcBorders>
              <w:top w:val="single" w:sz="4" w:space="0" w:color="D0CECE"/>
              <w:left w:val="single" w:sz="4" w:space="0" w:color="D0CECE"/>
              <w:bottom w:val="single" w:sz="4" w:space="0" w:color="D0CECE"/>
              <w:right w:val="single" w:sz="4" w:space="0" w:color="D0CECE"/>
            </w:tcBorders>
          </w:tcPr>
          <w:p w14:paraId="2F1E6E0C" w14:textId="77777777"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3D707D54" w14:textId="1E1CD3ED" w:rsidR="00BE12D5" w:rsidRPr="00C671DF" w:rsidRDefault="00BE12D5" w:rsidP="00BE12D5">
            <w:pPr>
              <w:spacing w:before="40" w:after="40" w:line="300" w:lineRule="auto"/>
              <w:contextualSpacing/>
              <w:rPr>
                <w:rFonts w:eastAsia="Calibri" w:cs="Arial"/>
                <w:noProof/>
                <w:color w:val="171717"/>
                <w:sz w:val="26"/>
                <w:szCs w:val="26"/>
                <w:lang w:val="vi-VN"/>
              </w:rPr>
            </w:pPr>
            <w:r w:rsidRPr="00C671DF">
              <w:rPr>
                <w:rFonts w:eastAsia="Calibri" w:cs="Arial"/>
                <w:noProof/>
                <w:color w:val="171717"/>
                <w:sz w:val="26"/>
                <w:szCs w:val="26"/>
                <w:lang w:val="vi-VN"/>
              </w:rPr>
              <w:t xml:space="preserve">Dẫn tới </w:t>
            </w:r>
            <w:r w:rsidR="005D0CCE">
              <w:rPr>
                <w:rFonts w:eastAsia="Calibri" w:cs="Arial"/>
                <w:noProof/>
                <w:color w:val="171717"/>
                <w:sz w:val="26"/>
                <w:szCs w:val="26"/>
              </w:rPr>
              <w:t>trang báo cáo</w:t>
            </w:r>
            <w:r w:rsidRPr="00C671DF">
              <w:rPr>
                <w:rFonts w:eastAsia="Calibri" w:cs="Arial"/>
                <w:noProof/>
                <w:color w:val="171717"/>
                <w:sz w:val="26"/>
                <w:szCs w:val="26"/>
                <w:lang w:val="vi-VN"/>
              </w:rPr>
              <w:t>.</w:t>
            </w:r>
          </w:p>
        </w:tc>
        <w:tc>
          <w:tcPr>
            <w:tcW w:w="1207" w:type="pct"/>
            <w:tcBorders>
              <w:top w:val="single" w:sz="4" w:space="0" w:color="D0CECE"/>
              <w:left w:val="single" w:sz="4" w:space="0" w:color="D0CECE"/>
              <w:bottom w:val="single" w:sz="4" w:space="0" w:color="D0CECE"/>
              <w:right w:val="single" w:sz="4" w:space="0" w:color="D0CECE"/>
            </w:tcBorders>
          </w:tcPr>
          <w:p w14:paraId="1F84D77C" w14:textId="77777777" w:rsidR="00BE12D5" w:rsidRPr="00BE12D5" w:rsidRDefault="00BE12D5" w:rsidP="00BE12D5">
            <w:pPr>
              <w:spacing w:before="40" w:after="40" w:line="300" w:lineRule="auto"/>
              <w:contextualSpacing/>
              <w:rPr>
                <w:rFonts w:eastAsia="Calibri" w:cs="Arial"/>
                <w:noProof/>
                <w:color w:val="171717"/>
                <w:sz w:val="20"/>
                <w:szCs w:val="20"/>
                <w:lang w:val="vi-VN"/>
              </w:rPr>
            </w:pPr>
          </w:p>
        </w:tc>
      </w:tr>
    </w:tbl>
    <w:p w14:paraId="56A00D0E" w14:textId="77777777" w:rsidR="00BE12D5" w:rsidRPr="00BE12D5" w:rsidRDefault="00BE12D5" w:rsidP="00487096">
      <w:pPr>
        <w:pStyle w:val="1111"/>
        <w:rPr>
          <w:rFonts w:eastAsia="Yu Gothic Light"/>
          <w:b w:val="0"/>
          <w:i/>
          <w:iCs/>
          <w:noProof/>
          <w:color w:val="171717"/>
          <w:lang w:val="vi-VN"/>
        </w:rPr>
      </w:pPr>
      <w:r w:rsidRPr="001D41A2">
        <w:rPr>
          <w:lang w:val="vi-VN"/>
        </w:rPr>
        <w:t>Mô tả và xử lí biến cố</w:t>
      </w:r>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2965"/>
        <w:gridCol w:w="3467"/>
      </w:tblGrid>
      <w:tr w:rsidR="00BE12D5" w:rsidRPr="001D41A2" w14:paraId="5AE133CB" w14:textId="77777777" w:rsidTr="005D0CCE">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521BD4F" w14:textId="77777777" w:rsidR="00BE12D5" w:rsidRPr="005D0CCE" w:rsidRDefault="00BE12D5" w:rsidP="00BE12D5">
            <w:pPr>
              <w:spacing w:before="40" w:after="40" w:line="300" w:lineRule="auto"/>
              <w:contextualSpacing/>
              <w:jc w:val="center"/>
              <w:rPr>
                <w:rFonts w:eastAsia="Calibri" w:cs="Arial"/>
                <w:b/>
                <w:bCs/>
                <w:noProof/>
                <w:color w:val="FFFFFF"/>
                <w:sz w:val="26"/>
                <w:szCs w:val="26"/>
                <w:lang w:val="vi-VN"/>
              </w:rPr>
            </w:pPr>
            <w:r w:rsidRPr="005D0CCE">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A6856C5" w14:textId="77777777" w:rsidR="00BE12D5" w:rsidRPr="005D0CCE" w:rsidRDefault="00BE12D5" w:rsidP="00BE12D5">
            <w:pPr>
              <w:spacing w:before="40" w:after="40" w:line="300" w:lineRule="auto"/>
              <w:contextualSpacing/>
              <w:jc w:val="center"/>
              <w:rPr>
                <w:rFonts w:eastAsia="Calibri" w:cs="Arial"/>
                <w:b/>
                <w:bCs/>
                <w:noProof/>
                <w:color w:val="FFFFFF"/>
                <w:sz w:val="26"/>
                <w:szCs w:val="26"/>
                <w:lang w:val="vi-VN"/>
              </w:rPr>
            </w:pPr>
            <w:r w:rsidRPr="005D0CCE">
              <w:rPr>
                <w:rFonts w:eastAsia="Calibri" w:cs="Arial"/>
                <w:b/>
                <w:bCs/>
                <w:noProof/>
                <w:color w:val="FFFFFF"/>
                <w:sz w:val="26"/>
                <w:szCs w:val="26"/>
                <w:lang w:val="vi-VN"/>
              </w:rPr>
              <w:t>Biến cố</w:t>
            </w:r>
          </w:p>
        </w:tc>
        <w:tc>
          <w:tcPr>
            <w:tcW w:w="1636"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FD57997" w14:textId="77777777" w:rsidR="00BE12D5" w:rsidRPr="005D0CCE" w:rsidRDefault="00BE12D5" w:rsidP="00BE12D5">
            <w:pPr>
              <w:spacing w:before="40" w:after="40" w:line="300" w:lineRule="auto"/>
              <w:contextualSpacing/>
              <w:jc w:val="center"/>
              <w:rPr>
                <w:rFonts w:eastAsia="Calibri" w:cs="Arial"/>
                <w:b/>
                <w:bCs/>
                <w:noProof/>
                <w:color w:val="FFFFFF"/>
                <w:sz w:val="26"/>
                <w:szCs w:val="26"/>
                <w:lang w:val="vi-VN"/>
              </w:rPr>
            </w:pPr>
            <w:r w:rsidRPr="005D0CCE">
              <w:rPr>
                <w:rFonts w:eastAsia="Calibri" w:cs="Arial"/>
                <w:b/>
                <w:bCs/>
                <w:noProof/>
                <w:color w:val="FFFFFF"/>
                <w:sz w:val="26"/>
                <w:szCs w:val="26"/>
                <w:lang w:val="vi-VN"/>
              </w:rPr>
              <w:t>Xử lí</w:t>
            </w:r>
          </w:p>
        </w:tc>
        <w:tc>
          <w:tcPr>
            <w:tcW w:w="1913"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BA66E46" w14:textId="77777777" w:rsidR="00BE12D5" w:rsidRPr="005D0CCE" w:rsidRDefault="00BE12D5" w:rsidP="00BE12D5">
            <w:pPr>
              <w:spacing w:before="40" w:after="40" w:line="300" w:lineRule="auto"/>
              <w:contextualSpacing/>
              <w:jc w:val="center"/>
              <w:rPr>
                <w:rFonts w:eastAsia="Calibri" w:cs="Arial"/>
                <w:b/>
                <w:bCs/>
                <w:noProof/>
                <w:color w:val="FFFFFF"/>
                <w:sz w:val="26"/>
                <w:szCs w:val="26"/>
                <w:lang w:val="vi-VN"/>
              </w:rPr>
            </w:pPr>
            <w:r w:rsidRPr="005D0CCE">
              <w:rPr>
                <w:rFonts w:eastAsia="Calibri" w:cs="Arial"/>
                <w:b/>
                <w:bCs/>
                <w:noProof/>
                <w:color w:val="FFFFFF"/>
                <w:sz w:val="26"/>
                <w:szCs w:val="26"/>
                <w:lang w:val="vi-VN"/>
              </w:rPr>
              <w:t>Ghi chú</w:t>
            </w:r>
          </w:p>
        </w:tc>
      </w:tr>
      <w:tr w:rsidR="00BE12D5" w:rsidRPr="001D41A2" w14:paraId="56C44DB1" w14:textId="77777777" w:rsidTr="005D0CCE">
        <w:tc>
          <w:tcPr>
            <w:tcW w:w="401" w:type="pct"/>
            <w:tcBorders>
              <w:top w:val="single" w:sz="4" w:space="0" w:color="000000"/>
              <w:left w:val="single" w:sz="4" w:space="0" w:color="D0CECE"/>
              <w:bottom w:val="single" w:sz="4" w:space="0" w:color="D0CECE"/>
              <w:right w:val="single" w:sz="4" w:space="0" w:color="D0CECE"/>
            </w:tcBorders>
          </w:tcPr>
          <w:p w14:paraId="0C8CCDB6"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10BC863A"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(2)</w:t>
            </w:r>
          </w:p>
        </w:tc>
        <w:tc>
          <w:tcPr>
            <w:tcW w:w="1636" w:type="pct"/>
            <w:tcBorders>
              <w:top w:val="single" w:sz="4" w:space="0" w:color="000000"/>
              <w:left w:val="single" w:sz="4" w:space="0" w:color="D0CECE"/>
              <w:bottom w:val="single" w:sz="4" w:space="0" w:color="D0CECE"/>
              <w:right w:val="single" w:sz="4" w:space="0" w:color="D0CECE"/>
            </w:tcBorders>
          </w:tcPr>
          <w:p w14:paraId="2B762102" w14:textId="5B320DC4"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w:t>
            </w:r>
            <w:r>
              <w:rPr>
                <w:rFonts w:eastAsia="Calibri" w:cs="Arial"/>
                <w:noProof/>
                <w:color w:val="171717"/>
                <w:sz w:val="26"/>
                <w:szCs w:val="26"/>
              </w:rPr>
              <w:t>iều</w:t>
            </w:r>
            <w:r w:rsidR="00BE12D5" w:rsidRPr="005D0CCE">
              <w:rPr>
                <w:rFonts w:eastAsia="Calibri" w:cs="Arial"/>
                <w:noProof/>
                <w:color w:val="171717"/>
                <w:sz w:val="26"/>
                <w:szCs w:val="26"/>
                <w:lang w:val="vi-VN"/>
              </w:rPr>
              <w:t xml:space="preserve"> hướng tới /sell</w:t>
            </w:r>
            <w:r>
              <w:rPr>
                <w:rFonts w:eastAsia="Calibri" w:cs="Arial"/>
                <w:noProof/>
                <w:color w:val="171717"/>
                <w:sz w:val="26"/>
                <w:szCs w:val="26"/>
              </w:rPr>
              <w:t>Tab</w:t>
            </w:r>
          </w:p>
        </w:tc>
        <w:tc>
          <w:tcPr>
            <w:tcW w:w="1913" w:type="pct"/>
            <w:tcBorders>
              <w:top w:val="single" w:sz="4" w:space="0" w:color="000000"/>
              <w:left w:val="single" w:sz="4" w:space="0" w:color="D0CECE"/>
              <w:bottom w:val="single" w:sz="4" w:space="0" w:color="D0CECE"/>
              <w:right w:val="single" w:sz="4" w:space="0" w:color="D0CECE"/>
            </w:tcBorders>
          </w:tcPr>
          <w:p w14:paraId="6DDD1D92"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r w:rsidR="00BE12D5" w:rsidRPr="001D41A2" w14:paraId="306BF3CA" w14:textId="77777777" w:rsidTr="005D0CCE">
        <w:tc>
          <w:tcPr>
            <w:tcW w:w="401" w:type="pct"/>
            <w:tcBorders>
              <w:top w:val="single" w:sz="4" w:space="0" w:color="D0CECE"/>
              <w:left w:val="single" w:sz="4" w:space="0" w:color="D0CECE"/>
              <w:bottom w:val="single" w:sz="4" w:space="0" w:color="D0CECE"/>
              <w:right w:val="single" w:sz="4" w:space="0" w:color="D0CECE"/>
            </w:tcBorders>
          </w:tcPr>
          <w:p w14:paraId="43E56F9E"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53F7E4F4"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(3)</w:t>
            </w:r>
          </w:p>
        </w:tc>
        <w:tc>
          <w:tcPr>
            <w:tcW w:w="1636" w:type="pct"/>
            <w:tcBorders>
              <w:top w:val="single" w:sz="4" w:space="0" w:color="D0CECE"/>
              <w:left w:val="single" w:sz="4" w:space="0" w:color="D0CECE"/>
              <w:bottom w:val="single" w:sz="4" w:space="0" w:color="D0CECE"/>
              <w:right w:val="single" w:sz="4" w:space="0" w:color="D0CECE"/>
            </w:tcBorders>
          </w:tcPr>
          <w:p w14:paraId="68173556" w14:textId="2DAEB7B6"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Đi</w:t>
            </w:r>
            <w:r>
              <w:rPr>
                <w:rFonts w:eastAsia="Calibri" w:cs="Arial"/>
                <w:noProof/>
                <w:color w:val="171717"/>
                <w:sz w:val="26"/>
                <w:szCs w:val="26"/>
              </w:rPr>
              <w:t>ều</w:t>
            </w:r>
            <w:r w:rsidR="00BE12D5" w:rsidRPr="005D0CCE">
              <w:rPr>
                <w:rFonts w:eastAsia="Calibri" w:cs="Arial"/>
                <w:noProof/>
                <w:color w:val="171717"/>
                <w:sz w:val="26"/>
                <w:szCs w:val="26"/>
                <w:lang w:val="vi-VN"/>
              </w:rPr>
              <w:t xml:space="preserve"> hướng tới /buy</w:t>
            </w:r>
            <w:r>
              <w:rPr>
                <w:rFonts w:eastAsia="Calibri" w:cs="Arial"/>
                <w:noProof/>
                <w:color w:val="171717"/>
                <w:sz w:val="26"/>
                <w:szCs w:val="26"/>
              </w:rPr>
              <w:t>Tab</w:t>
            </w:r>
          </w:p>
        </w:tc>
        <w:tc>
          <w:tcPr>
            <w:tcW w:w="1913" w:type="pct"/>
            <w:tcBorders>
              <w:top w:val="single" w:sz="4" w:space="0" w:color="D0CECE"/>
              <w:left w:val="single" w:sz="4" w:space="0" w:color="D0CECE"/>
              <w:bottom w:val="single" w:sz="4" w:space="0" w:color="D0CECE"/>
              <w:right w:val="single" w:sz="4" w:space="0" w:color="D0CECE"/>
            </w:tcBorders>
          </w:tcPr>
          <w:p w14:paraId="5D661622"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r w:rsidR="00BE12D5" w:rsidRPr="001D41A2" w14:paraId="3B27D9F4" w14:textId="77777777" w:rsidTr="005D0CCE">
        <w:tc>
          <w:tcPr>
            <w:tcW w:w="401" w:type="pct"/>
            <w:tcBorders>
              <w:top w:val="single" w:sz="4" w:space="0" w:color="D0CECE"/>
              <w:left w:val="single" w:sz="4" w:space="0" w:color="D0CECE"/>
              <w:bottom w:val="single" w:sz="4" w:space="0" w:color="D0CECE"/>
              <w:right w:val="single" w:sz="4" w:space="0" w:color="D0CECE"/>
            </w:tcBorders>
          </w:tcPr>
          <w:p w14:paraId="38745344"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61AB2B19"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(4)</w:t>
            </w:r>
          </w:p>
        </w:tc>
        <w:tc>
          <w:tcPr>
            <w:tcW w:w="1636" w:type="pct"/>
            <w:tcBorders>
              <w:top w:val="single" w:sz="4" w:space="0" w:color="D0CECE"/>
              <w:left w:val="single" w:sz="4" w:space="0" w:color="D0CECE"/>
              <w:bottom w:val="single" w:sz="4" w:space="0" w:color="D0CECE"/>
              <w:right w:val="single" w:sz="4" w:space="0" w:color="D0CECE"/>
            </w:tcBorders>
          </w:tcPr>
          <w:p w14:paraId="7EA13E49" w14:textId="72E594D2"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Đi</w:t>
            </w:r>
            <w:r>
              <w:rPr>
                <w:rFonts w:eastAsia="Calibri" w:cs="Arial"/>
                <w:noProof/>
                <w:color w:val="171717"/>
                <w:sz w:val="26"/>
                <w:szCs w:val="26"/>
              </w:rPr>
              <w:t>ều</w:t>
            </w:r>
            <w:r w:rsidR="00BE12D5" w:rsidRPr="005D0CCE">
              <w:rPr>
                <w:rFonts w:eastAsia="Calibri" w:cs="Arial"/>
                <w:noProof/>
                <w:color w:val="171717"/>
                <w:sz w:val="26"/>
                <w:szCs w:val="26"/>
                <w:lang w:val="vi-VN"/>
              </w:rPr>
              <w:t xml:space="preserve"> hướng tới /service</w:t>
            </w:r>
            <w:r>
              <w:rPr>
                <w:rFonts w:eastAsia="Calibri" w:cs="Arial"/>
                <w:noProof/>
                <w:color w:val="171717"/>
                <w:sz w:val="26"/>
                <w:szCs w:val="26"/>
              </w:rPr>
              <w:t>Tab</w:t>
            </w:r>
          </w:p>
        </w:tc>
        <w:tc>
          <w:tcPr>
            <w:tcW w:w="1913" w:type="pct"/>
            <w:tcBorders>
              <w:top w:val="single" w:sz="4" w:space="0" w:color="D0CECE"/>
              <w:left w:val="single" w:sz="4" w:space="0" w:color="D0CECE"/>
              <w:bottom w:val="single" w:sz="4" w:space="0" w:color="D0CECE"/>
              <w:right w:val="single" w:sz="4" w:space="0" w:color="D0CECE"/>
            </w:tcBorders>
          </w:tcPr>
          <w:p w14:paraId="0ADF7F6B"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r w:rsidR="00BE12D5" w:rsidRPr="001D41A2" w14:paraId="7778BD94" w14:textId="77777777" w:rsidTr="005D0CCE">
        <w:tc>
          <w:tcPr>
            <w:tcW w:w="401" w:type="pct"/>
            <w:tcBorders>
              <w:top w:val="single" w:sz="4" w:space="0" w:color="D0CECE"/>
              <w:left w:val="single" w:sz="4" w:space="0" w:color="D0CECE"/>
              <w:bottom w:val="single" w:sz="4" w:space="0" w:color="D0CECE"/>
              <w:right w:val="single" w:sz="4" w:space="0" w:color="D0CECE"/>
            </w:tcBorders>
          </w:tcPr>
          <w:p w14:paraId="02E13452"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14A0D6A1"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(5)</w:t>
            </w:r>
          </w:p>
        </w:tc>
        <w:tc>
          <w:tcPr>
            <w:tcW w:w="1636" w:type="pct"/>
            <w:tcBorders>
              <w:top w:val="single" w:sz="4" w:space="0" w:color="D0CECE"/>
              <w:left w:val="single" w:sz="4" w:space="0" w:color="D0CECE"/>
              <w:bottom w:val="single" w:sz="4" w:space="0" w:color="D0CECE"/>
              <w:right w:val="single" w:sz="4" w:space="0" w:color="D0CECE"/>
            </w:tcBorders>
          </w:tcPr>
          <w:p w14:paraId="795691BD" w14:textId="6630EBAA"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Điều</w:t>
            </w:r>
            <w:r w:rsidR="00BE12D5" w:rsidRPr="005D0CCE">
              <w:rPr>
                <w:rFonts w:eastAsia="Calibri" w:cs="Arial"/>
                <w:noProof/>
                <w:color w:val="171717"/>
                <w:sz w:val="26"/>
                <w:szCs w:val="26"/>
                <w:lang w:val="vi-VN"/>
              </w:rPr>
              <w:t xml:space="preserve"> hướng tới /supplier</w:t>
            </w:r>
            <w:r>
              <w:rPr>
                <w:rFonts w:eastAsia="Calibri" w:cs="Arial"/>
                <w:noProof/>
                <w:color w:val="171717"/>
                <w:sz w:val="26"/>
                <w:szCs w:val="26"/>
              </w:rPr>
              <w:t>Tab</w:t>
            </w:r>
          </w:p>
        </w:tc>
        <w:tc>
          <w:tcPr>
            <w:tcW w:w="1913" w:type="pct"/>
            <w:tcBorders>
              <w:top w:val="single" w:sz="4" w:space="0" w:color="D0CECE"/>
              <w:left w:val="single" w:sz="4" w:space="0" w:color="D0CECE"/>
              <w:bottom w:val="single" w:sz="4" w:space="0" w:color="D0CECE"/>
              <w:right w:val="single" w:sz="4" w:space="0" w:color="D0CECE"/>
            </w:tcBorders>
          </w:tcPr>
          <w:p w14:paraId="0921F9CC"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r w:rsidR="00BE12D5" w:rsidRPr="001D41A2" w14:paraId="4DF4586D" w14:textId="77777777" w:rsidTr="005D0CCE">
        <w:tc>
          <w:tcPr>
            <w:tcW w:w="401" w:type="pct"/>
            <w:tcBorders>
              <w:top w:val="single" w:sz="4" w:space="0" w:color="D0CECE"/>
              <w:left w:val="single" w:sz="4" w:space="0" w:color="D0CECE"/>
              <w:bottom w:val="single" w:sz="4" w:space="0" w:color="D0CECE"/>
              <w:right w:val="single" w:sz="4" w:space="0" w:color="D0CECE"/>
            </w:tcBorders>
          </w:tcPr>
          <w:p w14:paraId="6E0DD8FD"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244A566D"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(6)</w:t>
            </w:r>
          </w:p>
        </w:tc>
        <w:tc>
          <w:tcPr>
            <w:tcW w:w="1636" w:type="pct"/>
            <w:tcBorders>
              <w:top w:val="single" w:sz="4" w:space="0" w:color="D0CECE"/>
              <w:left w:val="single" w:sz="4" w:space="0" w:color="D0CECE"/>
              <w:bottom w:val="single" w:sz="4" w:space="0" w:color="D0CECE"/>
              <w:right w:val="single" w:sz="4" w:space="0" w:color="D0CECE"/>
            </w:tcBorders>
          </w:tcPr>
          <w:p w14:paraId="52E25875" w14:textId="0482CB38"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Đi</w:t>
            </w:r>
            <w:r>
              <w:rPr>
                <w:rFonts w:eastAsia="Calibri" w:cs="Arial"/>
                <w:noProof/>
                <w:color w:val="171717"/>
                <w:sz w:val="26"/>
                <w:szCs w:val="26"/>
              </w:rPr>
              <w:t>ều</w:t>
            </w:r>
            <w:r w:rsidR="00BE12D5" w:rsidRPr="005D0CCE">
              <w:rPr>
                <w:rFonts w:eastAsia="Calibri" w:cs="Arial"/>
                <w:noProof/>
                <w:color w:val="171717"/>
                <w:sz w:val="26"/>
                <w:szCs w:val="26"/>
                <w:lang w:val="vi-VN"/>
              </w:rPr>
              <w:t xml:space="preserve"> hướng tới /product</w:t>
            </w:r>
            <w:r>
              <w:rPr>
                <w:rFonts w:eastAsia="Calibri" w:cs="Arial"/>
                <w:noProof/>
                <w:color w:val="171717"/>
                <w:sz w:val="26"/>
                <w:szCs w:val="26"/>
              </w:rPr>
              <w:t>Tab</w:t>
            </w:r>
          </w:p>
        </w:tc>
        <w:tc>
          <w:tcPr>
            <w:tcW w:w="1913" w:type="pct"/>
            <w:tcBorders>
              <w:top w:val="single" w:sz="4" w:space="0" w:color="D0CECE"/>
              <w:left w:val="single" w:sz="4" w:space="0" w:color="D0CECE"/>
              <w:bottom w:val="single" w:sz="4" w:space="0" w:color="D0CECE"/>
              <w:right w:val="single" w:sz="4" w:space="0" w:color="D0CECE"/>
            </w:tcBorders>
          </w:tcPr>
          <w:p w14:paraId="50685792"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r w:rsidR="00BE12D5" w:rsidRPr="001D41A2" w14:paraId="15239521" w14:textId="77777777" w:rsidTr="005D0CCE">
        <w:tc>
          <w:tcPr>
            <w:tcW w:w="401" w:type="pct"/>
            <w:tcBorders>
              <w:top w:val="single" w:sz="4" w:space="0" w:color="D0CECE"/>
              <w:left w:val="single" w:sz="4" w:space="0" w:color="D0CECE"/>
              <w:bottom w:val="single" w:sz="4" w:space="0" w:color="D0CECE"/>
              <w:right w:val="single" w:sz="4" w:space="0" w:color="D0CECE"/>
            </w:tcBorders>
          </w:tcPr>
          <w:p w14:paraId="31F12604" w14:textId="77777777" w:rsidR="00BE12D5" w:rsidRPr="005D0CCE" w:rsidRDefault="00BE12D5" w:rsidP="00BE12D5">
            <w:pPr>
              <w:spacing w:before="40" w:after="40" w:line="300" w:lineRule="auto"/>
              <w:contextualSpacing/>
              <w:jc w:val="center"/>
              <w:rPr>
                <w:rFonts w:eastAsia="Calibri" w:cs="Arial"/>
                <w:noProof/>
                <w:color w:val="171717"/>
                <w:sz w:val="26"/>
                <w:szCs w:val="26"/>
                <w:lang w:val="vi-VN"/>
              </w:rPr>
            </w:pPr>
            <w:r w:rsidRPr="005D0CCE">
              <w:rPr>
                <w:rFonts w:eastAsia="Calibri" w:cs="Arial"/>
                <w:noProof/>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0B4C27D2"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Click (7)</w:t>
            </w:r>
          </w:p>
        </w:tc>
        <w:tc>
          <w:tcPr>
            <w:tcW w:w="1636" w:type="pct"/>
            <w:tcBorders>
              <w:top w:val="single" w:sz="4" w:space="0" w:color="D0CECE"/>
              <w:left w:val="single" w:sz="4" w:space="0" w:color="D0CECE"/>
              <w:bottom w:val="single" w:sz="4" w:space="0" w:color="D0CECE"/>
              <w:right w:val="single" w:sz="4" w:space="0" w:color="D0CECE"/>
            </w:tcBorders>
          </w:tcPr>
          <w:p w14:paraId="03A057E5" w14:textId="01C2803B" w:rsidR="00BE12D5" w:rsidRPr="00297BDC" w:rsidRDefault="00297BDC" w:rsidP="00BE12D5">
            <w:pPr>
              <w:spacing w:before="40" w:after="40" w:line="300" w:lineRule="auto"/>
              <w:contextualSpacing/>
              <w:rPr>
                <w:rFonts w:eastAsia="Calibri" w:cs="Arial"/>
                <w:noProof/>
                <w:color w:val="171717"/>
                <w:sz w:val="26"/>
                <w:szCs w:val="26"/>
              </w:rPr>
            </w:pPr>
            <w:r>
              <w:rPr>
                <w:rFonts w:eastAsia="Calibri" w:cs="Arial"/>
                <w:noProof/>
                <w:color w:val="171717"/>
                <w:sz w:val="26"/>
                <w:szCs w:val="26"/>
                <w:lang w:val="vi-VN"/>
              </w:rPr>
              <w:t>Đi</w:t>
            </w:r>
            <w:r>
              <w:rPr>
                <w:rFonts w:eastAsia="Calibri" w:cs="Arial"/>
                <w:noProof/>
                <w:color w:val="171717"/>
                <w:sz w:val="26"/>
                <w:szCs w:val="26"/>
              </w:rPr>
              <w:t>ều</w:t>
            </w:r>
            <w:r w:rsidR="00BE12D5" w:rsidRPr="005D0CCE">
              <w:rPr>
                <w:rFonts w:eastAsia="Calibri" w:cs="Arial"/>
                <w:noProof/>
                <w:color w:val="171717"/>
                <w:sz w:val="26"/>
                <w:szCs w:val="26"/>
                <w:lang w:val="vi-VN"/>
              </w:rPr>
              <w:t xml:space="preserve"> hướng tới /report</w:t>
            </w:r>
            <w:r>
              <w:rPr>
                <w:rFonts w:eastAsia="Calibri" w:cs="Arial"/>
                <w:noProof/>
                <w:color w:val="171717"/>
                <w:sz w:val="26"/>
                <w:szCs w:val="26"/>
              </w:rPr>
              <w:t>Tab</w:t>
            </w:r>
          </w:p>
        </w:tc>
        <w:tc>
          <w:tcPr>
            <w:tcW w:w="1913" w:type="pct"/>
            <w:tcBorders>
              <w:top w:val="single" w:sz="4" w:space="0" w:color="D0CECE"/>
              <w:left w:val="single" w:sz="4" w:space="0" w:color="D0CECE"/>
              <w:bottom w:val="single" w:sz="4" w:space="0" w:color="D0CECE"/>
              <w:right w:val="single" w:sz="4" w:space="0" w:color="D0CECE"/>
            </w:tcBorders>
          </w:tcPr>
          <w:p w14:paraId="39588CF0" w14:textId="77777777" w:rsidR="00BE12D5" w:rsidRPr="005D0CCE" w:rsidRDefault="00BE12D5" w:rsidP="00BE12D5">
            <w:pPr>
              <w:spacing w:before="40" w:after="40" w:line="300" w:lineRule="auto"/>
              <w:contextualSpacing/>
              <w:rPr>
                <w:rFonts w:eastAsia="Calibri" w:cs="Arial"/>
                <w:noProof/>
                <w:color w:val="171717"/>
                <w:sz w:val="26"/>
                <w:szCs w:val="26"/>
                <w:lang w:val="vi-VN"/>
              </w:rPr>
            </w:pPr>
            <w:r w:rsidRPr="005D0CCE">
              <w:rPr>
                <w:rFonts w:eastAsia="Calibri" w:cs="Arial"/>
                <w:noProof/>
                <w:color w:val="171717"/>
                <w:sz w:val="26"/>
                <w:szCs w:val="26"/>
                <w:lang w:val="vi-VN"/>
              </w:rPr>
              <w:t>Chưa login sẽ đẩy tới /login</w:t>
            </w:r>
          </w:p>
        </w:tc>
      </w:tr>
    </w:tbl>
    <w:p w14:paraId="111CC079" w14:textId="77777777" w:rsidR="00BE12D5" w:rsidRPr="00BE12D5" w:rsidRDefault="00BE12D5" w:rsidP="00BE0161">
      <w:pPr>
        <w:pStyle w:val="111"/>
        <w:rPr>
          <w:rFonts w:eastAsia="Yu Gothic Light"/>
          <w:b w:val="0"/>
          <w:noProof/>
          <w:color w:val="171717"/>
          <w:szCs w:val="24"/>
          <w:lang w:val="vi-VN"/>
        </w:rPr>
      </w:pPr>
      <w:bookmarkStart w:id="102" w:name="_Toc168520333"/>
      <w:r w:rsidRPr="001D41A2">
        <w:rPr>
          <w:lang w:val="vi-VN"/>
        </w:rPr>
        <w:t>App header</w:t>
      </w:r>
      <w:bookmarkEnd w:id="102"/>
    </w:p>
    <w:p w14:paraId="17109F40" w14:textId="77777777" w:rsidR="00BE12D5" w:rsidRPr="00BE12D5" w:rsidRDefault="00BE12D5" w:rsidP="00E97245">
      <w:pPr>
        <w:pStyle w:val="1111"/>
        <w:rPr>
          <w:rFonts w:eastAsia="Yu Gothic Light"/>
          <w:b w:val="0"/>
          <w:i/>
          <w:iCs/>
          <w:noProof/>
          <w:color w:val="171717"/>
          <w:lang w:val="vi-VN"/>
        </w:rPr>
      </w:pPr>
      <w:r w:rsidRPr="001D41A2">
        <w:rPr>
          <w:lang w:val="vi-VN"/>
        </w:rPr>
        <w:t>Giao diện</w:t>
      </w:r>
    </w:p>
    <w:p w14:paraId="73BA240D" w14:textId="459E5B31" w:rsidR="00BE12D5" w:rsidRPr="00BE12D5" w:rsidRDefault="00C13B5B" w:rsidP="00BE12D5">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C13B5B">
        <w:rPr>
          <w:rFonts w:ascii="Times New Roman" w:eastAsia="Yu Mincho" w:hAnsi="Times New Roman" w:cs="Arial"/>
          <w:noProof/>
          <w:color w:val="171717"/>
          <w:kern w:val="0"/>
          <w:sz w:val="26"/>
          <w:bdr w:val="none" w:sz="0" w:space="0" w:color="auto" w:frame="1"/>
          <w14:ligatures w14:val="none"/>
        </w:rPr>
        <w:drawing>
          <wp:inline distT="0" distB="0" distL="0" distR="0" wp14:anchorId="555C57C9" wp14:editId="4D924D80">
            <wp:extent cx="5957570" cy="706755"/>
            <wp:effectExtent l="0" t="0" r="0" b="0"/>
            <wp:docPr id="17404352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35229" name=""/>
                    <pic:cNvPicPr/>
                  </pic:nvPicPr>
                  <pic:blipFill>
                    <a:blip r:embed="rId43"/>
                    <a:stretch>
                      <a:fillRect/>
                    </a:stretch>
                  </pic:blipFill>
                  <pic:spPr>
                    <a:xfrm>
                      <a:off x="0" y="0"/>
                      <a:ext cx="5957570" cy="706755"/>
                    </a:xfrm>
                    <a:prstGeom prst="rect">
                      <a:avLst/>
                    </a:prstGeom>
                  </pic:spPr>
                </pic:pic>
              </a:graphicData>
            </a:graphic>
          </wp:inline>
        </w:drawing>
      </w:r>
    </w:p>
    <w:p w14:paraId="470603B4" w14:textId="77777777" w:rsidR="00BE12D5" w:rsidRPr="00BE12D5" w:rsidRDefault="00BE12D5" w:rsidP="00BE12D5">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03" w:name="_Toc138162996"/>
      <w:r w:rsidRPr="00BE12D5">
        <w:rPr>
          <w:rFonts w:ascii="Times New Roman" w:eastAsia="Calibri" w:hAnsi="Times New Roman" w:cs="Arial"/>
          <w:i/>
          <w:iCs/>
          <w:noProof/>
          <w:color w:val="3B3838"/>
          <w:sz w:val="26"/>
          <w:szCs w:val="18"/>
          <w:lang w:val="vi-VN"/>
        </w:rPr>
        <w:t xml:space="preserve">Hình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Hình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3</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App header</w:t>
      </w:r>
      <w:bookmarkEnd w:id="103"/>
    </w:p>
    <w:p w14:paraId="52AC2CA8" w14:textId="77777777" w:rsidR="00BE12D5" w:rsidRPr="00BE12D5" w:rsidRDefault="00BE12D5" w:rsidP="00EE5B84">
      <w:pPr>
        <w:pStyle w:val="1111"/>
        <w:rPr>
          <w:rFonts w:eastAsia="Yu Gothic Light"/>
          <w:b w:val="0"/>
          <w:i/>
          <w:iCs/>
          <w:noProof/>
          <w:color w:val="171717"/>
          <w:lang w:val="vi-VN"/>
        </w:rPr>
      </w:pPr>
      <w:r w:rsidRPr="001D41A2">
        <w:rPr>
          <w:lang w:val="vi-VN"/>
        </w:rPr>
        <w:t>Mô tả các đối tượng</w:t>
      </w:r>
    </w:p>
    <w:p w14:paraId="323A0D83" w14:textId="77777777" w:rsidR="00BE12D5" w:rsidRPr="00BE12D5" w:rsidRDefault="00BE12D5" w:rsidP="00BE12D5">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04" w:name="_Toc138162907"/>
      <w:r w:rsidRPr="00BE12D5">
        <w:rPr>
          <w:rFonts w:ascii="Times New Roman" w:eastAsia="Calibri" w:hAnsi="Times New Roman" w:cs="Arial"/>
          <w:i/>
          <w:iCs/>
          <w:noProof/>
          <w:color w:val="3B3838"/>
          <w:sz w:val="26"/>
          <w:szCs w:val="18"/>
          <w:lang w:val="vi-VN"/>
        </w:rPr>
        <w:t xml:space="preserve">Bảng </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STYLEREF 1 \s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5</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w:t>
      </w:r>
      <w:r w:rsidRPr="00BE12D5">
        <w:rPr>
          <w:rFonts w:ascii="Times New Roman" w:eastAsia="Calibri" w:hAnsi="Times New Roman" w:cs="Arial"/>
          <w:i/>
          <w:iCs/>
          <w:noProof/>
          <w:color w:val="3B3838"/>
          <w:sz w:val="26"/>
          <w:szCs w:val="18"/>
          <w:lang w:val="vi-VN"/>
        </w:rPr>
        <w:fldChar w:fldCharType="begin"/>
      </w:r>
      <w:r w:rsidRPr="00BE12D5">
        <w:rPr>
          <w:rFonts w:ascii="Times New Roman" w:eastAsia="Calibri" w:hAnsi="Times New Roman" w:cs="Arial"/>
          <w:i/>
          <w:iCs/>
          <w:noProof/>
          <w:color w:val="3B3838"/>
          <w:sz w:val="26"/>
          <w:szCs w:val="18"/>
          <w:lang w:val="vi-VN"/>
        </w:rPr>
        <w:instrText xml:space="preserve"> SEQ Bảng \* ARABIC \s 1 </w:instrText>
      </w:r>
      <w:r w:rsidRPr="00BE12D5">
        <w:rPr>
          <w:rFonts w:ascii="Times New Roman" w:eastAsia="Calibri" w:hAnsi="Times New Roman" w:cs="Arial"/>
          <w:i/>
          <w:iCs/>
          <w:noProof/>
          <w:color w:val="3B3838"/>
          <w:sz w:val="26"/>
          <w:szCs w:val="18"/>
          <w:lang w:val="vi-VN"/>
        </w:rPr>
        <w:fldChar w:fldCharType="separate"/>
      </w:r>
      <w:r w:rsidRPr="00BE12D5">
        <w:rPr>
          <w:rFonts w:ascii="Times New Roman" w:eastAsia="Calibri" w:hAnsi="Times New Roman" w:cs="Arial"/>
          <w:i/>
          <w:iCs/>
          <w:noProof/>
          <w:color w:val="3B3838"/>
          <w:sz w:val="26"/>
          <w:szCs w:val="18"/>
          <w:lang w:val="vi-VN"/>
        </w:rPr>
        <w:t>3</w:t>
      </w:r>
      <w:r w:rsidRPr="00BE12D5">
        <w:rPr>
          <w:rFonts w:ascii="Times New Roman" w:eastAsia="Calibri" w:hAnsi="Times New Roman" w:cs="Arial"/>
          <w:i/>
          <w:iCs/>
          <w:noProof/>
          <w:color w:val="3B3838"/>
          <w:sz w:val="26"/>
          <w:szCs w:val="18"/>
          <w:lang w:val="vi-VN"/>
        </w:rPr>
        <w:fldChar w:fldCharType="end"/>
      </w:r>
      <w:r w:rsidRPr="00BE12D5">
        <w:rPr>
          <w:rFonts w:ascii="Times New Roman" w:eastAsia="Calibri" w:hAnsi="Times New Roman" w:cs="Arial"/>
          <w:i/>
          <w:iCs/>
          <w:noProof/>
          <w:color w:val="3B3838"/>
          <w:sz w:val="26"/>
          <w:szCs w:val="18"/>
          <w:lang w:val="vi-VN"/>
        </w:rPr>
        <w:t>. Mô tả App header</w:t>
      </w:r>
      <w:bookmarkEnd w:id="104"/>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00"/>
        <w:gridCol w:w="1876"/>
        <w:gridCol w:w="1423"/>
        <w:gridCol w:w="2901"/>
        <w:gridCol w:w="2161"/>
      </w:tblGrid>
      <w:tr w:rsidR="00BE12D5" w:rsidRPr="001D41A2" w14:paraId="307C6629"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8252451" w14:textId="77777777" w:rsidR="00BE12D5" w:rsidRPr="00297BDC" w:rsidRDefault="00BE12D5" w:rsidP="00BE12D5">
            <w:pPr>
              <w:spacing w:before="40" w:after="40" w:line="300" w:lineRule="auto"/>
              <w:contextualSpacing/>
              <w:jc w:val="center"/>
              <w:rPr>
                <w:rFonts w:eastAsia="Calibri" w:cs="Arial"/>
                <w:b/>
                <w:bCs/>
                <w:noProof/>
                <w:color w:val="FFFFFF"/>
                <w:sz w:val="26"/>
                <w:szCs w:val="26"/>
                <w:lang w:val="vi-VN"/>
              </w:rPr>
            </w:pPr>
            <w:r w:rsidRPr="00297BDC">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3EF2D70" w14:textId="77777777" w:rsidR="00BE12D5" w:rsidRPr="00297BDC" w:rsidRDefault="00BE12D5" w:rsidP="00BE12D5">
            <w:pPr>
              <w:spacing w:before="40" w:after="40" w:line="300" w:lineRule="auto"/>
              <w:contextualSpacing/>
              <w:jc w:val="center"/>
              <w:rPr>
                <w:rFonts w:eastAsia="Calibri" w:cs="Arial"/>
                <w:b/>
                <w:bCs/>
                <w:noProof/>
                <w:color w:val="FFFFFF"/>
                <w:sz w:val="26"/>
                <w:szCs w:val="26"/>
                <w:lang w:val="vi-VN"/>
              </w:rPr>
            </w:pPr>
            <w:r w:rsidRPr="00297BDC">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9AEFED3" w14:textId="77777777" w:rsidR="00BE12D5" w:rsidRPr="00297BDC" w:rsidRDefault="00BE12D5" w:rsidP="00BE12D5">
            <w:pPr>
              <w:spacing w:before="40" w:after="40" w:line="300" w:lineRule="auto"/>
              <w:contextualSpacing/>
              <w:jc w:val="center"/>
              <w:rPr>
                <w:rFonts w:eastAsia="Calibri" w:cs="Arial"/>
                <w:b/>
                <w:bCs/>
                <w:noProof/>
                <w:color w:val="FFFFFF"/>
                <w:sz w:val="26"/>
                <w:szCs w:val="26"/>
                <w:lang w:val="vi-VN"/>
              </w:rPr>
            </w:pPr>
            <w:r w:rsidRPr="00297BDC">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972B606" w14:textId="77777777" w:rsidR="00BE12D5" w:rsidRPr="00297BDC" w:rsidRDefault="00BE12D5" w:rsidP="00BE12D5">
            <w:pPr>
              <w:spacing w:before="40" w:after="40" w:line="300" w:lineRule="auto"/>
              <w:contextualSpacing/>
              <w:jc w:val="center"/>
              <w:rPr>
                <w:rFonts w:eastAsia="Calibri" w:cs="Arial"/>
                <w:b/>
                <w:bCs/>
                <w:noProof/>
                <w:color w:val="FFFFFF"/>
                <w:sz w:val="26"/>
                <w:szCs w:val="26"/>
                <w:lang w:val="vi-VN"/>
              </w:rPr>
            </w:pPr>
            <w:r w:rsidRPr="00297BDC">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0BDE810" w14:textId="77777777" w:rsidR="00BE12D5" w:rsidRPr="00297BDC" w:rsidRDefault="00BE12D5" w:rsidP="00BE12D5">
            <w:pPr>
              <w:spacing w:before="40" w:after="40" w:line="300" w:lineRule="auto"/>
              <w:contextualSpacing/>
              <w:jc w:val="center"/>
              <w:rPr>
                <w:rFonts w:eastAsia="Calibri" w:cs="Arial"/>
                <w:b/>
                <w:bCs/>
                <w:noProof/>
                <w:color w:val="FFFFFF"/>
                <w:sz w:val="26"/>
                <w:szCs w:val="26"/>
                <w:lang w:val="vi-VN"/>
              </w:rPr>
            </w:pPr>
            <w:r w:rsidRPr="00297BDC">
              <w:rPr>
                <w:rFonts w:eastAsia="Calibri" w:cs="Arial"/>
                <w:b/>
                <w:bCs/>
                <w:noProof/>
                <w:color w:val="FFFFFF"/>
                <w:sz w:val="26"/>
                <w:szCs w:val="26"/>
                <w:lang w:val="vi-VN"/>
              </w:rPr>
              <w:t>Ghi chú</w:t>
            </w:r>
          </w:p>
        </w:tc>
      </w:tr>
      <w:tr w:rsidR="00BE12D5" w:rsidRPr="001D41A2" w14:paraId="3ABB7283" w14:textId="77777777" w:rsidTr="001D41A2">
        <w:tc>
          <w:tcPr>
            <w:tcW w:w="401" w:type="pct"/>
            <w:tcBorders>
              <w:top w:val="single" w:sz="4" w:space="0" w:color="000000"/>
              <w:left w:val="single" w:sz="4" w:space="0" w:color="D0CECE"/>
              <w:bottom w:val="single" w:sz="4" w:space="0" w:color="D0CECE"/>
              <w:right w:val="single" w:sz="4" w:space="0" w:color="D0CECE"/>
            </w:tcBorders>
          </w:tcPr>
          <w:p w14:paraId="2F67FD26" w14:textId="77777777" w:rsidR="00BE12D5" w:rsidRPr="00297BDC" w:rsidRDefault="00BE12D5" w:rsidP="00BE12D5">
            <w:pPr>
              <w:spacing w:before="40" w:after="40" w:line="300" w:lineRule="auto"/>
              <w:contextualSpacing/>
              <w:jc w:val="center"/>
              <w:rPr>
                <w:rFonts w:eastAsia="Calibri" w:cs="Arial"/>
                <w:noProof/>
                <w:color w:val="171717"/>
                <w:sz w:val="26"/>
                <w:szCs w:val="26"/>
                <w:lang w:val="vi-VN"/>
              </w:rPr>
            </w:pPr>
            <w:r w:rsidRPr="00297BDC">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436774DE" w14:textId="77777777"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pageTitle</w:t>
            </w:r>
          </w:p>
        </w:tc>
        <w:tc>
          <w:tcPr>
            <w:tcW w:w="727" w:type="pct"/>
            <w:tcBorders>
              <w:top w:val="single" w:sz="4" w:space="0" w:color="000000"/>
              <w:left w:val="single" w:sz="4" w:space="0" w:color="D0CECE"/>
              <w:bottom w:val="single" w:sz="4" w:space="0" w:color="D0CECE"/>
              <w:right w:val="single" w:sz="4" w:space="0" w:color="D0CECE"/>
            </w:tcBorders>
          </w:tcPr>
          <w:p w14:paraId="72FB4F39" w14:textId="77777777"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Typography</w:t>
            </w:r>
          </w:p>
        </w:tc>
        <w:tc>
          <w:tcPr>
            <w:tcW w:w="1615" w:type="pct"/>
            <w:tcBorders>
              <w:top w:val="single" w:sz="4" w:space="0" w:color="000000"/>
              <w:left w:val="single" w:sz="4" w:space="0" w:color="D0CECE"/>
              <w:bottom w:val="single" w:sz="4" w:space="0" w:color="D0CECE"/>
              <w:right w:val="single" w:sz="4" w:space="0" w:color="D0CECE"/>
            </w:tcBorders>
          </w:tcPr>
          <w:p w14:paraId="2E1B3119" w14:textId="0198D59F"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 xml:space="preserve">Hiển thị tiêu đề </w:t>
            </w:r>
            <w:r w:rsidR="00C321CA">
              <w:rPr>
                <w:rFonts w:eastAsia="Calibri" w:cs="Arial"/>
                <w:noProof/>
                <w:color w:val="171717"/>
                <w:sz w:val="26"/>
                <w:szCs w:val="26"/>
              </w:rPr>
              <w:t>tab của trang</w:t>
            </w:r>
            <w:r w:rsidRPr="00297BDC">
              <w:rPr>
                <w:rFonts w:eastAsia="Calibri" w:cs="Arial"/>
                <w:noProof/>
                <w:color w:val="171717"/>
                <w:sz w:val="26"/>
                <w:szCs w:val="26"/>
                <w:lang w:val="vi-VN"/>
              </w:rPr>
              <w:t xml:space="preserve"> hiện tại.</w:t>
            </w:r>
          </w:p>
        </w:tc>
        <w:tc>
          <w:tcPr>
            <w:tcW w:w="1207" w:type="pct"/>
            <w:tcBorders>
              <w:top w:val="single" w:sz="4" w:space="0" w:color="000000"/>
              <w:left w:val="single" w:sz="4" w:space="0" w:color="D0CECE"/>
              <w:bottom w:val="single" w:sz="4" w:space="0" w:color="D0CECE"/>
              <w:right w:val="single" w:sz="4" w:space="0" w:color="D0CECE"/>
            </w:tcBorders>
          </w:tcPr>
          <w:p w14:paraId="64375B6E" w14:textId="77777777" w:rsidR="00BE12D5" w:rsidRPr="00297BDC" w:rsidRDefault="00BE12D5" w:rsidP="00BE12D5">
            <w:pPr>
              <w:spacing w:before="40" w:after="40" w:line="300" w:lineRule="auto"/>
              <w:contextualSpacing/>
              <w:rPr>
                <w:rFonts w:eastAsia="Calibri" w:cs="Arial"/>
                <w:noProof/>
                <w:color w:val="171717"/>
                <w:sz w:val="26"/>
                <w:szCs w:val="26"/>
                <w:lang w:val="vi-VN"/>
              </w:rPr>
            </w:pPr>
          </w:p>
        </w:tc>
      </w:tr>
      <w:tr w:rsidR="00BE12D5" w:rsidRPr="001D41A2" w14:paraId="474E52B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FAF05CD" w14:textId="690B707E" w:rsidR="00BE12D5" w:rsidRPr="00297BDC" w:rsidRDefault="00EC7ABB" w:rsidP="00BE12D5">
            <w:pPr>
              <w:spacing w:before="40" w:after="40" w:line="300" w:lineRule="auto"/>
              <w:contextualSpacing/>
              <w:jc w:val="center"/>
              <w:rPr>
                <w:rFonts w:eastAsia="Calibri" w:cs="Arial"/>
                <w:color w:val="171717"/>
                <w:sz w:val="26"/>
                <w:szCs w:val="26"/>
              </w:rPr>
            </w:pPr>
            <w:r w:rsidRPr="00297BDC">
              <w:rPr>
                <w:rFonts w:eastAsia="Calibri" w:cs="Arial"/>
                <w:noProof/>
                <w:color w:val="171717"/>
                <w:sz w:val="26"/>
                <w:szCs w:val="26"/>
              </w:rPr>
              <w:lastRenderedPageBreak/>
              <w:t>2</w:t>
            </w:r>
          </w:p>
        </w:tc>
        <w:tc>
          <w:tcPr>
            <w:tcW w:w="1050" w:type="pct"/>
            <w:tcBorders>
              <w:top w:val="single" w:sz="4" w:space="0" w:color="D0CECE"/>
              <w:left w:val="single" w:sz="4" w:space="0" w:color="D0CECE"/>
              <w:bottom w:val="single" w:sz="4" w:space="0" w:color="D0CECE"/>
              <w:right w:val="single" w:sz="4" w:space="0" w:color="D0CECE"/>
            </w:tcBorders>
          </w:tcPr>
          <w:p w14:paraId="387E70A6" w14:textId="77777777"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logoutButton</w:t>
            </w:r>
          </w:p>
        </w:tc>
        <w:tc>
          <w:tcPr>
            <w:tcW w:w="727" w:type="pct"/>
            <w:tcBorders>
              <w:top w:val="single" w:sz="4" w:space="0" w:color="D0CECE"/>
              <w:left w:val="single" w:sz="4" w:space="0" w:color="D0CECE"/>
              <w:bottom w:val="single" w:sz="4" w:space="0" w:color="D0CECE"/>
              <w:right w:val="single" w:sz="4" w:space="0" w:color="D0CECE"/>
            </w:tcBorders>
          </w:tcPr>
          <w:p w14:paraId="65B46EB6" w14:textId="77777777"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56083739" w14:textId="77777777" w:rsidR="00BE12D5" w:rsidRPr="00297BDC" w:rsidRDefault="00BE12D5" w:rsidP="00BE12D5">
            <w:pPr>
              <w:spacing w:before="40" w:after="40" w:line="300" w:lineRule="auto"/>
              <w:contextualSpacing/>
              <w:rPr>
                <w:rFonts w:eastAsia="Calibri" w:cs="Arial"/>
                <w:noProof/>
                <w:color w:val="171717"/>
                <w:sz w:val="26"/>
                <w:szCs w:val="26"/>
                <w:lang w:val="vi-VN"/>
              </w:rPr>
            </w:pPr>
            <w:r w:rsidRPr="00297BDC">
              <w:rPr>
                <w:rFonts w:eastAsia="Calibri" w:cs="Arial"/>
                <w:noProof/>
                <w:color w:val="171717"/>
                <w:sz w:val="26"/>
                <w:szCs w:val="26"/>
                <w:lang w:val="vi-VN"/>
              </w:rPr>
              <w:t>Dùng để đăng xuất.</w:t>
            </w:r>
          </w:p>
        </w:tc>
        <w:tc>
          <w:tcPr>
            <w:tcW w:w="1207" w:type="pct"/>
            <w:tcBorders>
              <w:top w:val="single" w:sz="4" w:space="0" w:color="D0CECE"/>
              <w:left w:val="single" w:sz="4" w:space="0" w:color="D0CECE"/>
              <w:bottom w:val="single" w:sz="4" w:space="0" w:color="D0CECE"/>
              <w:right w:val="single" w:sz="4" w:space="0" w:color="D0CECE"/>
            </w:tcBorders>
          </w:tcPr>
          <w:p w14:paraId="143B7042" w14:textId="77777777" w:rsidR="00BE12D5" w:rsidRPr="00297BDC" w:rsidRDefault="00BE12D5" w:rsidP="00BE12D5">
            <w:pPr>
              <w:spacing w:before="40" w:after="40" w:line="300" w:lineRule="auto"/>
              <w:contextualSpacing/>
              <w:rPr>
                <w:rFonts w:eastAsia="Calibri" w:cs="Arial"/>
                <w:noProof/>
                <w:color w:val="171717"/>
                <w:sz w:val="26"/>
                <w:szCs w:val="26"/>
                <w:lang w:val="vi-VN"/>
              </w:rPr>
            </w:pPr>
          </w:p>
        </w:tc>
      </w:tr>
    </w:tbl>
    <w:p w14:paraId="22C72B6A" w14:textId="77777777" w:rsidR="00BE12D5" w:rsidRPr="00BE12D5" w:rsidRDefault="00BE12D5" w:rsidP="00EE5B84">
      <w:pPr>
        <w:pStyle w:val="1111"/>
        <w:rPr>
          <w:rFonts w:eastAsia="Yu Gothic Light"/>
          <w:b w:val="0"/>
          <w:i/>
          <w:iCs/>
          <w:noProof/>
          <w:color w:val="171717"/>
          <w:lang w:val="vi-VN"/>
        </w:rPr>
      </w:pPr>
      <w:bookmarkStart w:id="105" w:name="_Toc75634482"/>
      <w:bookmarkStart w:id="106" w:name="_Toc133018381"/>
      <w:r w:rsidRPr="001D41A2">
        <w:rPr>
          <w:lang w:val="vi-VN"/>
        </w:rPr>
        <w:t>Mô tả và xử lí biến cố</w:t>
      </w:r>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BE12D5" w:rsidRPr="001D41A2" w14:paraId="69F2D9BD"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DD9568D" w14:textId="77777777" w:rsidR="00BE12D5" w:rsidRPr="00C321CA" w:rsidRDefault="00BE12D5" w:rsidP="00BE12D5">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5DA3F48" w14:textId="77777777" w:rsidR="00BE12D5" w:rsidRPr="00C321CA" w:rsidRDefault="00BE12D5" w:rsidP="00BE12D5">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0BA81C0" w14:textId="77777777" w:rsidR="00BE12D5" w:rsidRPr="00C321CA" w:rsidRDefault="00BE12D5" w:rsidP="00BE12D5">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E107F5C" w14:textId="77777777" w:rsidR="00BE12D5" w:rsidRPr="00C321CA" w:rsidRDefault="00BE12D5" w:rsidP="00BE12D5">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Ghi chú</w:t>
            </w:r>
          </w:p>
        </w:tc>
      </w:tr>
      <w:tr w:rsidR="00BE12D5" w:rsidRPr="001D41A2" w14:paraId="091CA8C9" w14:textId="77777777" w:rsidTr="001D41A2">
        <w:tc>
          <w:tcPr>
            <w:tcW w:w="401" w:type="pct"/>
            <w:tcBorders>
              <w:top w:val="single" w:sz="4" w:space="0" w:color="000000"/>
              <w:left w:val="single" w:sz="4" w:space="0" w:color="D0CECE"/>
              <w:bottom w:val="single" w:sz="4" w:space="0" w:color="D0CECE"/>
              <w:right w:val="single" w:sz="4" w:space="0" w:color="D0CECE"/>
            </w:tcBorders>
          </w:tcPr>
          <w:p w14:paraId="24982864" w14:textId="77777777" w:rsidR="00BE12D5" w:rsidRPr="00C321CA" w:rsidRDefault="00BE12D5" w:rsidP="00BE12D5">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7C523A0C" w14:textId="2A5F91F2" w:rsidR="00BE12D5" w:rsidRPr="00C321CA" w:rsidRDefault="00BE12D5" w:rsidP="00BE12D5">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w:t>
            </w:r>
            <w:r w:rsidR="00EC7ABB" w:rsidRPr="00C321CA">
              <w:rPr>
                <w:rFonts w:eastAsia="Calibri" w:cs="Arial"/>
                <w:noProof/>
                <w:color w:val="171717"/>
                <w:sz w:val="26"/>
                <w:szCs w:val="26"/>
              </w:rPr>
              <w:t>2</w:t>
            </w:r>
            <w:r w:rsidRPr="00C321CA">
              <w:rPr>
                <w:rFonts w:eastAsia="Calibri" w:cs="Arial"/>
                <w:noProof/>
                <w:color w:val="171717"/>
                <w:sz w:val="26"/>
                <w:szCs w:val="26"/>
                <w:lang w:val="vi-VN"/>
              </w:rPr>
              <w:t>)</w:t>
            </w:r>
          </w:p>
        </w:tc>
        <w:tc>
          <w:tcPr>
            <w:tcW w:w="2019" w:type="pct"/>
            <w:tcBorders>
              <w:top w:val="single" w:sz="4" w:space="0" w:color="000000"/>
              <w:left w:val="single" w:sz="4" w:space="0" w:color="D0CECE"/>
              <w:bottom w:val="single" w:sz="4" w:space="0" w:color="D0CECE"/>
              <w:right w:val="single" w:sz="4" w:space="0" w:color="D0CECE"/>
            </w:tcBorders>
          </w:tcPr>
          <w:p w14:paraId="7989E7A0" w14:textId="77777777" w:rsidR="00BE12D5" w:rsidRPr="00C321CA" w:rsidRDefault="00BE12D5" w:rsidP="00BE12D5">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Đăng xuất tài khoản hiện tại.</w:t>
            </w:r>
          </w:p>
        </w:tc>
        <w:tc>
          <w:tcPr>
            <w:tcW w:w="1530" w:type="pct"/>
            <w:tcBorders>
              <w:top w:val="single" w:sz="4" w:space="0" w:color="000000"/>
              <w:left w:val="single" w:sz="4" w:space="0" w:color="D0CECE"/>
              <w:bottom w:val="single" w:sz="4" w:space="0" w:color="D0CECE"/>
              <w:right w:val="single" w:sz="4" w:space="0" w:color="D0CECE"/>
            </w:tcBorders>
          </w:tcPr>
          <w:p w14:paraId="3A87DC56" w14:textId="77777777" w:rsidR="00BE12D5" w:rsidRPr="00C321CA" w:rsidRDefault="00BE12D5" w:rsidP="00BE12D5">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Sau khi đăng xuất sẽ tự chuyển tới /login.</w:t>
            </w:r>
          </w:p>
        </w:tc>
      </w:tr>
    </w:tbl>
    <w:p w14:paraId="2B83DCD2" w14:textId="77777777" w:rsidR="00BE12D5" w:rsidRPr="00BE12D5" w:rsidRDefault="00BE12D5" w:rsidP="007C2200">
      <w:pPr>
        <w:pStyle w:val="11"/>
        <w:rPr>
          <w:rFonts w:eastAsia="Calibri" w:cs="Arial"/>
          <w:b w:val="0"/>
          <w:noProof/>
          <w:color w:val="171717"/>
          <w:szCs w:val="18"/>
          <w:lang w:val="vi-VN"/>
        </w:rPr>
      </w:pPr>
      <w:bookmarkStart w:id="107" w:name="_Toc138149602"/>
      <w:bookmarkStart w:id="108" w:name="_Toc168520334"/>
      <w:r w:rsidRPr="001D41A2">
        <w:rPr>
          <w:lang w:val="vi-VN"/>
        </w:rPr>
        <w:t>Mô tả các màn hình</w:t>
      </w:r>
      <w:bookmarkEnd w:id="105"/>
      <w:bookmarkEnd w:id="106"/>
      <w:bookmarkEnd w:id="107"/>
      <w:bookmarkEnd w:id="108"/>
    </w:p>
    <w:p w14:paraId="7CBB27CC" w14:textId="77777777" w:rsidR="00BE12D5" w:rsidRPr="00BE12D5" w:rsidRDefault="00BE12D5" w:rsidP="00862334">
      <w:pPr>
        <w:pStyle w:val="111"/>
        <w:rPr>
          <w:rFonts w:eastAsia="Yu Gothic Light"/>
          <w:b w:val="0"/>
          <w:noProof/>
          <w:color w:val="171717"/>
          <w:szCs w:val="24"/>
          <w:lang w:val="vi-VN"/>
        </w:rPr>
      </w:pPr>
      <w:bookmarkStart w:id="109" w:name="_Toc168520335"/>
      <w:r w:rsidRPr="001D41A2">
        <w:rPr>
          <w:lang w:val="vi-VN"/>
        </w:rPr>
        <w:t>Màn hình đăng nhập</w:t>
      </w:r>
      <w:bookmarkEnd w:id="109"/>
    </w:p>
    <w:p w14:paraId="32F2B033" w14:textId="77777777" w:rsidR="00BE12D5" w:rsidRPr="00BE12D5" w:rsidRDefault="00BE12D5" w:rsidP="00401331">
      <w:pPr>
        <w:pStyle w:val="1111"/>
        <w:rPr>
          <w:rFonts w:eastAsia="Yu Gothic Light"/>
          <w:b w:val="0"/>
          <w:i/>
          <w:iCs/>
          <w:noProof/>
          <w:color w:val="171717"/>
          <w:lang w:val="vi-VN"/>
        </w:rPr>
      </w:pPr>
      <w:r w:rsidRPr="001D41A2">
        <w:rPr>
          <w:lang w:val="vi-VN"/>
        </w:rPr>
        <w:t>Giao diện</w:t>
      </w:r>
    </w:p>
    <w:p w14:paraId="235E6E5E" w14:textId="24435AE4" w:rsidR="001D41A2" w:rsidRPr="001D41A2" w:rsidRDefault="00F3075B"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F3075B">
        <w:rPr>
          <w:rFonts w:ascii="Times New Roman" w:eastAsia="Yu Mincho" w:hAnsi="Times New Roman" w:cs="Arial"/>
          <w:noProof/>
          <w:color w:val="171717"/>
          <w:kern w:val="0"/>
          <w:sz w:val="26"/>
          <w:bdr w:val="none" w:sz="0" w:space="0" w:color="auto" w:frame="1"/>
          <w14:ligatures w14:val="none"/>
        </w:rPr>
        <w:drawing>
          <wp:inline distT="0" distB="0" distL="0" distR="0" wp14:anchorId="47029E77" wp14:editId="2F2A5D0E">
            <wp:extent cx="5957570" cy="3304540"/>
            <wp:effectExtent l="0" t="0" r="0" b="0"/>
            <wp:docPr id="496116131"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6131" name="Hình ảnh 1" descr="Ảnh có chứa văn bản, ảnh chụp màn hình, Phông chữ, thiết kế&#10;&#10;Mô tả được tạo tự động"/>
                    <pic:cNvPicPr/>
                  </pic:nvPicPr>
                  <pic:blipFill>
                    <a:blip r:embed="rId44"/>
                    <a:stretch>
                      <a:fillRect/>
                    </a:stretch>
                  </pic:blipFill>
                  <pic:spPr>
                    <a:xfrm>
                      <a:off x="0" y="0"/>
                      <a:ext cx="5957570" cy="3304540"/>
                    </a:xfrm>
                    <a:prstGeom prst="rect">
                      <a:avLst/>
                    </a:prstGeom>
                  </pic:spPr>
                </pic:pic>
              </a:graphicData>
            </a:graphic>
          </wp:inline>
        </w:drawing>
      </w:r>
    </w:p>
    <w:p w14:paraId="78BCDDD1"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0" w:name="_Toc138162997"/>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đăng nhập</w:t>
      </w:r>
      <w:bookmarkEnd w:id="110"/>
    </w:p>
    <w:p w14:paraId="00969AAF" w14:textId="77777777" w:rsidR="001D41A2" w:rsidRPr="001D41A2" w:rsidRDefault="001D41A2" w:rsidP="00BA5F9D">
      <w:pPr>
        <w:pStyle w:val="1111"/>
        <w:rPr>
          <w:noProof/>
          <w:lang w:val="vi-VN"/>
        </w:rPr>
      </w:pPr>
      <w:r w:rsidRPr="001D41A2">
        <w:rPr>
          <w:noProof/>
          <w:lang w:val="vi-VN"/>
        </w:rPr>
        <w:t>Mô tả các đối tượng trên màn hình</w:t>
      </w:r>
    </w:p>
    <w:p w14:paraId="2CB8D383"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1" w:name="_Toc138162908"/>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đăng nhập</w:t>
      </w:r>
      <w:bookmarkEnd w:id="111"/>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7"/>
        <w:gridCol w:w="1903"/>
        <w:gridCol w:w="1317"/>
        <w:gridCol w:w="2927"/>
        <w:gridCol w:w="2187"/>
      </w:tblGrid>
      <w:tr w:rsidR="001D41A2" w:rsidRPr="001D41A2" w14:paraId="2D7813F9"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9971B50"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4FF9F6C"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D93BBD1"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79902A3"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4070C84"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Ghi chú</w:t>
            </w:r>
          </w:p>
        </w:tc>
      </w:tr>
      <w:tr w:rsidR="001D41A2" w:rsidRPr="001D41A2" w14:paraId="7ACA88C0" w14:textId="77777777" w:rsidTr="001D41A2">
        <w:tc>
          <w:tcPr>
            <w:tcW w:w="401" w:type="pct"/>
            <w:tcBorders>
              <w:top w:val="single" w:sz="4" w:space="0" w:color="000000"/>
              <w:left w:val="single" w:sz="4" w:space="0" w:color="D0CECE"/>
              <w:bottom w:val="single" w:sz="4" w:space="0" w:color="D0CECE"/>
              <w:right w:val="single" w:sz="4" w:space="0" w:color="D0CECE"/>
            </w:tcBorders>
          </w:tcPr>
          <w:p w14:paraId="72A30022"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72491FE5"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username</w:t>
            </w:r>
          </w:p>
        </w:tc>
        <w:tc>
          <w:tcPr>
            <w:tcW w:w="727" w:type="pct"/>
            <w:tcBorders>
              <w:top w:val="single" w:sz="4" w:space="0" w:color="000000"/>
              <w:left w:val="single" w:sz="4" w:space="0" w:color="D0CECE"/>
              <w:bottom w:val="single" w:sz="4" w:space="0" w:color="D0CECE"/>
              <w:right w:val="single" w:sz="4" w:space="0" w:color="D0CECE"/>
            </w:tcBorders>
          </w:tcPr>
          <w:p w14:paraId="7A5984A8"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TextField</w:t>
            </w:r>
          </w:p>
        </w:tc>
        <w:tc>
          <w:tcPr>
            <w:tcW w:w="1615" w:type="pct"/>
            <w:tcBorders>
              <w:top w:val="single" w:sz="4" w:space="0" w:color="000000"/>
              <w:left w:val="single" w:sz="4" w:space="0" w:color="D0CECE"/>
              <w:bottom w:val="single" w:sz="4" w:space="0" w:color="D0CECE"/>
              <w:right w:val="single" w:sz="4" w:space="0" w:color="D0CECE"/>
            </w:tcBorders>
          </w:tcPr>
          <w:p w14:paraId="57431398"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Tài khoản</w:t>
            </w:r>
          </w:p>
        </w:tc>
        <w:tc>
          <w:tcPr>
            <w:tcW w:w="1207" w:type="pct"/>
            <w:tcBorders>
              <w:top w:val="single" w:sz="4" w:space="0" w:color="000000"/>
              <w:left w:val="single" w:sz="4" w:space="0" w:color="D0CECE"/>
              <w:bottom w:val="single" w:sz="4" w:space="0" w:color="D0CECE"/>
              <w:right w:val="single" w:sz="4" w:space="0" w:color="D0CECE"/>
            </w:tcBorders>
          </w:tcPr>
          <w:p w14:paraId="4353A415" w14:textId="77777777" w:rsidR="001D41A2" w:rsidRPr="00C321C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4CE703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6ED26C2"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12F4C7CE"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password</w:t>
            </w:r>
          </w:p>
        </w:tc>
        <w:tc>
          <w:tcPr>
            <w:tcW w:w="727" w:type="pct"/>
            <w:tcBorders>
              <w:top w:val="single" w:sz="4" w:space="0" w:color="D0CECE"/>
              <w:left w:val="single" w:sz="4" w:space="0" w:color="D0CECE"/>
              <w:bottom w:val="single" w:sz="4" w:space="0" w:color="D0CECE"/>
              <w:right w:val="single" w:sz="4" w:space="0" w:color="D0CECE"/>
            </w:tcBorders>
          </w:tcPr>
          <w:p w14:paraId="53A1EFD1"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TextField</w:t>
            </w:r>
          </w:p>
        </w:tc>
        <w:tc>
          <w:tcPr>
            <w:tcW w:w="1615" w:type="pct"/>
            <w:tcBorders>
              <w:top w:val="single" w:sz="4" w:space="0" w:color="D0CECE"/>
              <w:left w:val="single" w:sz="4" w:space="0" w:color="D0CECE"/>
              <w:bottom w:val="single" w:sz="4" w:space="0" w:color="D0CECE"/>
              <w:right w:val="single" w:sz="4" w:space="0" w:color="D0CECE"/>
            </w:tcBorders>
          </w:tcPr>
          <w:p w14:paraId="067A17CB"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Mật khẩu</w:t>
            </w:r>
          </w:p>
        </w:tc>
        <w:tc>
          <w:tcPr>
            <w:tcW w:w="1207" w:type="pct"/>
            <w:tcBorders>
              <w:top w:val="single" w:sz="4" w:space="0" w:color="D0CECE"/>
              <w:left w:val="single" w:sz="4" w:space="0" w:color="D0CECE"/>
              <w:bottom w:val="single" w:sz="4" w:space="0" w:color="D0CECE"/>
              <w:right w:val="single" w:sz="4" w:space="0" w:color="D0CECE"/>
            </w:tcBorders>
          </w:tcPr>
          <w:p w14:paraId="14EF8BAF" w14:textId="77777777" w:rsidR="001D41A2" w:rsidRPr="00C321C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7112E2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EB4F927"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3FC725F5" w14:textId="6369BCC4" w:rsidR="001D41A2" w:rsidRPr="00C321CA" w:rsidRDefault="006021D5"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rPr>
              <w:t>si</w:t>
            </w:r>
            <w:r w:rsidR="00E839D3" w:rsidRPr="00C321CA">
              <w:rPr>
                <w:rFonts w:eastAsia="Calibri" w:cs="Arial"/>
                <w:noProof/>
                <w:color w:val="171717"/>
                <w:sz w:val="26"/>
                <w:szCs w:val="26"/>
                <w:lang w:val="vi-VN"/>
              </w:rPr>
              <w:t>g</w:t>
            </w:r>
            <w:r w:rsidRPr="00C321CA">
              <w:rPr>
                <w:rFonts w:eastAsia="Calibri" w:cs="Arial"/>
                <w:noProof/>
                <w:color w:val="171717"/>
                <w:sz w:val="26"/>
                <w:szCs w:val="26"/>
              </w:rPr>
              <w:t>n</w:t>
            </w:r>
            <w:r w:rsidR="00E839D3" w:rsidRPr="00C321CA">
              <w:rPr>
                <w:rFonts w:eastAsia="Calibri" w:cs="Arial"/>
                <w:noProof/>
                <w:color w:val="171717"/>
                <w:sz w:val="26"/>
                <w:szCs w:val="26"/>
                <w:lang w:val="vi-VN"/>
              </w:rPr>
              <w:t>inButton</w:t>
            </w:r>
          </w:p>
        </w:tc>
        <w:tc>
          <w:tcPr>
            <w:tcW w:w="727" w:type="pct"/>
            <w:tcBorders>
              <w:top w:val="single" w:sz="4" w:space="0" w:color="D0CECE"/>
              <w:left w:val="single" w:sz="4" w:space="0" w:color="D0CECE"/>
              <w:bottom w:val="single" w:sz="4" w:space="0" w:color="D0CECE"/>
              <w:right w:val="single" w:sz="4" w:space="0" w:color="D0CECE"/>
            </w:tcBorders>
          </w:tcPr>
          <w:p w14:paraId="56080B35"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0DA2DCFA" w14:textId="184C0B12" w:rsidR="001D41A2" w:rsidRPr="00C321CA" w:rsidRDefault="00E839D3" w:rsidP="001D41A2">
            <w:pPr>
              <w:spacing w:before="40" w:after="40" w:line="300" w:lineRule="auto"/>
              <w:contextualSpacing/>
              <w:rPr>
                <w:rFonts w:eastAsia="Calibri" w:cs="Arial"/>
                <w:color w:val="171717"/>
                <w:sz w:val="26"/>
                <w:szCs w:val="26"/>
              </w:rPr>
            </w:pPr>
            <w:r w:rsidRPr="00C321CA">
              <w:rPr>
                <w:rFonts w:eastAsia="Calibri" w:cs="Arial"/>
                <w:noProof/>
                <w:color w:val="171717"/>
                <w:sz w:val="26"/>
                <w:szCs w:val="26"/>
              </w:rPr>
              <w:t>Đăng nhập</w:t>
            </w:r>
          </w:p>
        </w:tc>
        <w:tc>
          <w:tcPr>
            <w:tcW w:w="1207" w:type="pct"/>
            <w:tcBorders>
              <w:top w:val="single" w:sz="4" w:space="0" w:color="D0CECE"/>
              <w:left w:val="single" w:sz="4" w:space="0" w:color="D0CECE"/>
              <w:bottom w:val="single" w:sz="4" w:space="0" w:color="D0CECE"/>
              <w:right w:val="single" w:sz="4" w:space="0" w:color="D0CECE"/>
            </w:tcBorders>
          </w:tcPr>
          <w:p w14:paraId="3C042BCD" w14:textId="77777777" w:rsidR="001D41A2" w:rsidRPr="00C321C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1BA529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924E12B"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56DEF547" w14:textId="16386C20" w:rsidR="001D41A2" w:rsidRPr="00C321CA" w:rsidRDefault="006021D5"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rPr>
              <w:t>signup</w:t>
            </w:r>
            <w:r w:rsidR="001D41A2" w:rsidRPr="00C321CA">
              <w:rPr>
                <w:rFonts w:eastAsia="Calibri" w:cs="Arial"/>
                <w:noProof/>
                <w:color w:val="171717"/>
                <w:sz w:val="26"/>
                <w:szCs w:val="26"/>
                <w:lang w:val="vi-VN"/>
              </w:rPr>
              <w:t>Button</w:t>
            </w:r>
          </w:p>
        </w:tc>
        <w:tc>
          <w:tcPr>
            <w:tcW w:w="727" w:type="pct"/>
            <w:tcBorders>
              <w:top w:val="single" w:sz="4" w:space="0" w:color="D0CECE"/>
              <w:left w:val="single" w:sz="4" w:space="0" w:color="D0CECE"/>
              <w:bottom w:val="single" w:sz="4" w:space="0" w:color="D0CECE"/>
              <w:right w:val="single" w:sz="4" w:space="0" w:color="D0CECE"/>
            </w:tcBorders>
          </w:tcPr>
          <w:p w14:paraId="427489A6"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0BD16B84" w14:textId="3DFC2721" w:rsidR="001D41A2" w:rsidRPr="00C321CA" w:rsidRDefault="001D41A2" w:rsidP="001D41A2">
            <w:pPr>
              <w:spacing w:before="40" w:after="40" w:line="300" w:lineRule="auto"/>
              <w:contextualSpacing/>
              <w:rPr>
                <w:rFonts w:eastAsia="Calibri" w:cs="Arial"/>
                <w:color w:val="171717"/>
                <w:sz w:val="26"/>
                <w:szCs w:val="26"/>
              </w:rPr>
            </w:pPr>
            <w:r w:rsidRPr="00C321CA">
              <w:rPr>
                <w:rFonts w:eastAsia="Calibri" w:cs="Arial"/>
                <w:noProof/>
                <w:color w:val="171717"/>
                <w:sz w:val="26"/>
                <w:szCs w:val="26"/>
                <w:lang w:val="vi-VN"/>
              </w:rPr>
              <w:t xml:space="preserve">Đăng </w:t>
            </w:r>
            <w:r w:rsidR="00E839D3" w:rsidRPr="00C321CA">
              <w:rPr>
                <w:rFonts w:eastAsia="Calibri" w:cs="Arial"/>
                <w:noProof/>
                <w:color w:val="171717"/>
                <w:sz w:val="26"/>
                <w:szCs w:val="26"/>
              </w:rPr>
              <w:t>ký</w:t>
            </w:r>
          </w:p>
        </w:tc>
        <w:tc>
          <w:tcPr>
            <w:tcW w:w="1207" w:type="pct"/>
            <w:tcBorders>
              <w:top w:val="single" w:sz="4" w:space="0" w:color="D0CECE"/>
              <w:left w:val="single" w:sz="4" w:space="0" w:color="D0CECE"/>
              <w:bottom w:val="single" w:sz="4" w:space="0" w:color="D0CECE"/>
              <w:right w:val="single" w:sz="4" w:space="0" w:color="D0CECE"/>
            </w:tcBorders>
          </w:tcPr>
          <w:p w14:paraId="7C1661FE" w14:textId="77777777" w:rsidR="001D41A2" w:rsidRPr="00C321CA" w:rsidRDefault="001D41A2" w:rsidP="001D41A2">
            <w:pPr>
              <w:spacing w:before="40" w:after="40" w:line="300" w:lineRule="auto"/>
              <w:contextualSpacing/>
              <w:rPr>
                <w:rFonts w:eastAsia="Calibri" w:cs="Arial"/>
                <w:noProof/>
                <w:color w:val="171717"/>
                <w:sz w:val="26"/>
                <w:szCs w:val="26"/>
                <w:lang w:val="vi-VN"/>
              </w:rPr>
            </w:pPr>
          </w:p>
        </w:tc>
      </w:tr>
    </w:tbl>
    <w:p w14:paraId="63FE8A45" w14:textId="77777777" w:rsidR="001D41A2" w:rsidRPr="001D41A2" w:rsidRDefault="001D41A2" w:rsidP="00BA5F9D">
      <w:pPr>
        <w:pStyle w:val="1111"/>
        <w:rPr>
          <w:noProof/>
          <w:lang w:val="vi-VN"/>
        </w:rPr>
      </w:pPr>
      <w:r w:rsidRPr="001D41A2">
        <w:rPr>
          <w:noProof/>
          <w:lang w:val="vi-VN"/>
        </w:rPr>
        <w:t>Mô tả và xử lí các biến cố trên màn hình</w:t>
      </w:r>
    </w:p>
    <w:p w14:paraId="370B741A"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2" w:name="_Toc138162909"/>
      <w:r w:rsidRPr="001D41A2">
        <w:rPr>
          <w:rFonts w:ascii="Times New Roman" w:eastAsia="Calibri" w:hAnsi="Times New Roman" w:cs="Arial"/>
          <w:i/>
          <w:iCs/>
          <w:noProof/>
          <w:color w:val="3B3838"/>
          <w:sz w:val="26"/>
          <w:szCs w:val="18"/>
          <w:lang w:val="vi-VN"/>
        </w:rPr>
        <w:lastRenderedPageBreak/>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đăng nhập</w:t>
      </w:r>
      <w:bookmarkEnd w:id="112"/>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1D41A2" w:rsidRPr="001D41A2" w14:paraId="214223B3"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D71DDAA"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451A2E5"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AE2E063"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CC734D2" w14:textId="77777777" w:rsidR="001D41A2" w:rsidRPr="00C321CA" w:rsidRDefault="001D41A2" w:rsidP="001D41A2">
            <w:pPr>
              <w:spacing w:before="40" w:after="40" w:line="300" w:lineRule="auto"/>
              <w:contextualSpacing/>
              <w:jc w:val="center"/>
              <w:rPr>
                <w:rFonts w:eastAsia="Calibri" w:cs="Arial"/>
                <w:b/>
                <w:bCs/>
                <w:noProof/>
                <w:color w:val="FFFFFF"/>
                <w:sz w:val="26"/>
                <w:szCs w:val="26"/>
                <w:lang w:val="vi-VN"/>
              </w:rPr>
            </w:pPr>
            <w:r w:rsidRPr="00C321CA">
              <w:rPr>
                <w:rFonts w:eastAsia="Calibri" w:cs="Arial"/>
                <w:b/>
                <w:bCs/>
                <w:noProof/>
                <w:color w:val="FFFFFF"/>
                <w:sz w:val="26"/>
                <w:szCs w:val="26"/>
                <w:lang w:val="vi-VN"/>
              </w:rPr>
              <w:t>Ghi chú</w:t>
            </w:r>
          </w:p>
        </w:tc>
      </w:tr>
      <w:tr w:rsidR="001D41A2" w:rsidRPr="001D41A2" w14:paraId="6249CEC8" w14:textId="77777777" w:rsidTr="001D41A2">
        <w:tc>
          <w:tcPr>
            <w:tcW w:w="401" w:type="pct"/>
            <w:tcBorders>
              <w:top w:val="single" w:sz="4" w:space="0" w:color="000000"/>
              <w:left w:val="single" w:sz="4" w:space="0" w:color="D0CECE"/>
              <w:bottom w:val="single" w:sz="4" w:space="0" w:color="D0CECE"/>
              <w:right w:val="single" w:sz="4" w:space="0" w:color="D0CECE"/>
            </w:tcBorders>
          </w:tcPr>
          <w:p w14:paraId="0160417A"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64BCA8AE"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34A0005E"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Hiển thị con trỏ và cho phép điền tài khoản.</w:t>
            </w:r>
          </w:p>
        </w:tc>
        <w:tc>
          <w:tcPr>
            <w:tcW w:w="1530" w:type="pct"/>
            <w:tcBorders>
              <w:top w:val="single" w:sz="4" w:space="0" w:color="000000"/>
              <w:left w:val="single" w:sz="4" w:space="0" w:color="D0CECE"/>
              <w:bottom w:val="single" w:sz="4" w:space="0" w:color="D0CECE"/>
              <w:right w:val="single" w:sz="4" w:space="0" w:color="D0CECE"/>
            </w:tcBorders>
          </w:tcPr>
          <w:p w14:paraId="793ADD54"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không điền sẽ thông báo yêu cầu nhập tài khoản.</w:t>
            </w:r>
          </w:p>
        </w:tc>
      </w:tr>
      <w:tr w:rsidR="001D41A2" w:rsidRPr="001D41A2" w14:paraId="7F74F8D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48EC4D1" w14:textId="77777777" w:rsidR="001D41A2" w:rsidRPr="00C321CA" w:rsidRDefault="001D41A2" w:rsidP="001D41A2">
            <w:pPr>
              <w:spacing w:before="40" w:after="40" w:line="300" w:lineRule="auto"/>
              <w:contextualSpacing/>
              <w:jc w:val="center"/>
              <w:rPr>
                <w:rFonts w:eastAsia="Calibri" w:cs="Arial"/>
                <w:noProof/>
                <w:color w:val="171717"/>
                <w:sz w:val="26"/>
                <w:szCs w:val="26"/>
                <w:lang w:val="vi-VN"/>
              </w:rPr>
            </w:pPr>
            <w:r w:rsidRPr="00C321C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342170ED"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01F5F643"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Hiển thị con trỏ và cho phép điền mật khẩu.</w:t>
            </w:r>
          </w:p>
        </w:tc>
        <w:tc>
          <w:tcPr>
            <w:tcW w:w="1530" w:type="pct"/>
            <w:tcBorders>
              <w:top w:val="single" w:sz="4" w:space="0" w:color="D0CECE"/>
              <w:left w:val="single" w:sz="4" w:space="0" w:color="D0CECE"/>
              <w:bottom w:val="single" w:sz="4" w:space="0" w:color="D0CECE"/>
              <w:right w:val="single" w:sz="4" w:space="0" w:color="D0CECE"/>
            </w:tcBorders>
          </w:tcPr>
          <w:p w14:paraId="53F52ABA"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không điền sẽ thông báo yêu cầu nhập mật khẩu.</w:t>
            </w:r>
          </w:p>
        </w:tc>
      </w:tr>
      <w:tr w:rsidR="001D41A2" w:rsidRPr="001D41A2" w14:paraId="4449313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49373E4" w14:textId="3E7A228F" w:rsidR="001D41A2" w:rsidRPr="00C321CA" w:rsidRDefault="00E839D3" w:rsidP="001D41A2">
            <w:pPr>
              <w:spacing w:before="40" w:after="40" w:line="300" w:lineRule="auto"/>
              <w:contextualSpacing/>
              <w:jc w:val="center"/>
              <w:rPr>
                <w:rFonts w:eastAsia="Calibri" w:cs="Arial"/>
                <w:color w:val="171717"/>
                <w:sz w:val="26"/>
                <w:szCs w:val="26"/>
              </w:rPr>
            </w:pPr>
            <w:r w:rsidRPr="00C321CA">
              <w:rPr>
                <w:rFonts w:eastAsia="Calibri" w:cs="Arial"/>
                <w:noProof/>
                <w:color w:val="171717"/>
                <w:sz w:val="26"/>
                <w:szCs w:val="26"/>
              </w:rPr>
              <w:t>3</w:t>
            </w:r>
          </w:p>
        </w:tc>
        <w:tc>
          <w:tcPr>
            <w:tcW w:w="1050" w:type="pct"/>
            <w:tcBorders>
              <w:top w:val="single" w:sz="4" w:space="0" w:color="D0CECE"/>
              <w:left w:val="single" w:sz="4" w:space="0" w:color="D0CECE"/>
              <w:bottom w:val="single" w:sz="4" w:space="0" w:color="D0CECE"/>
              <w:right w:val="single" w:sz="4" w:space="0" w:color="D0CECE"/>
            </w:tcBorders>
          </w:tcPr>
          <w:p w14:paraId="57D1EEF5" w14:textId="241EF472"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Click (</w:t>
            </w:r>
            <w:r w:rsidR="00E839D3" w:rsidRPr="00C321CA">
              <w:rPr>
                <w:rFonts w:eastAsia="Calibri" w:cs="Arial"/>
                <w:noProof/>
                <w:color w:val="171717"/>
                <w:sz w:val="26"/>
                <w:szCs w:val="26"/>
              </w:rPr>
              <w:t>3</w:t>
            </w:r>
            <w:r w:rsidRPr="00C321CA">
              <w:rPr>
                <w:rFonts w:eastAsia="Calibri" w:cs="Arial"/>
                <w:noProof/>
                <w:color w:val="171717"/>
                <w:sz w:val="26"/>
                <w:szCs w:val="26"/>
                <w:lang w:val="vi-VN"/>
              </w:rPr>
              <w:t>)</w:t>
            </w:r>
          </w:p>
        </w:tc>
        <w:tc>
          <w:tcPr>
            <w:tcW w:w="2019" w:type="pct"/>
            <w:tcBorders>
              <w:top w:val="single" w:sz="4" w:space="0" w:color="D0CECE"/>
              <w:left w:val="single" w:sz="4" w:space="0" w:color="D0CECE"/>
              <w:bottom w:val="single" w:sz="4" w:space="0" w:color="D0CECE"/>
              <w:right w:val="single" w:sz="4" w:space="0" w:color="D0CECE"/>
            </w:tcBorders>
          </w:tcPr>
          <w:p w14:paraId="2BC91408"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Đăng nhập.</w:t>
            </w:r>
          </w:p>
        </w:tc>
        <w:tc>
          <w:tcPr>
            <w:tcW w:w="1530" w:type="pct"/>
            <w:tcBorders>
              <w:top w:val="single" w:sz="4" w:space="0" w:color="D0CECE"/>
              <w:left w:val="single" w:sz="4" w:space="0" w:color="D0CECE"/>
              <w:bottom w:val="single" w:sz="4" w:space="0" w:color="D0CECE"/>
              <w:right w:val="single" w:sz="4" w:space="0" w:color="D0CECE"/>
            </w:tcBorders>
          </w:tcPr>
          <w:p w14:paraId="5C124761" w14:textId="77777777" w:rsidR="001D41A2" w:rsidRPr="00C321CA" w:rsidRDefault="001D41A2" w:rsidP="001D41A2">
            <w:pPr>
              <w:spacing w:before="40" w:after="40" w:line="300" w:lineRule="auto"/>
              <w:contextualSpacing/>
              <w:rPr>
                <w:rFonts w:eastAsia="Calibri" w:cs="Arial"/>
                <w:noProof/>
                <w:color w:val="171717"/>
                <w:sz w:val="26"/>
                <w:szCs w:val="26"/>
                <w:lang w:val="vi-VN"/>
              </w:rPr>
            </w:pPr>
            <w:r w:rsidRPr="00C321CA">
              <w:rPr>
                <w:rFonts w:eastAsia="Calibri" w:cs="Arial"/>
                <w:noProof/>
                <w:color w:val="171717"/>
                <w:sz w:val="26"/>
                <w:szCs w:val="26"/>
                <w:lang w:val="vi-VN"/>
              </w:rPr>
              <w:t>Khi không điền đủ tài khoản mật khẩu sẽ không thể đăng nhập, hiển thị cảnh báo. (204:No-content).</w:t>
            </w:r>
          </w:p>
        </w:tc>
      </w:tr>
      <w:tr w:rsidR="00E839D3" w:rsidRPr="001D41A2" w14:paraId="17B349CE"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E44F7EF" w14:textId="542311EA" w:rsidR="00E839D3" w:rsidRPr="00C321CA" w:rsidRDefault="00E839D3" w:rsidP="001D41A2">
            <w:pPr>
              <w:spacing w:before="40" w:after="40" w:line="300" w:lineRule="auto"/>
              <w:contextualSpacing/>
              <w:jc w:val="center"/>
              <w:rPr>
                <w:rFonts w:eastAsia="Calibri" w:cs="Arial"/>
                <w:noProof/>
                <w:color w:val="171717"/>
                <w:sz w:val="26"/>
                <w:szCs w:val="26"/>
              </w:rPr>
            </w:pPr>
            <w:r w:rsidRPr="00C321CA">
              <w:rPr>
                <w:rFonts w:eastAsia="Calibri" w:cs="Arial"/>
                <w:noProof/>
                <w:color w:val="171717"/>
                <w:sz w:val="26"/>
                <w:szCs w:val="26"/>
              </w:rPr>
              <w:t>4</w:t>
            </w:r>
          </w:p>
        </w:tc>
        <w:tc>
          <w:tcPr>
            <w:tcW w:w="1050" w:type="pct"/>
            <w:tcBorders>
              <w:top w:val="single" w:sz="4" w:space="0" w:color="D0CECE"/>
              <w:left w:val="single" w:sz="4" w:space="0" w:color="D0CECE"/>
              <w:bottom w:val="single" w:sz="4" w:space="0" w:color="D0CECE"/>
              <w:right w:val="single" w:sz="4" w:space="0" w:color="D0CECE"/>
            </w:tcBorders>
          </w:tcPr>
          <w:p w14:paraId="76E8607D" w14:textId="4D838BE1" w:rsidR="00E839D3" w:rsidRPr="00C321CA" w:rsidRDefault="00E839D3" w:rsidP="001D41A2">
            <w:pPr>
              <w:spacing w:before="40" w:after="40" w:line="300" w:lineRule="auto"/>
              <w:contextualSpacing/>
              <w:rPr>
                <w:rFonts w:eastAsia="Calibri" w:cs="Arial"/>
                <w:noProof/>
                <w:color w:val="171717"/>
                <w:sz w:val="26"/>
                <w:szCs w:val="26"/>
              </w:rPr>
            </w:pPr>
            <w:r w:rsidRPr="00C321CA">
              <w:rPr>
                <w:rFonts w:eastAsia="Calibri" w:cs="Arial"/>
                <w:noProof/>
                <w:color w:val="171717"/>
                <w:sz w:val="26"/>
                <w:szCs w:val="26"/>
              </w:rPr>
              <w:t>Click(4)</w:t>
            </w:r>
          </w:p>
        </w:tc>
        <w:tc>
          <w:tcPr>
            <w:tcW w:w="2019" w:type="pct"/>
            <w:tcBorders>
              <w:top w:val="single" w:sz="4" w:space="0" w:color="D0CECE"/>
              <w:left w:val="single" w:sz="4" w:space="0" w:color="D0CECE"/>
              <w:bottom w:val="single" w:sz="4" w:space="0" w:color="D0CECE"/>
              <w:right w:val="single" w:sz="4" w:space="0" w:color="D0CECE"/>
            </w:tcBorders>
          </w:tcPr>
          <w:p w14:paraId="4BCAA55A" w14:textId="0E63D609" w:rsidR="00E839D3" w:rsidRPr="00C321CA" w:rsidRDefault="00E839D3" w:rsidP="001D41A2">
            <w:pPr>
              <w:spacing w:before="40" w:after="40" w:line="300" w:lineRule="auto"/>
              <w:contextualSpacing/>
              <w:rPr>
                <w:rFonts w:eastAsia="Calibri" w:cs="Arial"/>
                <w:noProof/>
                <w:color w:val="171717"/>
                <w:sz w:val="26"/>
                <w:szCs w:val="26"/>
              </w:rPr>
            </w:pPr>
            <w:r w:rsidRPr="00C321CA">
              <w:rPr>
                <w:rFonts w:eastAsia="Calibri" w:cs="Arial"/>
                <w:noProof/>
                <w:color w:val="171717"/>
                <w:sz w:val="26"/>
                <w:szCs w:val="26"/>
              </w:rPr>
              <w:t>Đăng ký</w:t>
            </w:r>
          </w:p>
        </w:tc>
        <w:tc>
          <w:tcPr>
            <w:tcW w:w="1530" w:type="pct"/>
            <w:tcBorders>
              <w:top w:val="single" w:sz="4" w:space="0" w:color="D0CECE"/>
              <w:left w:val="single" w:sz="4" w:space="0" w:color="D0CECE"/>
              <w:bottom w:val="single" w:sz="4" w:space="0" w:color="D0CECE"/>
              <w:right w:val="single" w:sz="4" w:space="0" w:color="D0CECE"/>
            </w:tcBorders>
          </w:tcPr>
          <w:p w14:paraId="383656F8" w14:textId="0E6582D3" w:rsidR="00E839D3" w:rsidRPr="00C321CA" w:rsidRDefault="00E839D3" w:rsidP="001D41A2">
            <w:pPr>
              <w:spacing w:before="40" w:after="40" w:line="300" w:lineRule="auto"/>
              <w:contextualSpacing/>
              <w:rPr>
                <w:rFonts w:eastAsia="Calibri" w:cs="Arial"/>
                <w:noProof/>
                <w:color w:val="171717"/>
                <w:sz w:val="26"/>
                <w:szCs w:val="26"/>
              </w:rPr>
            </w:pPr>
            <w:r w:rsidRPr="00C321CA">
              <w:rPr>
                <w:rFonts w:eastAsia="Calibri" w:cs="Arial"/>
                <w:noProof/>
                <w:color w:val="171717"/>
                <w:sz w:val="26"/>
                <w:szCs w:val="26"/>
              </w:rPr>
              <w:t>Vào giao diện đăng ký</w:t>
            </w:r>
          </w:p>
        </w:tc>
      </w:tr>
    </w:tbl>
    <w:p w14:paraId="369B4353" w14:textId="6403B4A4" w:rsidR="00F3075B" w:rsidRPr="00F3075B" w:rsidRDefault="00F3075B" w:rsidP="0037343B">
      <w:pPr>
        <w:pStyle w:val="111"/>
        <w:ind w:left="357" w:hanging="357"/>
        <w:rPr>
          <w:rFonts w:eastAsia="Yu Gothic Light"/>
          <w:color w:val="171717"/>
          <w:szCs w:val="24"/>
          <w:lang w:val="vi-VN"/>
        </w:rPr>
      </w:pPr>
      <w:bookmarkStart w:id="113" w:name="_Toc168520336"/>
      <w:r w:rsidRPr="00F3075B">
        <w:rPr>
          <w:noProof/>
          <w:lang w:val="vi-VN"/>
        </w:rPr>
        <w:t xml:space="preserve">Màn hình </w:t>
      </w:r>
      <w:r>
        <w:rPr>
          <w:noProof/>
        </w:rPr>
        <w:t>đăng ký</w:t>
      </w:r>
      <w:bookmarkEnd w:id="113"/>
    </w:p>
    <w:p w14:paraId="7D72991F" w14:textId="77777777" w:rsidR="00F3075B" w:rsidRPr="001D41A2" w:rsidRDefault="00F3075B" w:rsidP="00F3075B">
      <w:pPr>
        <w:pStyle w:val="1111"/>
        <w:ind w:left="357" w:hanging="357"/>
        <w:rPr>
          <w:rFonts w:eastAsia="Yu Gothic Light"/>
          <w:b w:val="0"/>
          <w:i/>
          <w:color w:val="171717"/>
          <w:lang w:val="vi-VN"/>
        </w:rPr>
      </w:pPr>
      <w:r w:rsidRPr="001D41A2">
        <w:rPr>
          <w:noProof/>
          <w:lang w:val="vi-VN"/>
        </w:rPr>
        <w:t>Giao diện</w:t>
      </w:r>
    </w:p>
    <w:p w14:paraId="30692F87" w14:textId="76A055C9" w:rsidR="00F3075B" w:rsidRPr="001D41A2" w:rsidRDefault="006021D5" w:rsidP="00F3075B">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6021D5">
        <w:rPr>
          <w:rFonts w:ascii="Times New Roman" w:eastAsia="Yu Mincho" w:hAnsi="Times New Roman" w:cs="Arial"/>
          <w:noProof/>
          <w:color w:val="171717"/>
          <w:kern w:val="0"/>
          <w:sz w:val="26"/>
          <w:bdr w:val="none" w:sz="0" w:space="0" w:color="auto" w:frame="1"/>
          <w14:ligatures w14:val="none"/>
        </w:rPr>
        <w:drawing>
          <wp:inline distT="0" distB="0" distL="0" distR="0" wp14:anchorId="7D77D019" wp14:editId="1D3EF99C">
            <wp:extent cx="5957570" cy="3411855"/>
            <wp:effectExtent l="0" t="0" r="0" b="0"/>
            <wp:docPr id="178554129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1299" name="Hình ảnh 1" descr="Ảnh có chứa văn bản, ảnh chụp màn hình, Phông chữ, thiết kế&#10;&#10;Mô tả được tạo tự động"/>
                    <pic:cNvPicPr/>
                  </pic:nvPicPr>
                  <pic:blipFill>
                    <a:blip r:embed="rId45"/>
                    <a:stretch>
                      <a:fillRect/>
                    </a:stretch>
                  </pic:blipFill>
                  <pic:spPr>
                    <a:xfrm>
                      <a:off x="0" y="0"/>
                      <a:ext cx="5957570" cy="3411855"/>
                    </a:xfrm>
                    <a:prstGeom prst="rect">
                      <a:avLst/>
                    </a:prstGeom>
                  </pic:spPr>
                </pic:pic>
              </a:graphicData>
            </a:graphic>
          </wp:inline>
        </w:drawing>
      </w:r>
    </w:p>
    <w:p w14:paraId="4E510BDC" w14:textId="77777777" w:rsidR="00F3075B" w:rsidRPr="001D41A2" w:rsidRDefault="00F3075B" w:rsidP="00F3075B">
      <w:pPr>
        <w:spacing w:after="40" w:line="240" w:lineRule="auto"/>
        <w:ind w:firstLine="284"/>
        <w:contextualSpacing/>
        <w:jc w:val="center"/>
        <w:rPr>
          <w:rFonts w:ascii="Times New Roman" w:eastAsia="Calibri" w:hAnsi="Times New Roman" w:cs="Arial"/>
          <w:i/>
          <w:iCs/>
          <w:noProof/>
          <w:color w:val="3B3838"/>
          <w:sz w:val="26"/>
          <w:szCs w:val="18"/>
          <w:lang w:val="vi-VN"/>
        </w:rPr>
      </w:pPr>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đăng nhập</w:t>
      </w:r>
    </w:p>
    <w:p w14:paraId="1640CB25" w14:textId="77777777" w:rsidR="00F3075B" w:rsidRPr="00824F33" w:rsidRDefault="00F3075B" w:rsidP="00824F33">
      <w:pPr>
        <w:pStyle w:val="1111"/>
        <w:ind w:left="0" w:firstLine="0"/>
        <w:rPr>
          <w:noProof/>
          <w:lang w:val="vi-VN"/>
        </w:rPr>
      </w:pPr>
      <w:r w:rsidRPr="00824F33">
        <w:rPr>
          <w:noProof/>
          <w:lang w:val="vi-VN"/>
        </w:rPr>
        <w:t>Mô tả các đối tượng trên màn hình</w:t>
      </w:r>
    </w:p>
    <w:p w14:paraId="4EBE0436" w14:textId="77777777" w:rsidR="00F3075B" w:rsidRPr="001D41A2" w:rsidRDefault="00F3075B" w:rsidP="00F3075B">
      <w:pPr>
        <w:keepNext/>
        <w:spacing w:after="40" w:line="240" w:lineRule="auto"/>
        <w:ind w:firstLine="284"/>
        <w:contextualSpacing/>
        <w:jc w:val="center"/>
        <w:rPr>
          <w:rFonts w:ascii="Times New Roman" w:eastAsia="Calibri" w:hAnsi="Times New Roman" w:cs="Arial"/>
          <w:i/>
          <w:iCs/>
          <w:noProof/>
          <w:color w:val="3B3838"/>
          <w:sz w:val="26"/>
          <w:szCs w:val="18"/>
          <w:lang w:val="vi-VN"/>
        </w:rPr>
      </w:pPr>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đăng nhập</w:t>
      </w:r>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7"/>
        <w:gridCol w:w="1903"/>
        <w:gridCol w:w="1317"/>
        <w:gridCol w:w="2927"/>
        <w:gridCol w:w="2187"/>
      </w:tblGrid>
      <w:tr w:rsidR="00F3075B" w:rsidRPr="001D41A2" w14:paraId="4C95D12B" w14:textId="77777777">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AB4672D" w14:textId="77777777" w:rsidR="00F3075B" w:rsidRPr="00E23039" w:rsidRDefault="00F3075B">
            <w:pPr>
              <w:spacing w:before="40" w:after="40" w:line="300" w:lineRule="auto"/>
              <w:contextualSpacing/>
              <w:jc w:val="center"/>
              <w:rPr>
                <w:rFonts w:eastAsia="Calibri" w:cs="Arial"/>
                <w:b/>
                <w:bCs/>
                <w:noProof/>
                <w:color w:val="FFFFFF"/>
                <w:sz w:val="26"/>
                <w:szCs w:val="26"/>
                <w:lang w:val="vi-VN"/>
              </w:rPr>
            </w:pPr>
            <w:r w:rsidRPr="00E23039">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5E72834" w14:textId="77777777" w:rsidR="00F3075B" w:rsidRPr="00E23039" w:rsidRDefault="00F3075B">
            <w:pPr>
              <w:spacing w:before="40" w:after="40" w:line="300" w:lineRule="auto"/>
              <w:contextualSpacing/>
              <w:jc w:val="center"/>
              <w:rPr>
                <w:rFonts w:eastAsia="Calibri" w:cs="Arial"/>
                <w:b/>
                <w:bCs/>
                <w:noProof/>
                <w:color w:val="FFFFFF"/>
                <w:sz w:val="26"/>
                <w:szCs w:val="26"/>
                <w:lang w:val="vi-VN"/>
              </w:rPr>
            </w:pPr>
            <w:r w:rsidRPr="00E23039">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FFE1A39" w14:textId="77777777" w:rsidR="00F3075B" w:rsidRPr="00E23039" w:rsidRDefault="00F3075B">
            <w:pPr>
              <w:spacing w:before="40" w:after="40" w:line="300" w:lineRule="auto"/>
              <w:contextualSpacing/>
              <w:jc w:val="center"/>
              <w:rPr>
                <w:rFonts w:eastAsia="Calibri" w:cs="Arial"/>
                <w:b/>
                <w:bCs/>
                <w:noProof/>
                <w:color w:val="FFFFFF"/>
                <w:sz w:val="26"/>
                <w:szCs w:val="26"/>
                <w:lang w:val="vi-VN"/>
              </w:rPr>
            </w:pPr>
            <w:r w:rsidRPr="00E23039">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240D38D" w14:textId="77777777" w:rsidR="00F3075B" w:rsidRPr="00E23039" w:rsidRDefault="00F3075B">
            <w:pPr>
              <w:spacing w:before="40" w:after="40" w:line="300" w:lineRule="auto"/>
              <w:contextualSpacing/>
              <w:jc w:val="center"/>
              <w:rPr>
                <w:rFonts w:eastAsia="Calibri" w:cs="Arial"/>
                <w:b/>
                <w:bCs/>
                <w:noProof/>
                <w:color w:val="FFFFFF"/>
                <w:sz w:val="26"/>
                <w:szCs w:val="26"/>
                <w:lang w:val="vi-VN"/>
              </w:rPr>
            </w:pPr>
            <w:r w:rsidRPr="00E23039">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C008FB4" w14:textId="77777777" w:rsidR="00F3075B" w:rsidRPr="00E23039" w:rsidRDefault="00F3075B">
            <w:pPr>
              <w:spacing w:before="40" w:after="40" w:line="300" w:lineRule="auto"/>
              <w:contextualSpacing/>
              <w:jc w:val="center"/>
              <w:rPr>
                <w:rFonts w:eastAsia="Calibri" w:cs="Arial"/>
                <w:b/>
                <w:bCs/>
                <w:noProof/>
                <w:color w:val="FFFFFF"/>
                <w:sz w:val="26"/>
                <w:szCs w:val="26"/>
                <w:lang w:val="vi-VN"/>
              </w:rPr>
            </w:pPr>
            <w:r w:rsidRPr="00E23039">
              <w:rPr>
                <w:rFonts w:eastAsia="Calibri" w:cs="Arial"/>
                <w:b/>
                <w:bCs/>
                <w:noProof/>
                <w:color w:val="FFFFFF"/>
                <w:sz w:val="26"/>
                <w:szCs w:val="26"/>
                <w:lang w:val="vi-VN"/>
              </w:rPr>
              <w:t>Ghi chú</w:t>
            </w:r>
          </w:p>
        </w:tc>
      </w:tr>
      <w:tr w:rsidR="00F3075B" w:rsidRPr="001D41A2" w14:paraId="668CBE56" w14:textId="77777777">
        <w:tc>
          <w:tcPr>
            <w:tcW w:w="401" w:type="pct"/>
            <w:tcBorders>
              <w:top w:val="single" w:sz="4" w:space="0" w:color="000000"/>
              <w:left w:val="single" w:sz="4" w:space="0" w:color="D0CECE"/>
              <w:bottom w:val="single" w:sz="4" w:space="0" w:color="D0CECE"/>
              <w:right w:val="single" w:sz="4" w:space="0" w:color="D0CECE"/>
            </w:tcBorders>
          </w:tcPr>
          <w:p w14:paraId="2A86443A" w14:textId="77777777" w:rsidR="00F3075B" w:rsidRPr="00E23039" w:rsidRDefault="00F3075B">
            <w:pPr>
              <w:spacing w:before="40" w:after="40" w:line="300" w:lineRule="auto"/>
              <w:contextualSpacing/>
              <w:jc w:val="center"/>
              <w:rPr>
                <w:rFonts w:eastAsia="Calibri" w:cs="Arial"/>
                <w:noProof/>
                <w:color w:val="171717"/>
                <w:sz w:val="26"/>
                <w:szCs w:val="26"/>
                <w:lang w:val="vi-VN"/>
              </w:rPr>
            </w:pPr>
            <w:r w:rsidRPr="00E23039">
              <w:rPr>
                <w:rFonts w:eastAsia="Calibri" w:cs="Arial"/>
                <w:noProof/>
                <w:color w:val="171717"/>
                <w:sz w:val="26"/>
                <w:szCs w:val="26"/>
                <w:lang w:val="vi-VN"/>
              </w:rPr>
              <w:lastRenderedPageBreak/>
              <w:t>1</w:t>
            </w:r>
          </w:p>
        </w:tc>
        <w:tc>
          <w:tcPr>
            <w:tcW w:w="1050" w:type="pct"/>
            <w:tcBorders>
              <w:top w:val="single" w:sz="4" w:space="0" w:color="000000"/>
              <w:left w:val="single" w:sz="4" w:space="0" w:color="D0CECE"/>
              <w:bottom w:val="single" w:sz="4" w:space="0" w:color="D0CECE"/>
              <w:right w:val="single" w:sz="4" w:space="0" w:color="D0CECE"/>
            </w:tcBorders>
          </w:tcPr>
          <w:p w14:paraId="7BF4243B"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username</w:t>
            </w:r>
          </w:p>
        </w:tc>
        <w:tc>
          <w:tcPr>
            <w:tcW w:w="727" w:type="pct"/>
            <w:tcBorders>
              <w:top w:val="single" w:sz="4" w:space="0" w:color="000000"/>
              <w:left w:val="single" w:sz="4" w:space="0" w:color="D0CECE"/>
              <w:bottom w:val="single" w:sz="4" w:space="0" w:color="D0CECE"/>
              <w:right w:val="single" w:sz="4" w:space="0" w:color="D0CECE"/>
            </w:tcBorders>
          </w:tcPr>
          <w:p w14:paraId="601EF05B"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TextField</w:t>
            </w:r>
          </w:p>
        </w:tc>
        <w:tc>
          <w:tcPr>
            <w:tcW w:w="1615" w:type="pct"/>
            <w:tcBorders>
              <w:top w:val="single" w:sz="4" w:space="0" w:color="000000"/>
              <w:left w:val="single" w:sz="4" w:space="0" w:color="D0CECE"/>
              <w:bottom w:val="single" w:sz="4" w:space="0" w:color="D0CECE"/>
              <w:right w:val="single" w:sz="4" w:space="0" w:color="D0CECE"/>
            </w:tcBorders>
          </w:tcPr>
          <w:p w14:paraId="1DF7B5E4" w14:textId="6FB50D21" w:rsidR="00F3075B" w:rsidRPr="00E23039" w:rsidRDefault="00E23039">
            <w:pPr>
              <w:spacing w:before="40" w:after="40" w:line="300" w:lineRule="auto"/>
              <w:contextualSpacing/>
              <w:rPr>
                <w:rFonts w:eastAsia="Calibri" w:cs="Arial"/>
                <w:noProof/>
                <w:color w:val="171717"/>
                <w:sz w:val="26"/>
                <w:szCs w:val="26"/>
                <w:lang w:val="vi-VN"/>
              </w:rPr>
            </w:pPr>
            <w:r>
              <w:rPr>
                <w:rFonts w:eastAsia="Calibri" w:cs="Arial"/>
                <w:noProof/>
                <w:color w:val="171717"/>
                <w:sz w:val="26"/>
                <w:szCs w:val="26"/>
              </w:rPr>
              <w:t xml:space="preserve">Tên </w:t>
            </w:r>
            <w:r w:rsidR="0035531E">
              <w:rPr>
                <w:rFonts w:eastAsia="Calibri" w:cs="Arial"/>
                <w:noProof/>
                <w:color w:val="171717"/>
                <w:sz w:val="26"/>
                <w:szCs w:val="26"/>
              </w:rPr>
              <w:t>T</w:t>
            </w:r>
            <w:r w:rsidR="00F3075B" w:rsidRPr="00E23039">
              <w:rPr>
                <w:rFonts w:eastAsia="Calibri" w:cs="Arial"/>
                <w:noProof/>
                <w:color w:val="171717"/>
                <w:sz w:val="26"/>
                <w:szCs w:val="26"/>
                <w:lang w:val="vi-VN"/>
              </w:rPr>
              <w:t>ài khoản</w:t>
            </w:r>
          </w:p>
        </w:tc>
        <w:tc>
          <w:tcPr>
            <w:tcW w:w="1207" w:type="pct"/>
            <w:tcBorders>
              <w:top w:val="single" w:sz="4" w:space="0" w:color="000000"/>
              <w:left w:val="single" w:sz="4" w:space="0" w:color="D0CECE"/>
              <w:bottom w:val="single" w:sz="4" w:space="0" w:color="D0CECE"/>
              <w:right w:val="single" w:sz="4" w:space="0" w:color="D0CECE"/>
            </w:tcBorders>
          </w:tcPr>
          <w:p w14:paraId="4309B5B5" w14:textId="77777777" w:rsidR="00F3075B" w:rsidRPr="00E23039" w:rsidRDefault="00F3075B">
            <w:pPr>
              <w:spacing w:before="40" w:after="40" w:line="300" w:lineRule="auto"/>
              <w:contextualSpacing/>
              <w:rPr>
                <w:rFonts w:eastAsia="Calibri" w:cs="Arial"/>
                <w:noProof/>
                <w:color w:val="171717"/>
                <w:sz w:val="26"/>
                <w:szCs w:val="26"/>
                <w:lang w:val="vi-VN"/>
              </w:rPr>
            </w:pPr>
          </w:p>
        </w:tc>
      </w:tr>
      <w:tr w:rsidR="00F3075B" w:rsidRPr="001D41A2" w14:paraId="7EBF1C97" w14:textId="77777777">
        <w:tc>
          <w:tcPr>
            <w:tcW w:w="401" w:type="pct"/>
            <w:tcBorders>
              <w:top w:val="single" w:sz="4" w:space="0" w:color="D0CECE"/>
              <w:left w:val="single" w:sz="4" w:space="0" w:color="D0CECE"/>
              <w:bottom w:val="single" w:sz="4" w:space="0" w:color="D0CECE"/>
              <w:right w:val="single" w:sz="4" w:space="0" w:color="D0CECE"/>
            </w:tcBorders>
          </w:tcPr>
          <w:p w14:paraId="406EE46D" w14:textId="77777777" w:rsidR="00F3075B" w:rsidRPr="00E23039" w:rsidRDefault="00F3075B">
            <w:pPr>
              <w:spacing w:before="40" w:after="40" w:line="300" w:lineRule="auto"/>
              <w:contextualSpacing/>
              <w:jc w:val="center"/>
              <w:rPr>
                <w:rFonts w:eastAsia="Calibri" w:cs="Arial"/>
                <w:noProof/>
                <w:color w:val="171717"/>
                <w:sz w:val="26"/>
                <w:szCs w:val="26"/>
                <w:lang w:val="vi-VN"/>
              </w:rPr>
            </w:pPr>
            <w:r w:rsidRPr="00E23039">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793DF4BF"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password</w:t>
            </w:r>
          </w:p>
        </w:tc>
        <w:tc>
          <w:tcPr>
            <w:tcW w:w="727" w:type="pct"/>
            <w:tcBorders>
              <w:top w:val="single" w:sz="4" w:space="0" w:color="D0CECE"/>
              <w:left w:val="single" w:sz="4" w:space="0" w:color="D0CECE"/>
              <w:bottom w:val="single" w:sz="4" w:space="0" w:color="D0CECE"/>
              <w:right w:val="single" w:sz="4" w:space="0" w:color="D0CECE"/>
            </w:tcBorders>
          </w:tcPr>
          <w:p w14:paraId="58E34AB5"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TextField</w:t>
            </w:r>
          </w:p>
        </w:tc>
        <w:tc>
          <w:tcPr>
            <w:tcW w:w="1615" w:type="pct"/>
            <w:tcBorders>
              <w:top w:val="single" w:sz="4" w:space="0" w:color="D0CECE"/>
              <w:left w:val="single" w:sz="4" w:space="0" w:color="D0CECE"/>
              <w:bottom w:val="single" w:sz="4" w:space="0" w:color="D0CECE"/>
              <w:right w:val="single" w:sz="4" w:space="0" w:color="D0CECE"/>
            </w:tcBorders>
          </w:tcPr>
          <w:p w14:paraId="22B5DD65"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Mật khẩu</w:t>
            </w:r>
          </w:p>
        </w:tc>
        <w:tc>
          <w:tcPr>
            <w:tcW w:w="1207" w:type="pct"/>
            <w:tcBorders>
              <w:top w:val="single" w:sz="4" w:space="0" w:color="D0CECE"/>
              <w:left w:val="single" w:sz="4" w:space="0" w:color="D0CECE"/>
              <w:bottom w:val="single" w:sz="4" w:space="0" w:color="D0CECE"/>
              <w:right w:val="single" w:sz="4" w:space="0" w:color="D0CECE"/>
            </w:tcBorders>
          </w:tcPr>
          <w:p w14:paraId="35FB24CA" w14:textId="77777777" w:rsidR="00F3075B" w:rsidRPr="00E23039" w:rsidRDefault="00F3075B">
            <w:pPr>
              <w:spacing w:before="40" w:after="40" w:line="300" w:lineRule="auto"/>
              <w:contextualSpacing/>
              <w:rPr>
                <w:rFonts w:eastAsia="Calibri" w:cs="Arial"/>
                <w:noProof/>
                <w:color w:val="171717"/>
                <w:sz w:val="26"/>
                <w:szCs w:val="26"/>
                <w:lang w:val="vi-VN"/>
              </w:rPr>
            </w:pPr>
          </w:p>
        </w:tc>
      </w:tr>
      <w:tr w:rsidR="00F3075B" w:rsidRPr="001D41A2" w14:paraId="3C3FAA2B" w14:textId="77777777">
        <w:tc>
          <w:tcPr>
            <w:tcW w:w="401" w:type="pct"/>
            <w:tcBorders>
              <w:top w:val="single" w:sz="4" w:space="0" w:color="D0CECE"/>
              <w:left w:val="single" w:sz="4" w:space="0" w:color="D0CECE"/>
              <w:bottom w:val="single" w:sz="4" w:space="0" w:color="D0CECE"/>
              <w:right w:val="single" w:sz="4" w:space="0" w:color="D0CECE"/>
            </w:tcBorders>
          </w:tcPr>
          <w:p w14:paraId="04B8CA70" w14:textId="77777777" w:rsidR="00F3075B" w:rsidRPr="00E23039" w:rsidRDefault="00F3075B">
            <w:pPr>
              <w:spacing w:before="40" w:after="40" w:line="300" w:lineRule="auto"/>
              <w:contextualSpacing/>
              <w:jc w:val="center"/>
              <w:rPr>
                <w:rFonts w:eastAsia="Calibri" w:cs="Arial"/>
                <w:noProof/>
                <w:color w:val="171717"/>
                <w:sz w:val="26"/>
                <w:szCs w:val="26"/>
                <w:lang w:val="vi-VN"/>
              </w:rPr>
            </w:pPr>
            <w:r w:rsidRPr="00E23039">
              <w:rPr>
                <w:rFonts w:eastAsia="Calibri" w:cs="Arial"/>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403AEEA6" w14:textId="0EB8B619" w:rsidR="00F3075B" w:rsidRPr="00E23039" w:rsidRDefault="006021D5">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rPr>
              <w:t>signup</w:t>
            </w:r>
            <w:r w:rsidR="00F3075B" w:rsidRPr="00E23039">
              <w:rPr>
                <w:rFonts w:eastAsia="Calibri" w:cs="Arial"/>
                <w:noProof/>
                <w:color w:val="171717"/>
                <w:sz w:val="26"/>
                <w:szCs w:val="26"/>
                <w:lang w:val="vi-VN"/>
              </w:rPr>
              <w:t>Button</w:t>
            </w:r>
          </w:p>
        </w:tc>
        <w:tc>
          <w:tcPr>
            <w:tcW w:w="727" w:type="pct"/>
            <w:tcBorders>
              <w:top w:val="single" w:sz="4" w:space="0" w:color="D0CECE"/>
              <w:left w:val="single" w:sz="4" w:space="0" w:color="D0CECE"/>
              <w:bottom w:val="single" w:sz="4" w:space="0" w:color="D0CECE"/>
              <w:right w:val="single" w:sz="4" w:space="0" w:color="D0CECE"/>
            </w:tcBorders>
          </w:tcPr>
          <w:p w14:paraId="2FE2267B"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11EAFDCD" w14:textId="04507600" w:rsidR="00F3075B" w:rsidRPr="00E23039" w:rsidRDefault="00F3075B">
            <w:pPr>
              <w:spacing w:before="40" w:after="40" w:line="300" w:lineRule="auto"/>
              <w:contextualSpacing/>
              <w:rPr>
                <w:rFonts w:eastAsia="Calibri" w:cs="Arial"/>
                <w:noProof/>
                <w:color w:val="171717"/>
                <w:sz w:val="26"/>
                <w:szCs w:val="26"/>
              </w:rPr>
            </w:pPr>
            <w:r w:rsidRPr="00E23039">
              <w:rPr>
                <w:rFonts w:eastAsia="Calibri" w:cs="Arial"/>
                <w:noProof/>
                <w:color w:val="171717"/>
                <w:sz w:val="26"/>
                <w:szCs w:val="26"/>
              </w:rPr>
              <w:t xml:space="preserve">Đăng </w:t>
            </w:r>
            <w:r w:rsidR="006021D5" w:rsidRPr="00E23039">
              <w:rPr>
                <w:rFonts w:eastAsia="Calibri" w:cs="Arial"/>
                <w:noProof/>
                <w:color w:val="171717"/>
                <w:sz w:val="26"/>
                <w:szCs w:val="26"/>
              </w:rPr>
              <w:t>đăng ký</w:t>
            </w:r>
          </w:p>
        </w:tc>
        <w:tc>
          <w:tcPr>
            <w:tcW w:w="1207" w:type="pct"/>
            <w:tcBorders>
              <w:top w:val="single" w:sz="4" w:space="0" w:color="D0CECE"/>
              <w:left w:val="single" w:sz="4" w:space="0" w:color="D0CECE"/>
              <w:bottom w:val="single" w:sz="4" w:space="0" w:color="D0CECE"/>
              <w:right w:val="single" w:sz="4" w:space="0" w:color="D0CECE"/>
            </w:tcBorders>
          </w:tcPr>
          <w:p w14:paraId="7F174F07" w14:textId="77777777" w:rsidR="00F3075B" w:rsidRPr="00E23039" w:rsidRDefault="00F3075B">
            <w:pPr>
              <w:spacing w:before="40" w:after="40" w:line="300" w:lineRule="auto"/>
              <w:contextualSpacing/>
              <w:rPr>
                <w:rFonts w:eastAsia="Calibri" w:cs="Arial"/>
                <w:noProof/>
                <w:color w:val="171717"/>
                <w:sz w:val="26"/>
                <w:szCs w:val="26"/>
                <w:lang w:val="vi-VN"/>
              </w:rPr>
            </w:pPr>
          </w:p>
        </w:tc>
      </w:tr>
      <w:tr w:rsidR="00F3075B" w:rsidRPr="001D41A2" w14:paraId="7200129D" w14:textId="77777777">
        <w:tc>
          <w:tcPr>
            <w:tcW w:w="401" w:type="pct"/>
            <w:tcBorders>
              <w:top w:val="single" w:sz="4" w:space="0" w:color="D0CECE"/>
              <w:left w:val="single" w:sz="4" w:space="0" w:color="D0CECE"/>
              <w:bottom w:val="single" w:sz="4" w:space="0" w:color="D0CECE"/>
              <w:right w:val="single" w:sz="4" w:space="0" w:color="D0CECE"/>
            </w:tcBorders>
          </w:tcPr>
          <w:p w14:paraId="716FF960" w14:textId="77777777" w:rsidR="00F3075B" w:rsidRPr="00E23039" w:rsidRDefault="00F3075B">
            <w:pPr>
              <w:spacing w:before="40" w:after="40" w:line="300" w:lineRule="auto"/>
              <w:contextualSpacing/>
              <w:jc w:val="center"/>
              <w:rPr>
                <w:rFonts w:eastAsia="Calibri" w:cs="Arial"/>
                <w:noProof/>
                <w:color w:val="171717"/>
                <w:sz w:val="26"/>
                <w:szCs w:val="26"/>
                <w:lang w:val="vi-VN"/>
              </w:rPr>
            </w:pPr>
            <w:r w:rsidRPr="00E23039">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6FBEDC32" w14:textId="0B117069" w:rsidR="00F3075B" w:rsidRPr="00E23039" w:rsidRDefault="006021D5">
            <w:pPr>
              <w:spacing w:before="40" w:after="40" w:line="300" w:lineRule="auto"/>
              <w:contextualSpacing/>
              <w:rPr>
                <w:rFonts w:eastAsia="Calibri" w:cs="Arial"/>
                <w:color w:val="171717"/>
                <w:sz w:val="26"/>
                <w:szCs w:val="26"/>
              </w:rPr>
            </w:pPr>
            <w:r w:rsidRPr="00E23039">
              <w:rPr>
                <w:rFonts w:eastAsia="Calibri" w:cs="Arial"/>
                <w:noProof/>
                <w:color w:val="171717"/>
                <w:sz w:val="26"/>
                <w:szCs w:val="26"/>
              </w:rPr>
              <w:t>signinButtoon</w:t>
            </w:r>
          </w:p>
        </w:tc>
        <w:tc>
          <w:tcPr>
            <w:tcW w:w="727" w:type="pct"/>
            <w:tcBorders>
              <w:top w:val="single" w:sz="4" w:space="0" w:color="D0CECE"/>
              <w:left w:val="single" w:sz="4" w:space="0" w:color="D0CECE"/>
              <w:bottom w:val="single" w:sz="4" w:space="0" w:color="D0CECE"/>
              <w:right w:val="single" w:sz="4" w:space="0" w:color="D0CECE"/>
            </w:tcBorders>
          </w:tcPr>
          <w:p w14:paraId="081261FA" w14:textId="77777777" w:rsidR="00F3075B" w:rsidRPr="00E23039" w:rsidRDefault="00F3075B">
            <w:pPr>
              <w:spacing w:before="40" w:after="40" w:line="300" w:lineRule="auto"/>
              <w:contextualSpacing/>
              <w:rPr>
                <w:rFonts w:eastAsia="Calibri" w:cs="Arial"/>
                <w:noProof/>
                <w:color w:val="171717"/>
                <w:sz w:val="26"/>
                <w:szCs w:val="26"/>
                <w:lang w:val="vi-VN"/>
              </w:rPr>
            </w:pPr>
            <w:r w:rsidRPr="00E23039">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44457861" w14:textId="1C98F37C" w:rsidR="00F3075B" w:rsidRPr="00E23039" w:rsidRDefault="00F3075B">
            <w:pPr>
              <w:spacing w:before="40" w:after="40" w:line="300" w:lineRule="auto"/>
              <w:contextualSpacing/>
              <w:rPr>
                <w:rFonts w:eastAsia="Calibri" w:cs="Arial"/>
                <w:noProof/>
                <w:color w:val="171717"/>
                <w:sz w:val="26"/>
                <w:szCs w:val="26"/>
              </w:rPr>
            </w:pPr>
            <w:r w:rsidRPr="00E23039">
              <w:rPr>
                <w:rFonts w:eastAsia="Calibri" w:cs="Arial"/>
                <w:noProof/>
                <w:color w:val="171717"/>
                <w:sz w:val="26"/>
                <w:szCs w:val="26"/>
                <w:lang w:val="vi-VN"/>
              </w:rPr>
              <w:t xml:space="preserve">Đăng </w:t>
            </w:r>
            <w:r w:rsidR="006021D5" w:rsidRPr="00E23039">
              <w:rPr>
                <w:rFonts w:eastAsia="Calibri" w:cs="Arial"/>
                <w:noProof/>
                <w:color w:val="171717"/>
                <w:sz w:val="26"/>
                <w:szCs w:val="26"/>
              </w:rPr>
              <w:t>nhập</w:t>
            </w:r>
          </w:p>
        </w:tc>
        <w:tc>
          <w:tcPr>
            <w:tcW w:w="1207" w:type="pct"/>
            <w:tcBorders>
              <w:top w:val="single" w:sz="4" w:space="0" w:color="D0CECE"/>
              <w:left w:val="single" w:sz="4" w:space="0" w:color="D0CECE"/>
              <w:bottom w:val="single" w:sz="4" w:space="0" w:color="D0CECE"/>
              <w:right w:val="single" w:sz="4" w:space="0" w:color="D0CECE"/>
            </w:tcBorders>
          </w:tcPr>
          <w:p w14:paraId="382802CC" w14:textId="77777777" w:rsidR="00F3075B" w:rsidRPr="00E23039" w:rsidRDefault="00F3075B">
            <w:pPr>
              <w:spacing w:before="40" w:after="40" w:line="300" w:lineRule="auto"/>
              <w:contextualSpacing/>
              <w:rPr>
                <w:rFonts w:eastAsia="Calibri" w:cs="Arial"/>
                <w:noProof/>
                <w:color w:val="171717"/>
                <w:sz w:val="26"/>
                <w:szCs w:val="26"/>
                <w:lang w:val="vi-VN"/>
              </w:rPr>
            </w:pPr>
          </w:p>
        </w:tc>
      </w:tr>
    </w:tbl>
    <w:p w14:paraId="07D70E52" w14:textId="77777777" w:rsidR="00F3075B" w:rsidRPr="001D41A2" w:rsidRDefault="00F3075B" w:rsidP="00F3075B">
      <w:pPr>
        <w:pStyle w:val="1111"/>
        <w:ind w:left="357" w:hanging="357"/>
        <w:rPr>
          <w:noProof/>
          <w:lang w:val="vi-VN"/>
        </w:rPr>
      </w:pPr>
      <w:r w:rsidRPr="001D41A2">
        <w:rPr>
          <w:noProof/>
          <w:lang w:val="vi-VN"/>
        </w:rPr>
        <w:t>Mô tả và xử lí các biến cố trên màn hình</w:t>
      </w:r>
    </w:p>
    <w:p w14:paraId="604D07E0" w14:textId="77777777" w:rsidR="00F3075B" w:rsidRPr="001D41A2" w:rsidRDefault="00F3075B" w:rsidP="00F3075B">
      <w:pPr>
        <w:keepNext/>
        <w:spacing w:after="40" w:line="240" w:lineRule="auto"/>
        <w:ind w:firstLine="284"/>
        <w:contextualSpacing/>
        <w:jc w:val="center"/>
        <w:rPr>
          <w:rFonts w:ascii="Times New Roman" w:eastAsia="Calibri" w:hAnsi="Times New Roman" w:cs="Arial"/>
          <w:i/>
          <w:iCs/>
          <w:noProof/>
          <w:color w:val="3B3838"/>
          <w:sz w:val="26"/>
          <w:szCs w:val="18"/>
          <w:lang w:val="vi-VN"/>
        </w:rPr>
      </w:pPr>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đăng nhập</w:t>
      </w:r>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F3075B" w:rsidRPr="001D41A2" w14:paraId="7E5D012D" w14:textId="77777777">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633FD09" w14:textId="77777777" w:rsidR="00F3075B" w:rsidRPr="00A76095" w:rsidRDefault="00F3075B">
            <w:pPr>
              <w:spacing w:before="40" w:after="40" w:line="300" w:lineRule="auto"/>
              <w:contextualSpacing/>
              <w:jc w:val="center"/>
              <w:rPr>
                <w:rFonts w:eastAsia="Calibri" w:cs="Arial"/>
                <w:b/>
                <w:bCs/>
                <w:noProof/>
                <w:color w:val="FFFFFF"/>
                <w:sz w:val="26"/>
                <w:szCs w:val="26"/>
                <w:lang w:val="vi-VN"/>
              </w:rPr>
            </w:pPr>
            <w:r w:rsidRPr="00A76095">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37F01E3" w14:textId="77777777" w:rsidR="00F3075B" w:rsidRPr="00A76095" w:rsidRDefault="00F3075B">
            <w:pPr>
              <w:spacing w:before="40" w:after="40" w:line="300" w:lineRule="auto"/>
              <w:contextualSpacing/>
              <w:jc w:val="center"/>
              <w:rPr>
                <w:rFonts w:eastAsia="Calibri" w:cs="Arial"/>
                <w:b/>
                <w:bCs/>
                <w:noProof/>
                <w:color w:val="FFFFFF"/>
                <w:sz w:val="26"/>
                <w:szCs w:val="26"/>
                <w:lang w:val="vi-VN"/>
              </w:rPr>
            </w:pPr>
            <w:r w:rsidRPr="00A76095">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A781D1D" w14:textId="77777777" w:rsidR="00F3075B" w:rsidRPr="00A76095" w:rsidRDefault="00F3075B">
            <w:pPr>
              <w:spacing w:before="40" w:after="40" w:line="300" w:lineRule="auto"/>
              <w:contextualSpacing/>
              <w:jc w:val="center"/>
              <w:rPr>
                <w:rFonts w:eastAsia="Calibri" w:cs="Arial"/>
                <w:b/>
                <w:bCs/>
                <w:noProof/>
                <w:color w:val="FFFFFF"/>
                <w:sz w:val="26"/>
                <w:szCs w:val="26"/>
                <w:lang w:val="vi-VN"/>
              </w:rPr>
            </w:pPr>
            <w:r w:rsidRPr="00A76095">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D018520" w14:textId="77777777" w:rsidR="00F3075B" w:rsidRPr="00A76095" w:rsidRDefault="00F3075B">
            <w:pPr>
              <w:spacing w:before="40" w:after="40" w:line="300" w:lineRule="auto"/>
              <w:contextualSpacing/>
              <w:jc w:val="center"/>
              <w:rPr>
                <w:rFonts w:eastAsia="Calibri" w:cs="Arial"/>
                <w:b/>
                <w:bCs/>
                <w:noProof/>
                <w:color w:val="FFFFFF"/>
                <w:sz w:val="26"/>
                <w:szCs w:val="26"/>
                <w:lang w:val="vi-VN"/>
              </w:rPr>
            </w:pPr>
            <w:r w:rsidRPr="00A76095">
              <w:rPr>
                <w:rFonts w:eastAsia="Calibri" w:cs="Arial"/>
                <w:b/>
                <w:bCs/>
                <w:noProof/>
                <w:color w:val="FFFFFF"/>
                <w:sz w:val="26"/>
                <w:szCs w:val="26"/>
                <w:lang w:val="vi-VN"/>
              </w:rPr>
              <w:t>Ghi chú</w:t>
            </w:r>
          </w:p>
        </w:tc>
      </w:tr>
      <w:tr w:rsidR="00F3075B" w:rsidRPr="001D41A2" w14:paraId="4EB93512" w14:textId="77777777">
        <w:tc>
          <w:tcPr>
            <w:tcW w:w="401" w:type="pct"/>
            <w:tcBorders>
              <w:top w:val="single" w:sz="4" w:space="0" w:color="000000"/>
              <w:left w:val="single" w:sz="4" w:space="0" w:color="D0CECE"/>
              <w:bottom w:val="single" w:sz="4" w:space="0" w:color="D0CECE"/>
              <w:right w:val="single" w:sz="4" w:space="0" w:color="D0CECE"/>
            </w:tcBorders>
          </w:tcPr>
          <w:p w14:paraId="51031268" w14:textId="77777777" w:rsidR="00F3075B" w:rsidRPr="00A76095" w:rsidRDefault="00F3075B">
            <w:pPr>
              <w:spacing w:before="40" w:after="40" w:line="300" w:lineRule="auto"/>
              <w:contextualSpacing/>
              <w:jc w:val="center"/>
              <w:rPr>
                <w:rFonts w:eastAsia="Calibri" w:cs="Arial"/>
                <w:noProof/>
                <w:color w:val="171717"/>
                <w:sz w:val="26"/>
                <w:szCs w:val="26"/>
                <w:lang w:val="vi-VN"/>
              </w:rPr>
            </w:pPr>
            <w:r w:rsidRPr="00A76095">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7DE611BE"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7E43B0CA"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Hiển thị con trỏ và cho phép điền tài khoản.</w:t>
            </w:r>
          </w:p>
        </w:tc>
        <w:tc>
          <w:tcPr>
            <w:tcW w:w="1530" w:type="pct"/>
            <w:tcBorders>
              <w:top w:val="single" w:sz="4" w:space="0" w:color="000000"/>
              <w:left w:val="single" w:sz="4" w:space="0" w:color="D0CECE"/>
              <w:bottom w:val="single" w:sz="4" w:space="0" w:color="D0CECE"/>
              <w:right w:val="single" w:sz="4" w:space="0" w:color="D0CECE"/>
            </w:tcBorders>
          </w:tcPr>
          <w:p w14:paraId="05E21E83"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Click, không điền sẽ thông báo yêu cầu nhập tài khoản.</w:t>
            </w:r>
          </w:p>
        </w:tc>
      </w:tr>
      <w:tr w:rsidR="00F3075B" w:rsidRPr="001D41A2" w14:paraId="1CD1373B" w14:textId="77777777">
        <w:tc>
          <w:tcPr>
            <w:tcW w:w="401" w:type="pct"/>
            <w:tcBorders>
              <w:top w:val="single" w:sz="4" w:space="0" w:color="D0CECE"/>
              <w:left w:val="single" w:sz="4" w:space="0" w:color="D0CECE"/>
              <w:bottom w:val="single" w:sz="4" w:space="0" w:color="D0CECE"/>
              <w:right w:val="single" w:sz="4" w:space="0" w:color="D0CECE"/>
            </w:tcBorders>
          </w:tcPr>
          <w:p w14:paraId="3235D732" w14:textId="77777777" w:rsidR="00F3075B" w:rsidRPr="00A76095" w:rsidRDefault="00F3075B">
            <w:pPr>
              <w:spacing w:before="40" w:after="40" w:line="300" w:lineRule="auto"/>
              <w:contextualSpacing/>
              <w:jc w:val="center"/>
              <w:rPr>
                <w:rFonts w:eastAsia="Calibri" w:cs="Arial"/>
                <w:noProof/>
                <w:color w:val="171717"/>
                <w:sz w:val="26"/>
                <w:szCs w:val="26"/>
                <w:lang w:val="vi-VN"/>
              </w:rPr>
            </w:pPr>
            <w:r w:rsidRPr="00A76095">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568D62F8"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091A9AB7"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Hiển thị con trỏ và cho phép điền mật khẩu.</w:t>
            </w:r>
          </w:p>
        </w:tc>
        <w:tc>
          <w:tcPr>
            <w:tcW w:w="1530" w:type="pct"/>
            <w:tcBorders>
              <w:top w:val="single" w:sz="4" w:space="0" w:color="D0CECE"/>
              <w:left w:val="single" w:sz="4" w:space="0" w:color="D0CECE"/>
              <w:bottom w:val="single" w:sz="4" w:space="0" w:color="D0CECE"/>
              <w:right w:val="single" w:sz="4" w:space="0" w:color="D0CECE"/>
            </w:tcBorders>
          </w:tcPr>
          <w:p w14:paraId="5CAE110E"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Click, không điền sẽ thông báo yêu cầu nhập mật khẩu.</w:t>
            </w:r>
          </w:p>
        </w:tc>
      </w:tr>
      <w:tr w:rsidR="00F3075B" w:rsidRPr="001D41A2" w14:paraId="72B9D751" w14:textId="77777777">
        <w:tc>
          <w:tcPr>
            <w:tcW w:w="401" w:type="pct"/>
            <w:tcBorders>
              <w:top w:val="single" w:sz="4" w:space="0" w:color="D0CECE"/>
              <w:left w:val="single" w:sz="4" w:space="0" w:color="D0CECE"/>
              <w:bottom w:val="single" w:sz="4" w:space="0" w:color="D0CECE"/>
              <w:right w:val="single" w:sz="4" w:space="0" w:color="D0CECE"/>
            </w:tcBorders>
          </w:tcPr>
          <w:p w14:paraId="2140908D" w14:textId="77777777" w:rsidR="00F3075B" w:rsidRPr="00A76095" w:rsidRDefault="00F3075B">
            <w:pPr>
              <w:spacing w:before="40" w:after="40" w:line="300" w:lineRule="auto"/>
              <w:contextualSpacing/>
              <w:jc w:val="center"/>
              <w:rPr>
                <w:rFonts w:eastAsia="Calibri" w:cs="Arial"/>
                <w:noProof/>
                <w:color w:val="171717"/>
                <w:sz w:val="26"/>
                <w:szCs w:val="26"/>
              </w:rPr>
            </w:pPr>
            <w:r w:rsidRPr="00A76095">
              <w:rPr>
                <w:rFonts w:eastAsia="Calibri" w:cs="Arial"/>
                <w:noProof/>
                <w:color w:val="171717"/>
                <w:sz w:val="26"/>
                <w:szCs w:val="26"/>
              </w:rPr>
              <w:t>3</w:t>
            </w:r>
          </w:p>
        </w:tc>
        <w:tc>
          <w:tcPr>
            <w:tcW w:w="1050" w:type="pct"/>
            <w:tcBorders>
              <w:top w:val="single" w:sz="4" w:space="0" w:color="D0CECE"/>
              <w:left w:val="single" w:sz="4" w:space="0" w:color="D0CECE"/>
              <w:bottom w:val="single" w:sz="4" w:space="0" w:color="D0CECE"/>
              <w:right w:val="single" w:sz="4" w:space="0" w:color="D0CECE"/>
            </w:tcBorders>
          </w:tcPr>
          <w:p w14:paraId="44F63AF4" w14:textId="77777777" w:rsidR="00F3075B" w:rsidRPr="00A76095" w:rsidRDefault="00F3075B">
            <w:pPr>
              <w:spacing w:before="40" w:after="40" w:line="300" w:lineRule="auto"/>
              <w:contextualSpacing/>
              <w:rPr>
                <w:rFonts w:eastAsia="Calibri" w:cs="Arial"/>
                <w:noProof/>
                <w:color w:val="171717"/>
                <w:sz w:val="26"/>
                <w:szCs w:val="26"/>
                <w:lang w:val="vi-VN"/>
              </w:rPr>
            </w:pPr>
            <w:r w:rsidRPr="00A76095">
              <w:rPr>
                <w:rFonts w:eastAsia="Calibri" w:cs="Arial"/>
                <w:noProof/>
                <w:color w:val="171717"/>
                <w:sz w:val="26"/>
                <w:szCs w:val="26"/>
                <w:lang w:val="vi-VN"/>
              </w:rPr>
              <w:t>Click (</w:t>
            </w:r>
            <w:r w:rsidRPr="00A76095">
              <w:rPr>
                <w:rFonts w:eastAsia="Calibri" w:cs="Arial"/>
                <w:noProof/>
                <w:color w:val="171717"/>
                <w:sz w:val="26"/>
                <w:szCs w:val="26"/>
              </w:rPr>
              <w:t>3</w:t>
            </w:r>
            <w:r w:rsidRPr="00A76095">
              <w:rPr>
                <w:rFonts w:eastAsia="Calibri" w:cs="Arial"/>
                <w:noProof/>
                <w:color w:val="171717"/>
                <w:sz w:val="26"/>
                <w:szCs w:val="26"/>
                <w:lang w:val="vi-VN"/>
              </w:rPr>
              <w:t>)</w:t>
            </w:r>
          </w:p>
        </w:tc>
        <w:tc>
          <w:tcPr>
            <w:tcW w:w="2019" w:type="pct"/>
            <w:tcBorders>
              <w:top w:val="single" w:sz="4" w:space="0" w:color="D0CECE"/>
              <w:left w:val="single" w:sz="4" w:space="0" w:color="D0CECE"/>
              <w:bottom w:val="single" w:sz="4" w:space="0" w:color="D0CECE"/>
              <w:right w:val="single" w:sz="4" w:space="0" w:color="D0CECE"/>
            </w:tcBorders>
          </w:tcPr>
          <w:p w14:paraId="3540724A" w14:textId="40CF080F" w:rsidR="00F3075B" w:rsidRPr="00A76095" w:rsidRDefault="00F3075B">
            <w:pPr>
              <w:spacing w:before="40" w:after="40" w:line="300" w:lineRule="auto"/>
              <w:contextualSpacing/>
              <w:rPr>
                <w:rFonts w:eastAsia="Calibri" w:cs="Arial"/>
                <w:color w:val="171717"/>
                <w:sz w:val="26"/>
                <w:szCs w:val="26"/>
              </w:rPr>
            </w:pPr>
            <w:r w:rsidRPr="00A76095">
              <w:rPr>
                <w:rFonts w:eastAsia="Calibri" w:cs="Arial"/>
                <w:noProof/>
                <w:color w:val="171717"/>
                <w:sz w:val="26"/>
                <w:szCs w:val="26"/>
                <w:lang w:val="vi-VN"/>
              </w:rPr>
              <w:t xml:space="preserve">Đăng </w:t>
            </w:r>
            <w:r w:rsidR="006021D5" w:rsidRPr="00A76095">
              <w:rPr>
                <w:rFonts w:eastAsia="Calibri" w:cs="Arial"/>
                <w:noProof/>
                <w:color w:val="171717"/>
                <w:sz w:val="26"/>
                <w:szCs w:val="26"/>
              </w:rPr>
              <w:t>ký</w:t>
            </w:r>
          </w:p>
        </w:tc>
        <w:tc>
          <w:tcPr>
            <w:tcW w:w="1530" w:type="pct"/>
            <w:tcBorders>
              <w:top w:val="single" w:sz="4" w:space="0" w:color="D0CECE"/>
              <w:left w:val="single" w:sz="4" w:space="0" w:color="D0CECE"/>
              <w:bottom w:val="single" w:sz="4" w:space="0" w:color="D0CECE"/>
              <w:right w:val="single" w:sz="4" w:space="0" w:color="D0CECE"/>
            </w:tcBorders>
          </w:tcPr>
          <w:p w14:paraId="046D5DF3" w14:textId="1A996793" w:rsidR="00F3075B" w:rsidRPr="00A76095" w:rsidRDefault="006021D5">
            <w:pPr>
              <w:spacing w:before="40" w:after="40" w:line="300" w:lineRule="auto"/>
              <w:contextualSpacing/>
              <w:rPr>
                <w:rFonts w:eastAsia="Calibri" w:cs="Arial"/>
                <w:color w:val="171717"/>
                <w:sz w:val="26"/>
                <w:szCs w:val="26"/>
              </w:rPr>
            </w:pPr>
            <w:r w:rsidRPr="00A76095">
              <w:rPr>
                <w:rFonts w:eastAsia="Calibri" w:cs="Arial"/>
                <w:noProof/>
                <w:color w:val="171717"/>
                <w:sz w:val="26"/>
                <w:szCs w:val="26"/>
              </w:rPr>
              <w:t>Khi điền tài khoản đã có trước đó sẽ thông báo lỗi</w:t>
            </w:r>
          </w:p>
        </w:tc>
      </w:tr>
      <w:tr w:rsidR="00F3075B" w:rsidRPr="001D41A2" w14:paraId="2ED07AF4" w14:textId="77777777">
        <w:tc>
          <w:tcPr>
            <w:tcW w:w="401" w:type="pct"/>
            <w:tcBorders>
              <w:top w:val="single" w:sz="4" w:space="0" w:color="D0CECE"/>
              <w:left w:val="single" w:sz="4" w:space="0" w:color="D0CECE"/>
              <w:bottom w:val="single" w:sz="4" w:space="0" w:color="D0CECE"/>
              <w:right w:val="single" w:sz="4" w:space="0" w:color="D0CECE"/>
            </w:tcBorders>
          </w:tcPr>
          <w:p w14:paraId="5E86266D" w14:textId="77777777" w:rsidR="00F3075B" w:rsidRPr="00A76095" w:rsidRDefault="00F3075B">
            <w:pPr>
              <w:spacing w:before="40" w:after="40" w:line="300" w:lineRule="auto"/>
              <w:contextualSpacing/>
              <w:jc w:val="center"/>
              <w:rPr>
                <w:rFonts w:eastAsia="Calibri" w:cs="Arial"/>
                <w:noProof/>
                <w:color w:val="171717"/>
                <w:sz w:val="26"/>
                <w:szCs w:val="26"/>
              </w:rPr>
            </w:pPr>
            <w:r w:rsidRPr="00A76095">
              <w:rPr>
                <w:rFonts w:eastAsia="Calibri" w:cs="Arial"/>
                <w:noProof/>
                <w:color w:val="171717"/>
                <w:sz w:val="26"/>
                <w:szCs w:val="26"/>
              </w:rPr>
              <w:t>4</w:t>
            </w:r>
          </w:p>
        </w:tc>
        <w:tc>
          <w:tcPr>
            <w:tcW w:w="1050" w:type="pct"/>
            <w:tcBorders>
              <w:top w:val="single" w:sz="4" w:space="0" w:color="D0CECE"/>
              <w:left w:val="single" w:sz="4" w:space="0" w:color="D0CECE"/>
              <w:bottom w:val="single" w:sz="4" w:space="0" w:color="D0CECE"/>
              <w:right w:val="single" w:sz="4" w:space="0" w:color="D0CECE"/>
            </w:tcBorders>
          </w:tcPr>
          <w:p w14:paraId="5B7D01EE" w14:textId="77777777" w:rsidR="00F3075B" w:rsidRPr="00A76095" w:rsidRDefault="00F3075B">
            <w:pPr>
              <w:spacing w:before="40" w:after="40" w:line="300" w:lineRule="auto"/>
              <w:contextualSpacing/>
              <w:rPr>
                <w:rFonts w:eastAsia="Calibri" w:cs="Arial"/>
                <w:noProof/>
                <w:color w:val="171717"/>
                <w:sz w:val="26"/>
                <w:szCs w:val="26"/>
              </w:rPr>
            </w:pPr>
            <w:r w:rsidRPr="00A76095">
              <w:rPr>
                <w:rFonts w:eastAsia="Calibri" w:cs="Arial"/>
                <w:noProof/>
                <w:color w:val="171717"/>
                <w:sz w:val="26"/>
                <w:szCs w:val="26"/>
              </w:rPr>
              <w:t>Click(4)</w:t>
            </w:r>
          </w:p>
        </w:tc>
        <w:tc>
          <w:tcPr>
            <w:tcW w:w="2019" w:type="pct"/>
            <w:tcBorders>
              <w:top w:val="single" w:sz="4" w:space="0" w:color="D0CECE"/>
              <w:left w:val="single" w:sz="4" w:space="0" w:color="D0CECE"/>
              <w:bottom w:val="single" w:sz="4" w:space="0" w:color="D0CECE"/>
              <w:right w:val="single" w:sz="4" w:space="0" w:color="D0CECE"/>
            </w:tcBorders>
          </w:tcPr>
          <w:p w14:paraId="65BFFB99" w14:textId="31DEC1DD" w:rsidR="00F3075B" w:rsidRPr="00A76095" w:rsidRDefault="00F3075B">
            <w:pPr>
              <w:spacing w:before="40" w:after="40" w:line="300" w:lineRule="auto"/>
              <w:contextualSpacing/>
              <w:rPr>
                <w:rFonts w:eastAsia="Calibri" w:cs="Arial"/>
                <w:noProof/>
                <w:color w:val="171717"/>
                <w:sz w:val="26"/>
                <w:szCs w:val="26"/>
              </w:rPr>
            </w:pPr>
            <w:r w:rsidRPr="00A76095">
              <w:rPr>
                <w:rFonts w:eastAsia="Calibri" w:cs="Arial"/>
                <w:noProof/>
                <w:color w:val="171717"/>
                <w:sz w:val="26"/>
                <w:szCs w:val="26"/>
              </w:rPr>
              <w:t xml:space="preserve">Đăng </w:t>
            </w:r>
            <w:r w:rsidR="006021D5" w:rsidRPr="00A76095">
              <w:rPr>
                <w:rFonts w:eastAsia="Calibri" w:cs="Arial"/>
                <w:noProof/>
                <w:color w:val="171717"/>
                <w:sz w:val="26"/>
                <w:szCs w:val="26"/>
              </w:rPr>
              <w:t>nhập</w:t>
            </w:r>
          </w:p>
        </w:tc>
        <w:tc>
          <w:tcPr>
            <w:tcW w:w="1530" w:type="pct"/>
            <w:tcBorders>
              <w:top w:val="single" w:sz="4" w:space="0" w:color="D0CECE"/>
              <w:left w:val="single" w:sz="4" w:space="0" w:color="D0CECE"/>
              <w:bottom w:val="single" w:sz="4" w:space="0" w:color="D0CECE"/>
              <w:right w:val="single" w:sz="4" w:space="0" w:color="D0CECE"/>
            </w:tcBorders>
          </w:tcPr>
          <w:p w14:paraId="11240B41" w14:textId="717487FD" w:rsidR="00F3075B" w:rsidRPr="00A76095" w:rsidRDefault="00F3075B">
            <w:pPr>
              <w:spacing w:before="40" w:after="40" w:line="300" w:lineRule="auto"/>
              <w:contextualSpacing/>
              <w:rPr>
                <w:rFonts w:eastAsia="Calibri" w:cs="Arial"/>
                <w:noProof/>
                <w:color w:val="171717"/>
                <w:sz w:val="26"/>
                <w:szCs w:val="26"/>
              </w:rPr>
            </w:pPr>
            <w:r w:rsidRPr="00A76095">
              <w:rPr>
                <w:rFonts w:eastAsia="Calibri" w:cs="Arial"/>
                <w:noProof/>
                <w:color w:val="171717"/>
                <w:sz w:val="26"/>
                <w:szCs w:val="26"/>
              </w:rPr>
              <w:t xml:space="preserve">Vào giao diện đăng </w:t>
            </w:r>
            <w:r w:rsidR="006021D5" w:rsidRPr="00A76095">
              <w:rPr>
                <w:rFonts w:eastAsia="Calibri" w:cs="Arial"/>
                <w:noProof/>
                <w:color w:val="171717"/>
                <w:sz w:val="26"/>
                <w:szCs w:val="26"/>
              </w:rPr>
              <w:t>nhập</w:t>
            </w:r>
          </w:p>
        </w:tc>
      </w:tr>
    </w:tbl>
    <w:p w14:paraId="46FEC368" w14:textId="77777777" w:rsidR="00F3075B" w:rsidRPr="00A76095" w:rsidRDefault="00F3075B" w:rsidP="00A76095">
      <w:pPr>
        <w:pStyle w:val="Bnhthng"/>
        <w:rPr>
          <w:noProof/>
        </w:rPr>
      </w:pPr>
    </w:p>
    <w:p w14:paraId="46F24181" w14:textId="7B13F083" w:rsidR="001D41A2" w:rsidRPr="001D41A2" w:rsidRDefault="001D41A2" w:rsidP="00BA5F9D">
      <w:pPr>
        <w:pStyle w:val="111"/>
        <w:rPr>
          <w:noProof/>
          <w:lang w:val="vi-VN"/>
        </w:rPr>
      </w:pPr>
      <w:bookmarkStart w:id="114" w:name="_Toc168520337"/>
      <w:r w:rsidRPr="001D41A2">
        <w:rPr>
          <w:noProof/>
          <w:lang w:val="vi-VN"/>
        </w:rPr>
        <w:t>Màn hình lập phiếu bán</w:t>
      </w:r>
      <w:bookmarkEnd w:id="114"/>
    </w:p>
    <w:p w14:paraId="56C7DDFC" w14:textId="77777777" w:rsidR="001D41A2" w:rsidRPr="001D41A2" w:rsidRDefault="001D41A2" w:rsidP="00BA5F9D">
      <w:pPr>
        <w:pStyle w:val="1111"/>
        <w:rPr>
          <w:noProof/>
          <w:lang w:val="vi-VN"/>
        </w:rPr>
      </w:pPr>
      <w:r w:rsidRPr="001D41A2">
        <w:rPr>
          <w:noProof/>
          <w:lang w:val="vi-VN"/>
        </w:rPr>
        <w:t>Giao diện</w:t>
      </w:r>
    </w:p>
    <w:p w14:paraId="4C9BEA82" w14:textId="4C71079C" w:rsidR="001D41A2" w:rsidRPr="001D41A2" w:rsidRDefault="00630ACA"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630ACA">
        <w:rPr>
          <w:rFonts w:ascii="Times New Roman" w:eastAsia="Yu Mincho" w:hAnsi="Times New Roman" w:cs="Arial"/>
          <w:noProof/>
          <w:color w:val="171717"/>
          <w:kern w:val="0"/>
          <w:sz w:val="26"/>
          <w:bdr w:val="none" w:sz="0" w:space="0" w:color="auto" w:frame="1"/>
          <w14:ligatures w14:val="none"/>
        </w:rPr>
        <w:drawing>
          <wp:inline distT="0" distB="0" distL="0" distR="0" wp14:anchorId="273DCCA2" wp14:editId="5F1810B6">
            <wp:extent cx="5760085" cy="3366135"/>
            <wp:effectExtent l="0" t="0" r="0" b="0"/>
            <wp:docPr id="1689597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97766" name="Picture 1" descr="A screenshot of a computer&#10;&#10;Description automatically generated"/>
                    <pic:cNvPicPr/>
                  </pic:nvPicPr>
                  <pic:blipFill>
                    <a:blip r:embed="rId46"/>
                    <a:stretch>
                      <a:fillRect/>
                    </a:stretch>
                  </pic:blipFill>
                  <pic:spPr>
                    <a:xfrm>
                      <a:off x="0" y="0"/>
                      <a:ext cx="5760085" cy="3366135"/>
                    </a:xfrm>
                    <a:prstGeom prst="rect">
                      <a:avLst/>
                    </a:prstGeom>
                  </pic:spPr>
                </pic:pic>
              </a:graphicData>
            </a:graphic>
          </wp:inline>
        </w:drawing>
      </w:r>
    </w:p>
    <w:p w14:paraId="14804E87"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5" w:name="_Toc138162998"/>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lập phiếu bán</w:t>
      </w:r>
      <w:bookmarkEnd w:id="115"/>
    </w:p>
    <w:p w14:paraId="19514798" w14:textId="28D6C072" w:rsidR="001D41A2" w:rsidRPr="001D41A2" w:rsidRDefault="00E00F6B"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E00F6B">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5C092C2A" wp14:editId="4382236B">
            <wp:extent cx="5760085" cy="3387090"/>
            <wp:effectExtent l="0" t="0" r="0" b="0"/>
            <wp:docPr id="169482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24116" name="Picture 1" descr="A screenshot of a computer&#10;&#10;Description automatically generated"/>
                    <pic:cNvPicPr/>
                  </pic:nvPicPr>
                  <pic:blipFill>
                    <a:blip r:embed="rId47"/>
                    <a:stretch>
                      <a:fillRect/>
                    </a:stretch>
                  </pic:blipFill>
                  <pic:spPr>
                    <a:xfrm>
                      <a:off x="0" y="0"/>
                      <a:ext cx="5760085" cy="3387090"/>
                    </a:xfrm>
                    <a:prstGeom prst="rect">
                      <a:avLst/>
                    </a:prstGeom>
                  </pic:spPr>
                </pic:pic>
              </a:graphicData>
            </a:graphic>
          </wp:inline>
        </w:drawing>
      </w:r>
    </w:p>
    <w:p w14:paraId="5E344EAF"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6" w:name="_Toc138162999"/>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xml:space="preserve">. </w:t>
      </w:r>
      <w:r w:rsidRPr="001D41A2">
        <w:rPr>
          <w:rFonts w:ascii="Times New Roman" w:eastAsia="Calibri" w:hAnsi="Times New Roman" w:cs="Arial"/>
          <w:i/>
          <w:iCs/>
          <w:noProof/>
          <w:color w:val="3B3838"/>
          <w:sz w:val="26"/>
          <w:szCs w:val="18"/>
        </w:rPr>
        <w:t xml:space="preserve">Màn hình </w:t>
      </w:r>
      <w:r w:rsidRPr="001D41A2">
        <w:rPr>
          <w:rFonts w:ascii="Times New Roman" w:eastAsia="Calibri" w:hAnsi="Times New Roman" w:cs="Arial"/>
          <w:i/>
          <w:iCs/>
          <w:noProof/>
          <w:color w:val="3B3838"/>
          <w:sz w:val="26"/>
          <w:szCs w:val="18"/>
          <w:lang w:val="vi-VN"/>
        </w:rPr>
        <w:t>Select modal (product)</w:t>
      </w:r>
      <w:bookmarkEnd w:id="116"/>
    </w:p>
    <w:p w14:paraId="17BB7FD2" w14:textId="77777777" w:rsidR="001D41A2" w:rsidRPr="001D41A2" w:rsidRDefault="001D41A2" w:rsidP="00BA5F9D">
      <w:pPr>
        <w:pStyle w:val="1111"/>
        <w:rPr>
          <w:noProof/>
          <w:lang w:val="vi-VN"/>
        </w:rPr>
      </w:pPr>
      <w:r w:rsidRPr="001D41A2">
        <w:rPr>
          <w:noProof/>
          <w:lang w:val="vi-VN"/>
        </w:rPr>
        <w:t>Mô tả các đối tượng trên màn hình</w:t>
      </w:r>
    </w:p>
    <w:p w14:paraId="0F235284"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7" w:name="_Toc138162910"/>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lập phiếu bán</w:t>
      </w:r>
      <w:bookmarkEnd w:id="117"/>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711"/>
        <w:gridCol w:w="1640"/>
        <w:gridCol w:w="1543"/>
        <w:gridCol w:w="2538"/>
        <w:gridCol w:w="1967"/>
      </w:tblGrid>
      <w:tr w:rsidR="001D41A2" w:rsidRPr="001D41A2" w14:paraId="58B634C3" w14:textId="77777777" w:rsidTr="001D41A2">
        <w:trPr>
          <w:trHeight w:val="425"/>
        </w:trPr>
        <w:tc>
          <w:tcPr>
            <w:tcW w:w="37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9214068"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STT</w:t>
            </w:r>
          </w:p>
        </w:tc>
        <w:tc>
          <w:tcPr>
            <w:tcW w:w="1168"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6BB0C74C"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Tên</w:t>
            </w:r>
          </w:p>
        </w:tc>
        <w:tc>
          <w:tcPr>
            <w:tcW w:w="698"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7DA8F90"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Kiểu</w:t>
            </w:r>
          </w:p>
        </w:tc>
        <w:tc>
          <w:tcPr>
            <w:tcW w:w="1584"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6C28951"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Ý nghĩa</w:t>
            </w:r>
          </w:p>
        </w:tc>
        <w:tc>
          <w:tcPr>
            <w:tcW w:w="117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01AA199"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Ghi chú</w:t>
            </w:r>
          </w:p>
        </w:tc>
      </w:tr>
      <w:tr w:rsidR="001D41A2" w:rsidRPr="001D41A2" w14:paraId="0D629684" w14:textId="77777777" w:rsidTr="001D41A2">
        <w:tc>
          <w:tcPr>
            <w:tcW w:w="370" w:type="pct"/>
            <w:tcBorders>
              <w:top w:val="single" w:sz="4" w:space="0" w:color="000000"/>
              <w:left w:val="single" w:sz="4" w:space="0" w:color="D0CECE"/>
              <w:bottom w:val="single" w:sz="4" w:space="0" w:color="D0CECE"/>
              <w:right w:val="single" w:sz="4" w:space="0" w:color="D0CECE"/>
            </w:tcBorders>
          </w:tcPr>
          <w:p w14:paraId="6112EFEF"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w:t>
            </w:r>
          </w:p>
        </w:tc>
        <w:tc>
          <w:tcPr>
            <w:tcW w:w="1168" w:type="pct"/>
            <w:gridSpan w:val="2"/>
            <w:tcBorders>
              <w:top w:val="single" w:sz="4" w:space="0" w:color="000000"/>
              <w:left w:val="single" w:sz="4" w:space="0" w:color="D0CECE"/>
              <w:bottom w:val="single" w:sz="4" w:space="0" w:color="D0CECE"/>
              <w:right w:val="single" w:sz="4" w:space="0" w:color="D0CECE"/>
            </w:tcBorders>
          </w:tcPr>
          <w:p w14:paraId="2E8B8E8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formTab</w:t>
            </w:r>
          </w:p>
        </w:tc>
        <w:tc>
          <w:tcPr>
            <w:tcW w:w="698" w:type="pct"/>
            <w:tcBorders>
              <w:top w:val="single" w:sz="4" w:space="0" w:color="000000"/>
              <w:left w:val="single" w:sz="4" w:space="0" w:color="D0CECE"/>
              <w:bottom w:val="single" w:sz="4" w:space="0" w:color="D0CECE"/>
              <w:right w:val="single" w:sz="4" w:space="0" w:color="D0CECE"/>
            </w:tcBorders>
          </w:tcPr>
          <w:p w14:paraId="3AE77755"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000000"/>
              <w:left w:val="single" w:sz="4" w:space="0" w:color="D0CECE"/>
              <w:bottom w:val="single" w:sz="4" w:space="0" w:color="D0CECE"/>
              <w:right w:val="single" w:sz="4" w:space="0" w:color="D0CECE"/>
            </w:tcBorders>
          </w:tcPr>
          <w:p w14:paraId="5CD9CAC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lập phiếu bán.</w:t>
            </w:r>
          </w:p>
        </w:tc>
        <w:tc>
          <w:tcPr>
            <w:tcW w:w="1179" w:type="pct"/>
            <w:tcBorders>
              <w:top w:val="single" w:sz="4" w:space="0" w:color="000000"/>
              <w:left w:val="single" w:sz="4" w:space="0" w:color="D0CECE"/>
              <w:bottom w:val="single" w:sz="4" w:space="0" w:color="D0CECE"/>
              <w:right w:val="single" w:sz="4" w:space="0" w:color="D0CECE"/>
            </w:tcBorders>
          </w:tcPr>
          <w:p w14:paraId="2A43FD8B"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6179D7D5" w14:textId="77777777" w:rsidTr="001D41A2">
        <w:tc>
          <w:tcPr>
            <w:tcW w:w="370" w:type="pct"/>
            <w:tcBorders>
              <w:top w:val="single" w:sz="4" w:space="0" w:color="D0CECE"/>
              <w:left w:val="single" w:sz="4" w:space="0" w:color="D0CECE"/>
              <w:bottom w:val="single" w:sz="4" w:space="0" w:color="D0CECE"/>
              <w:right w:val="single" w:sz="4" w:space="0" w:color="D0CECE"/>
            </w:tcBorders>
          </w:tcPr>
          <w:p w14:paraId="1A34F157"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2</w:t>
            </w:r>
          </w:p>
        </w:tc>
        <w:tc>
          <w:tcPr>
            <w:tcW w:w="1168" w:type="pct"/>
            <w:gridSpan w:val="2"/>
            <w:tcBorders>
              <w:top w:val="single" w:sz="4" w:space="0" w:color="D0CECE"/>
              <w:left w:val="single" w:sz="4" w:space="0" w:color="D0CECE"/>
              <w:bottom w:val="single" w:sz="4" w:space="0" w:color="D0CECE"/>
              <w:right w:val="single" w:sz="4" w:space="0" w:color="D0CECE"/>
            </w:tcBorders>
          </w:tcPr>
          <w:p w14:paraId="7C1B509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searchTab</w:t>
            </w:r>
          </w:p>
        </w:tc>
        <w:tc>
          <w:tcPr>
            <w:tcW w:w="698" w:type="pct"/>
            <w:tcBorders>
              <w:top w:val="single" w:sz="4" w:space="0" w:color="D0CECE"/>
              <w:left w:val="single" w:sz="4" w:space="0" w:color="D0CECE"/>
              <w:bottom w:val="single" w:sz="4" w:space="0" w:color="D0CECE"/>
              <w:right w:val="single" w:sz="4" w:space="0" w:color="D0CECE"/>
            </w:tcBorders>
          </w:tcPr>
          <w:p w14:paraId="3EEFEE0D"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158C34ED"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tra cứu phiếu bán.</w:t>
            </w:r>
          </w:p>
        </w:tc>
        <w:tc>
          <w:tcPr>
            <w:tcW w:w="1179" w:type="pct"/>
            <w:tcBorders>
              <w:top w:val="single" w:sz="4" w:space="0" w:color="D0CECE"/>
              <w:left w:val="single" w:sz="4" w:space="0" w:color="D0CECE"/>
              <w:bottom w:val="single" w:sz="4" w:space="0" w:color="D0CECE"/>
              <w:right w:val="single" w:sz="4" w:space="0" w:color="D0CECE"/>
            </w:tcBorders>
          </w:tcPr>
          <w:p w14:paraId="3ED73786"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156EC1C9" w14:textId="77777777" w:rsidTr="001D41A2">
        <w:tc>
          <w:tcPr>
            <w:tcW w:w="370" w:type="pct"/>
            <w:tcBorders>
              <w:top w:val="single" w:sz="4" w:space="0" w:color="D0CECE"/>
              <w:left w:val="single" w:sz="4" w:space="0" w:color="D0CECE"/>
              <w:bottom w:val="single" w:sz="4" w:space="0" w:color="D0CECE"/>
              <w:right w:val="single" w:sz="4" w:space="0" w:color="D0CECE"/>
            </w:tcBorders>
          </w:tcPr>
          <w:p w14:paraId="1A5A0383"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3</w:t>
            </w:r>
          </w:p>
        </w:tc>
        <w:tc>
          <w:tcPr>
            <w:tcW w:w="1168" w:type="pct"/>
            <w:gridSpan w:val="2"/>
            <w:tcBorders>
              <w:top w:val="single" w:sz="4" w:space="0" w:color="D0CECE"/>
              <w:left w:val="single" w:sz="4" w:space="0" w:color="D0CECE"/>
              <w:bottom w:val="single" w:sz="4" w:space="0" w:color="D0CECE"/>
              <w:right w:val="single" w:sz="4" w:space="0" w:color="D0CECE"/>
            </w:tcBorders>
          </w:tcPr>
          <w:p w14:paraId="0A45791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formTitle</w:t>
            </w:r>
          </w:p>
        </w:tc>
        <w:tc>
          <w:tcPr>
            <w:tcW w:w="698" w:type="pct"/>
            <w:tcBorders>
              <w:top w:val="single" w:sz="4" w:space="0" w:color="D0CECE"/>
              <w:left w:val="single" w:sz="4" w:space="0" w:color="D0CECE"/>
              <w:bottom w:val="single" w:sz="4" w:space="0" w:color="D0CECE"/>
              <w:right w:val="single" w:sz="4" w:space="0" w:color="D0CECE"/>
            </w:tcBorders>
          </w:tcPr>
          <w:p w14:paraId="2643C35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Typography</w:t>
            </w:r>
          </w:p>
        </w:tc>
        <w:tc>
          <w:tcPr>
            <w:tcW w:w="1584" w:type="pct"/>
            <w:tcBorders>
              <w:top w:val="single" w:sz="4" w:space="0" w:color="D0CECE"/>
              <w:left w:val="single" w:sz="4" w:space="0" w:color="D0CECE"/>
              <w:bottom w:val="single" w:sz="4" w:space="0" w:color="D0CECE"/>
              <w:right w:val="single" w:sz="4" w:space="0" w:color="D0CECE"/>
            </w:tcBorders>
          </w:tcPr>
          <w:p w14:paraId="10A9EC33"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Tiêu đề form</w:t>
            </w:r>
          </w:p>
        </w:tc>
        <w:tc>
          <w:tcPr>
            <w:tcW w:w="1179" w:type="pct"/>
            <w:tcBorders>
              <w:top w:val="single" w:sz="4" w:space="0" w:color="D0CECE"/>
              <w:left w:val="single" w:sz="4" w:space="0" w:color="D0CECE"/>
              <w:bottom w:val="single" w:sz="4" w:space="0" w:color="D0CECE"/>
              <w:right w:val="single" w:sz="4" w:space="0" w:color="D0CECE"/>
            </w:tcBorders>
          </w:tcPr>
          <w:p w14:paraId="61D72336"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4B3C13A9" w14:textId="77777777" w:rsidTr="001D41A2">
        <w:tc>
          <w:tcPr>
            <w:tcW w:w="370" w:type="pct"/>
            <w:tcBorders>
              <w:top w:val="single" w:sz="4" w:space="0" w:color="D0CECE"/>
              <w:left w:val="single" w:sz="4" w:space="0" w:color="D0CECE"/>
              <w:bottom w:val="single" w:sz="4" w:space="0" w:color="D0CECE"/>
              <w:right w:val="single" w:sz="4" w:space="0" w:color="D0CECE"/>
            </w:tcBorders>
          </w:tcPr>
          <w:p w14:paraId="550CF676"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4</w:t>
            </w:r>
          </w:p>
        </w:tc>
        <w:tc>
          <w:tcPr>
            <w:tcW w:w="1168" w:type="pct"/>
            <w:gridSpan w:val="2"/>
            <w:tcBorders>
              <w:top w:val="single" w:sz="4" w:space="0" w:color="D0CECE"/>
              <w:left w:val="single" w:sz="4" w:space="0" w:color="D0CECE"/>
              <w:bottom w:val="single" w:sz="4" w:space="0" w:color="D0CECE"/>
              <w:right w:val="single" w:sz="4" w:space="0" w:color="D0CECE"/>
            </w:tcBorders>
          </w:tcPr>
          <w:p w14:paraId="6D5800C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customer</w:t>
            </w:r>
          </w:p>
        </w:tc>
        <w:tc>
          <w:tcPr>
            <w:tcW w:w="698" w:type="pct"/>
            <w:tcBorders>
              <w:top w:val="single" w:sz="4" w:space="0" w:color="D0CECE"/>
              <w:left w:val="single" w:sz="4" w:space="0" w:color="D0CECE"/>
              <w:bottom w:val="single" w:sz="4" w:space="0" w:color="D0CECE"/>
              <w:right w:val="single" w:sz="4" w:space="0" w:color="D0CECE"/>
            </w:tcBorders>
          </w:tcPr>
          <w:p w14:paraId="6422D26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TextField</w:t>
            </w:r>
          </w:p>
        </w:tc>
        <w:tc>
          <w:tcPr>
            <w:tcW w:w="1584" w:type="pct"/>
            <w:tcBorders>
              <w:top w:val="single" w:sz="4" w:space="0" w:color="D0CECE"/>
              <w:left w:val="single" w:sz="4" w:space="0" w:color="D0CECE"/>
              <w:bottom w:val="single" w:sz="4" w:space="0" w:color="D0CECE"/>
              <w:right w:val="single" w:sz="4" w:space="0" w:color="D0CECE"/>
            </w:tcBorders>
          </w:tcPr>
          <w:p w14:paraId="26EF441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Nhập tên khách hàng</w:t>
            </w:r>
          </w:p>
        </w:tc>
        <w:tc>
          <w:tcPr>
            <w:tcW w:w="1179" w:type="pct"/>
            <w:tcBorders>
              <w:top w:val="single" w:sz="4" w:space="0" w:color="D0CECE"/>
              <w:left w:val="single" w:sz="4" w:space="0" w:color="D0CECE"/>
              <w:bottom w:val="single" w:sz="4" w:space="0" w:color="D0CECE"/>
              <w:right w:val="single" w:sz="4" w:space="0" w:color="D0CECE"/>
            </w:tcBorders>
          </w:tcPr>
          <w:p w14:paraId="4413EB70"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7EAD83CE" w14:textId="77777777" w:rsidTr="001D41A2">
        <w:tc>
          <w:tcPr>
            <w:tcW w:w="370" w:type="pct"/>
            <w:tcBorders>
              <w:top w:val="single" w:sz="4" w:space="0" w:color="D0CECE"/>
              <w:left w:val="single" w:sz="4" w:space="0" w:color="D0CECE"/>
              <w:bottom w:val="single" w:sz="4" w:space="0" w:color="D0CECE"/>
              <w:right w:val="single" w:sz="4" w:space="0" w:color="D0CECE"/>
            </w:tcBorders>
          </w:tcPr>
          <w:p w14:paraId="5ACB0A6B"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5</w:t>
            </w:r>
          </w:p>
        </w:tc>
        <w:tc>
          <w:tcPr>
            <w:tcW w:w="1168" w:type="pct"/>
            <w:gridSpan w:val="2"/>
            <w:tcBorders>
              <w:top w:val="single" w:sz="4" w:space="0" w:color="D0CECE"/>
              <w:left w:val="single" w:sz="4" w:space="0" w:color="D0CECE"/>
              <w:bottom w:val="single" w:sz="4" w:space="0" w:color="D0CECE"/>
              <w:right w:val="single" w:sz="4" w:space="0" w:color="D0CECE"/>
            </w:tcBorders>
          </w:tcPr>
          <w:p w14:paraId="3A5B846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CartContainer</w:t>
            </w:r>
          </w:p>
        </w:tc>
        <w:tc>
          <w:tcPr>
            <w:tcW w:w="698" w:type="pct"/>
            <w:tcBorders>
              <w:top w:val="single" w:sz="4" w:space="0" w:color="D0CECE"/>
              <w:left w:val="single" w:sz="4" w:space="0" w:color="D0CECE"/>
              <w:bottom w:val="single" w:sz="4" w:space="0" w:color="D0CECE"/>
              <w:right w:val="single" w:sz="4" w:space="0" w:color="D0CECE"/>
            </w:tcBorders>
          </w:tcPr>
          <w:p w14:paraId="63F38C4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Container</w:t>
            </w:r>
          </w:p>
        </w:tc>
        <w:tc>
          <w:tcPr>
            <w:tcW w:w="1584" w:type="pct"/>
            <w:tcBorders>
              <w:top w:val="single" w:sz="4" w:space="0" w:color="D0CECE"/>
              <w:left w:val="single" w:sz="4" w:space="0" w:color="D0CECE"/>
              <w:bottom w:val="single" w:sz="4" w:space="0" w:color="D0CECE"/>
              <w:right w:val="single" w:sz="4" w:space="0" w:color="D0CECE"/>
            </w:tcBorders>
          </w:tcPr>
          <w:p w14:paraId="115A763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Thêm, bỏ, điều chỉnh số lượng sản phẩm bán.</w:t>
            </w:r>
          </w:p>
        </w:tc>
        <w:tc>
          <w:tcPr>
            <w:tcW w:w="1179" w:type="pct"/>
            <w:tcBorders>
              <w:top w:val="single" w:sz="4" w:space="0" w:color="D0CECE"/>
              <w:left w:val="single" w:sz="4" w:space="0" w:color="D0CECE"/>
              <w:bottom w:val="single" w:sz="4" w:space="0" w:color="D0CECE"/>
              <w:right w:val="single" w:sz="4" w:space="0" w:color="D0CECE"/>
            </w:tcBorders>
          </w:tcPr>
          <w:p w14:paraId="5675C258"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01A9C634" w14:textId="77777777" w:rsidTr="001D41A2">
        <w:tc>
          <w:tcPr>
            <w:tcW w:w="370" w:type="pct"/>
            <w:tcBorders>
              <w:top w:val="single" w:sz="4" w:space="0" w:color="D0CECE"/>
              <w:left w:val="single" w:sz="4" w:space="0" w:color="D0CECE"/>
              <w:bottom w:val="single" w:sz="4" w:space="0" w:color="D0CECE"/>
              <w:right w:val="single" w:sz="4" w:space="0" w:color="D0CECE"/>
            </w:tcBorders>
          </w:tcPr>
          <w:p w14:paraId="61A66DDF"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6</w:t>
            </w:r>
          </w:p>
        </w:tc>
        <w:tc>
          <w:tcPr>
            <w:tcW w:w="1168" w:type="pct"/>
            <w:gridSpan w:val="2"/>
            <w:tcBorders>
              <w:top w:val="single" w:sz="4" w:space="0" w:color="D0CECE"/>
              <w:left w:val="single" w:sz="4" w:space="0" w:color="D0CECE"/>
              <w:bottom w:val="single" w:sz="4" w:space="0" w:color="D0CECE"/>
              <w:right w:val="single" w:sz="4" w:space="0" w:color="D0CECE"/>
            </w:tcBorders>
          </w:tcPr>
          <w:p w14:paraId="48D1DD8D"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productModalButton</w:t>
            </w:r>
          </w:p>
        </w:tc>
        <w:tc>
          <w:tcPr>
            <w:tcW w:w="698" w:type="pct"/>
            <w:tcBorders>
              <w:top w:val="single" w:sz="4" w:space="0" w:color="D0CECE"/>
              <w:left w:val="single" w:sz="4" w:space="0" w:color="D0CECE"/>
              <w:bottom w:val="single" w:sz="4" w:space="0" w:color="D0CECE"/>
              <w:right w:val="single" w:sz="4" w:space="0" w:color="D0CECE"/>
            </w:tcBorders>
          </w:tcPr>
          <w:p w14:paraId="362D4663"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01F2077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Mở {Select modal} để lựa chọn, thêm sản phẩm vào giỏ.</w:t>
            </w:r>
          </w:p>
        </w:tc>
        <w:tc>
          <w:tcPr>
            <w:tcW w:w="1179" w:type="pct"/>
            <w:tcBorders>
              <w:top w:val="single" w:sz="4" w:space="0" w:color="D0CECE"/>
              <w:left w:val="single" w:sz="4" w:space="0" w:color="D0CECE"/>
              <w:bottom w:val="single" w:sz="4" w:space="0" w:color="D0CECE"/>
              <w:right w:val="single" w:sz="4" w:space="0" w:color="D0CECE"/>
            </w:tcBorders>
          </w:tcPr>
          <w:p w14:paraId="3D15A00C"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23D0BD5B" w14:textId="77777777" w:rsidTr="001D41A2">
        <w:tc>
          <w:tcPr>
            <w:tcW w:w="370" w:type="pct"/>
            <w:vMerge w:val="restart"/>
            <w:tcBorders>
              <w:top w:val="single" w:sz="4" w:space="0" w:color="D0CECE"/>
              <w:left w:val="single" w:sz="4" w:space="0" w:color="D0CECE"/>
              <w:right w:val="single" w:sz="4" w:space="0" w:color="D0CECE"/>
            </w:tcBorders>
          </w:tcPr>
          <w:p w14:paraId="69257B33" w14:textId="77777777" w:rsidR="001D41A2" w:rsidRPr="007675ED" w:rsidRDefault="001D41A2" w:rsidP="001D41A2">
            <w:pPr>
              <w:spacing w:before="40" w:after="40" w:line="300" w:lineRule="auto"/>
              <w:contextualSpacing/>
              <w:jc w:val="center"/>
              <w:rPr>
                <w:rFonts w:eastAsia="Calibri" w:cs="Arial"/>
                <w:color w:val="171717"/>
                <w:sz w:val="26"/>
                <w:szCs w:val="26"/>
              </w:rPr>
            </w:pPr>
          </w:p>
        </w:tc>
        <w:tc>
          <w:tcPr>
            <w:tcW w:w="353" w:type="pct"/>
            <w:tcBorders>
              <w:top w:val="single" w:sz="4" w:space="0" w:color="D0CECE"/>
              <w:left w:val="single" w:sz="4" w:space="0" w:color="D0CECE"/>
              <w:bottom w:val="single" w:sz="4" w:space="0" w:color="D0CECE"/>
              <w:right w:val="single" w:sz="4" w:space="0" w:color="D0CECE"/>
            </w:tcBorders>
          </w:tcPr>
          <w:p w14:paraId="5DF44A37"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6.1</w:t>
            </w:r>
          </w:p>
        </w:tc>
        <w:tc>
          <w:tcPr>
            <w:tcW w:w="815" w:type="pct"/>
            <w:tcBorders>
              <w:top w:val="single" w:sz="4" w:space="0" w:color="D0CECE"/>
              <w:left w:val="single" w:sz="4" w:space="0" w:color="D0CECE"/>
              <w:bottom w:val="single" w:sz="4" w:space="0" w:color="D0CECE"/>
              <w:right w:val="single" w:sz="4" w:space="0" w:color="D0CECE"/>
            </w:tcBorders>
          </w:tcPr>
          <w:p w14:paraId="7FCFFA7E"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searchBox</w:t>
            </w:r>
          </w:p>
        </w:tc>
        <w:tc>
          <w:tcPr>
            <w:tcW w:w="698" w:type="pct"/>
            <w:tcBorders>
              <w:top w:val="single" w:sz="4" w:space="0" w:color="D0CECE"/>
              <w:left w:val="single" w:sz="4" w:space="0" w:color="D0CECE"/>
              <w:bottom w:val="single" w:sz="4" w:space="0" w:color="D0CECE"/>
              <w:right w:val="single" w:sz="4" w:space="0" w:color="D0CECE"/>
            </w:tcBorders>
          </w:tcPr>
          <w:p w14:paraId="68C99DC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SearchBox</w:t>
            </w:r>
          </w:p>
        </w:tc>
        <w:tc>
          <w:tcPr>
            <w:tcW w:w="1584" w:type="pct"/>
            <w:tcBorders>
              <w:top w:val="single" w:sz="4" w:space="0" w:color="D0CECE"/>
              <w:left w:val="single" w:sz="4" w:space="0" w:color="D0CECE"/>
              <w:bottom w:val="single" w:sz="4" w:space="0" w:color="D0CECE"/>
              <w:right w:val="single" w:sz="4" w:space="0" w:color="D0CECE"/>
            </w:tcBorders>
          </w:tcPr>
          <w:p w14:paraId="19B775DA"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Tìm kiếm nhanh sản phẩm.</w:t>
            </w:r>
          </w:p>
        </w:tc>
        <w:tc>
          <w:tcPr>
            <w:tcW w:w="1179" w:type="pct"/>
            <w:tcBorders>
              <w:top w:val="single" w:sz="4" w:space="0" w:color="D0CECE"/>
              <w:left w:val="single" w:sz="4" w:space="0" w:color="D0CECE"/>
              <w:bottom w:val="single" w:sz="4" w:space="0" w:color="D0CECE"/>
              <w:right w:val="single" w:sz="4" w:space="0" w:color="D0CECE"/>
            </w:tcBorders>
          </w:tcPr>
          <w:p w14:paraId="2E30DE66"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1E67B6ED" w14:textId="77777777" w:rsidTr="001D41A2">
        <w:tc>
          <w:tcPr>
            <w:tcW w:w="370" w:type="pct"/>
            <w:vMerge/>
            <w:tcBorders>
              <w:left w:val="single" w:sz="4" w:space="0" w:color="D0CECE"/>
              <w:right w:val="single" w:sz="4" w:space="0" w:color="D0CECE"/>
            </w:tcBorders>
          </w:tcPr>
          <w:p w14:paraId="19FD1EC8" w14:textId="77777777" w:rsidR="001D41A2" w:rsidRPr="007675ED" w:rsidRDefault="001D41A2" w:rsidP="001D41A2">
            <w:pPr>
              <w:spacing w:before="40" w:after="40" w:line="300" w:lineRule="auto"/>
              <w:contextualSpacing/>
              <w:jc w:val="center"/>
              <w:rPr>
                <w:rFonts w:eastAsia="Calibri" w:cs="Arial"/>
                <w:color w:val="171717"/>
                <w:sz w:val="26"/>
                <w:szCs w:val="26"/>
              </w:rPr>
            </w:pPr>
          </w:p>
        </w:tc>
        <w:tc>
          <w:tcPr>
            <w:tcW w:w="353" w:type="pct"/>
            <w:tcBorders>
              <w:top w:val="single" w:sz="4" w:space="0" w:color="D0CECE"/>
              <w:left w:val="single" w:sz="4" w:space="0" w:color="D0CECE"/>
              <w:bottom w:val="single" w:sz="4" w:space="0" w:color="D0CECE"/>
              <w:right w:val="single" w:sz="4" w:space="0" w:color="D0CECE"/>
            </w:tcBorders>
          </w:tcPr>
          <w:p w14:paraId="1E92A684"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6.2</w:t>
            </w:r>
          </w:p>
        </w:tc>
        <w:tc>
          <w:tcPr>
            <w:tcW w:w="815" w:type="pct"/>
            <w:tcBorders>
              <w:top w:val="single" w:sz="4" w:space="0" w:color="D0CECE"/>
              <w:left w:val="single" w:sz="4" w:space="0" w:color="D0CECE"/>
              <w:bottom w:val="single" w:sz="4" w:space="0" w:color="D0CECE"/>
              <w:right w:val="single" w:sz="4" w:space="0" w:color="D0CECE"/>
            </w:tcBorders>
          </w:tcPr>
          <w:p w14:paraId="7B0AD0D8"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addButton</w:t>
            </w:r>
          </w:p>
        </w:tc>
        <w:tc>
          <w:tcPr>
            <w:tcW w:w="698" w:type="pct"/>
            <w:tcBorders>
              <w:top w:val="single" w:sz="4" w:space="0" w:color="D0CECE"/>
              <w:left w:val="single" w:sz="4" w:space="0" w:color="D0CECE"/>
              <w:bottom w:val="single" w:sz="4" w:space="0" w:color="D0CECE"/>
              <w:right w:val="single" w:sz="4" w:space="0" w:color="D0CECE"/>
            </w:tcBorders>
          </w:tcPr>
          <w:p w14:paraId="68FAE5D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7C4FDD7D"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Thêm sản phẩm vào giỏ hàng.</w:t>
            </w:r>
          </w:p>
        </w:tc>
        <w:tc>
          <w:tcPr>
            <w:tcW w:w="1179" w:type="pct"/>
            <w:tcBorders>
              <w:top w:val="single" w:sz="4" w:space="0" w:color="D0CECE"/>
              <w:left w:val="single" w:sz="4" w:space="0" w:color="D0CECE"/>
              <w:bottom w:val="single" w:sz="4" w:space="0" w:color="D0CECE"/>
              <w:right w:val="single" w:sz="4" w:space="0" w:color="D0CECE"/>
            </w:tcBorders>
          </w:tcPr>
          <w:p w14:paraId="1EF0FEB2"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586D3922" w14:textId="77777777" w:rsidTr="001D41A2">
        <w:tc>
          <w:tcPr>
            <w:tcW w:w="370" w:type="pct"/>
            <w:vMerge/>
            <w:tcBorders>
              <w:left w:val="single" w:sz="4" w:space="0" w:color="D0CECE"/>
              <w:bottom w:val="single" w:sz="4" w:space="0" w:color="D0CECE"/>
              <w:right w:val="single" w:sz="4" w:space="0" w:color="D0CECE"/>
            </w:tcBorders>
          </w:tcPr>
          <w:p w14:paraId="0BE167C9" w14:textId="77777777" w:rsidR="001D41A2" w:rsidRPr="007675ED" w:rsidRDefault="001D41A2" w:rsidP="001D41A2">
            <w:pPr>
              <w:spacing w:before="40" w:after="40" w:line="300" w:lineRule="auto"/>
              <w:contextualSpacing/>
              <w:jc w:val="center"/>
              <w:rPr>
                <w:rFonts w:eastAsia="Calibri" w:cs="Arial"/>
                <w:color w:val="171717"/>
                <w:sz w:val="26"/>
                <w:szCs w:val="26"/>
              </w:rPr>
            </w:pPr>
          </w:p>
        </w:tc>
        <w:tc>
          <w:tcPr>
            <w:tcW w:w="353" w:type="pct"/>
            <w:tcBorders>
              <w:top w:val="single" w:sz="4" w:space="0" w:color="D0CECE"/>
              <w:left w:val="single" w:sz="4" w:space="0" w:color="D0CECE"/>
              <w:bottom w:val="single" w:sz="4" w:space="0" w:color="D0CECE"/>
              <w:right w:val="single" w:sz="4" w:space="0" w:color="D0CECE"/>
            </w:tcBorders>
          </w:tcPr>
          <w:p w14:paraId="61573AA5"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6.3</w:t>
            </w:r>
          </w:p>
        </w:tc>
        <w:tc>
          <w:tcPr>
            <w:tcW w:w="815" w:type="pct"/>
            <w:tcBorders>
              <w:top w:val="single" w:sz="4" w:space="0" w:color="D0CECE"/>
              <w:left w:val="single" w:sz="4" w:space="0" w:color="D0CECE"/>
              <w:bottom w:val="single" w:sz="4" w:space="0" w:color="D0CECE"/>
              <w:right w:val="single" w:sz="4" w:space="0" w:color="D0CECE"/>
            </w:tcBorders>
          </w:tcPr>
          <w:p w14:paraId="6A71C7B8"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closeButton</w:t>
            </w:r>
          </w:p>
        </w:tc>
        <w:tc>
          <w:tcPr>
            <w:tcW w:w="698" w:type="pct"/>
            <w:tcBorders>
              <w:top w:val="single" w:sz="4" w:space="0" w:color="D0CECE"/>
              <w:left w:val="single" w:sz="4" w:space="0" w:color="D0CECE"/>
              <w:bottom w:val="single" w:sz="4" w:space="0" w:color="D0CECE"/>
              <w:right w:val="single" w:sz="4" w:space="0" w:color="D0CECE"/>
            </w:tcBorders>
          </w:tcPr>
          <w:p w14:paraId="2A07E0BF"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0B45BF6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Đóng modal.</w:t>
            </w:r>
          </w:p>
        </w:tc>
        <w:tc>
          <w:tcPr>
            <w:tcW w:w="1179" w:type="pct"/>
            <w:tcBorders>
              <w:top w:val="single" w:sz="4" w:space="0" w:color="D0CECE"/>
              <w:left w:val="single" w:sz="4" w:space="0" w:color="D0CECE"/>
              <w:bottom w:val="single" w:sz="4" w:space="0" w:color="D0CECE"/>
              <w:right w:val="single" w:sz="4" w:space="0" w:color="D0CECE"/>
            </w:tcBorders>
          </w:tcPr>
          <w:p w14:paraId="0DCBA45D"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30D2420F" w14:textId="77777777" w:rsidTr="001D41A2">
        <w:tc>
          <w:tcPr>
            <w:tcW w:w="370" w:type="pct"/>
            <w:tcBorders>
              <w:top w:val="single" w:sz="4" w:space="0" w:color="D0CECE"/>
              <w:left w:val="single" w:sz="4" w:space="0" w:color="D0CECE"/>
              <w:bottom w:val="single" w:sz="4" w:space="0" w:color="D0CECE"/>
              <w:right w:val="single" w:sz="4" w:space="0" w:color="D0CECE"/>
            </w:tcBorders>
          </w:tcPr>
          <w:p w14:paraId="7135B3C7"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lastRenderedPageBreak/>
              <w:t>7</w:t>
            </w:r>
          </w:p>
        </w:tc>
        <w:tc>
          <w:tcPr>
            <w:tcW w:w="1168" w:type="pct"/>
            <w:gridSpan w:val="2"/>
            <w:tcBorders>
              <w:top w:val="single" w:sz="4" w:space="0" w:color="D0CECE"/>
              <w:left w:val="single" w:sz="4" w:space="0" w:color="D0CECE"/>
              <w:bottom w:val="single" w:sz="4" w:space="0" w:color="D0CECE"/>
              <w:right w:val="single" w:sz="4" w:space="0" w:color="D0CECE"/>
            </w:tcBorders>
          </w:tcPr>
          <w:p w14:paraId="343EBEBF"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quantityButton</w:t>
            </w:r>
          </w:p>
        </w:tc>
        <w:tc>
          <w:tcPr>
            <w:tcW w:w="698" w:type="pct"/>
            <w:tcBorders>
              <w:top w:val="single" w:sz="4" w:space="0" w:color="D0CECE"/>
              <w:left w:val="single" w:sz="4" w:space="0" w:color="D0CECE"/>
              <w:bottom w:val="single" w:sz="4" w:space="0" w:color="D0CECE"/>
              <w:right w:val="single" w:sz="4" w:space="0" w:color="D0CECE"/>
            </w:tcBorders>
          </w:tcPr>
          <w:p w14:paraId="66287D2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ButtonGroup</w:t>
            </w:r>
          </w:p>
        </w:tc>
        <w:tc>
          <w:tcPr>
            <w:tcW w:w="1584" w:type="pct"/>
            <w:tcBorders>
              <w:top w:val="single" w:sz="4" w:space="0" w:color="D0CECE"/>
              <w:left w:val="single" w:sz="4" w:space="0" w:color="D0CECE"/>
              <w:bottom w:val="single" w:sz="4" w:space="0" w:color="D0CECE"/>
              <w:right w:val="single" w:sz="4" w:space="0" w:color="D0CECE"/>
            </w:tcBorders>
          </w:tcPr>
          <w:p w14:paraId="3A55295D"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Điều chỉnh số lượng sản phẩm.</w:t>
            </w:r>
          </w:p>
        </w:tc>
        <w:tc>
          <w:tcPr>
            <w:tcW w:w="1179" w:type="pct"/>
            <w:tcBorders>
              <w:top w:val="single" w:sz="4" w:space="0" w:color="D0CECE"/>
              <w:left w:val="single" w:sz="4" w:space="0" w:color="D0CECE"/>
              <w:bottom w:val="single" w:sz="4" w:space="0" w:color="D0CECE"/>
              <w:right w:val="single" w:sz="4" w:space="0" w:color="D0CECE"/>
            </w:tcBorders>
          </w:tcPr>
          <w:p w14:paraId="7020AE79"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6AA8F093" w14:textId="77777777" w:rsidTr="001D41A2">
        <w:tc>
          <w:tcPr>
            <w:tcW w:w="370" w:type="pct"/>
            <w:tcBorders>
              <w:top w:val="single" w:sz="4" w:space="0" w:color="D0CECE"/>
              <w:left w:val="single" w:sz="4" w:space="0" w:color="D0CECE"/>
              <w:bottom w:val="single" w:sz="4" w:space="0" w:color="D0CECE"/>
              <w:right w:val="single" w:sz="4" w:space="0" w:color="D0CECE"/>
            </w:tcBorders>
          </w:tcPr>
          <w:p w14:paraId="0D3CF4B9"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8</w:t>
            </w:r>
          </w:p>
        </w:tc>
        <w:tc>
          <w:tcPr>
            <w:tcW w:w="1168" w:type="pct"/>
            <w:gridSpan w:val="2"/>
            <w:tcBorders>
              <w:top w:val="single" w:sz="4" w:space="0" w:color="D0CECE"/>
              <w:left w:val="single" w:sz="4" w:space="0" w:color="D0CECE"/>
              <w:bottom w:val="single" w:sz="4" w:space="0" w:color="D0CECE"/>
              <w:right w:val="single" w:sz="4" w:space="0" w:color="D0CECE"/>
            </w:tcBorders>
          </w:tcPr>
          <w:p w14:paraId="7685045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removeButton</w:t>
            </w:r>
          </w:p>
        </w:tc>
        <w:tc>
          <w:tcPr>
            <w:tcW w:w="698" w:type="pct"/>
            <w:tcBorders>
              <w:top w:val="single" w:sz="4" w:space="0" w:color="D0CECE"/>
              <w:left w:val="single" w:sz="4" w:space="0" w:color="D0CECE"/>
              <w:bottom w:val="single" w:sz="4" w:space="0" w:color="D0CECE"/>
              <w:right w:val="single" w:sz="4" w:space="0" w:color="D0CECE"/>
            </w:tcBorders>
          </w:tcPr>
          <w:p w14:paraId="68039095"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6BCE996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Bỏ sản phẩm ra khỏi giỏ.</w:t>
            </w:r>
          </w:p>
        </w:tc>
        <w:tc>
          <w:tcPr>
            <w:tcW w:w="1179" w:type="pct"/>
            <w:tcBorders>
              <w:top w:val="single" w:sz="4" w:space="0" w:color="D0CECE"/>
              <w:left w:val="single" w:sz="4" w:space="0" w:color="D0CECE"/>
              <w:bottom w:val="single" w:sz="4" w:space="0" w:color="D0CECE"/>
              <w:right w:val="single" w:sz="4" w:space="0" w:color="D0CECE"/>
            </w:tcBorders>
          </w:tcPr>
          <w:p w14:paraId="6FDF756E"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6C38AAB5" w14:textId="77777777" w:rsidTr="001D41A2">
        <w:tc>
          <w:tcPr>
            <w:tcW w:w="370" w:type="pct"/>
            <w:tcBorders>
              <w:top w:val="single" w:sz="4" w:space="0" w:color="D0CECE"/>
              <w:left w:val="single" w:sz="4" w:space="0" w:color="D0CECE"/>
              <w:bottom w:val="single" w:sz="4" w:space="0" w:color="D0CECE"/>
              <w:right w:val="single" w:sz="4" w:space="0" w:color="D0CECE"/>
            </w:tcBorders>
          </w:tcPr>
          <w:p w14:paraId="6E221BBB"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9</w:t>
            </w:r>
          </w:p>
        </w:tc>
        <w:tc>
          <w:tcPr>
            <w:tcW w:w="1168" w:type="pct"/>
            <w:gridSpan w:val="2"/>
            <w:tcBorders>
              <w:top w:val="single" w:sz="4" w:space="0" w:color="D0CECE"/>
              <w:left w:val="single" w:sz="4" w:space="0" w:color="D0CECE"/>
              <w:bottom w:val="single" w:sz="4" w:space="0" w:color="D0CECE"/>
              <w:right w:val="single" w:sz="4" w:space="0" w:color="D0CECE"/>
            </w:tcBorders>
          </w:tcPr>
          <w:p w14:paraId="2D8EB71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resetButton</w:t>
            </w:r>
          </w:p>
        </w:tc>
        <w:tc>
          <w:tcPr>
            <w:tcW w:w="698" w:type="pct"/>
            <w:tcBorders>
              <w:top w:val="single" w:sz="4" w:space="0" w:color="D0CECE"/>
              <w:left w:val="single" w:sz="4" w:space="0" w:color="D0CECE"/>
              <w:bottom w:val="single" w:sz="4" w:space="0" w:color="D0CECE"/>
              <w:right w:val="single" w:sz="4" w:space="0" w:color="D0CECE"/>
            </w:tcBorders>
          </w:tcPr>
          <w:p w14:paraId="5712C565"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062B9DF2"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Reset phiếu.</w:t>
            </w:r>
          </w:p>
        </w:tc>
        <w:tc>
          <w:tcPr>
            <w:tcW w:w="1179" w:type="pct"/>
            <w:tcBorders>
              <w:top w:val="single" w:sz="4" w:space="0" w:color="D0CECE"/>
              <w:left w:val="single" w:sz="4" w:space="0" w:color="D0CECE"/>
              <w:bottom w:val="single" w:sz="4" w:space="0" w:color="D0CECE"/>
              <w:right w:val="single" w:sz="4" w:space="0" w:color="D0CECE"/>
            </w:tcBorders>
          </w:tcPr>
          <w:p w14:paraId="5256EFC1"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193AF40D" w14:textId="77777777" w:rsidTr="001D41A2">
        <w:tc>
          <w:tcPr>
            <w:tcW w:w="370" w:type="pct"/>
            <w:tcBorders>
              <w:top w:val="single" w:sz="4" w:space="0" w:color="D0CECE"/>
              <w:left w:val="single" w:sz="4" w:space="0" w:color="D0CECE"/>
              <w:bottom w:val="single" w:sz="4" w:space="0" w:color="D0CECE"/>
              <w:right w:val="single" w:sz="4" w:space="0" w:color="D0CECE"/>
            </w:tcBorders>
          </w:tcPr>
          <w:p w14:paraId="54F9DBA9"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10</w:t>
            </w:r>
          </w:p>
        </w:tc>
        <w:tc>
          <w:tcPr>
            <w:tcW w:w="1168" w:type="pct"/>
            <w:gridSpan w:val="2"/>
            <w:tcBorders>
              <w:top w:val="single" w:sz="4" w:space="0" w:color="D0CECE"/>
              <w:left w:val="single" w:sz="4" w:space="0" w:color="D0CECE"/>
              <w:bottom w:val="single" w:sz="4" w:space="0" w:color="D0CECE"/>
              <w:right w:val="single" w:sz="4" w:space="0" w:color="D0CECE"/>
            </w:tcBorders>
          </w:tcPr>
          <w:p w14:paraId="106CD09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submitButton</w:t>
            </w:r>
          </w:p>
        </w:tc>
        <w:tc>
          <w:tcPr>
            <w:tcW w:w="698" w:type="pct"/>
            <w:tcBorders>
              <w:top w:val="single" w:sz="4" w:space="0" w:color="D0CECE"/>
              <w:left w:val="single" w:sz="4" w:space="0" w:color="D0CECE"/>
              <w:bottom w:val="single" w:sz="4" w:space="0" w:color="D0CECE"/>
              <w:right w:val="single" w:sz="4" w:space="0" w:color="D0CECE"/>
            </w:tcBorders>
          </w:tcPr>
          <w:p w14:paraId="398BF84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84" w:type="pct"/>
            <w:tcBorders>
              <w:top w:val="single" w:sz="4" w:space="0" w:color="D0CECE"/>
              <w:left w:val="single" w:sz="4" w:space="0" w:color="D0CECE"/>
              <w:bottom w:val="single" w:sz="4" w:space="0" w:color="D0CECE"/>
              <w:right w:val="single" w:sz="4" w:space="0" w:color="D0CECE"/>
            </w:tcBorders>
          </w:tcPr>
          <w:p w14:paraId="49C1263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Hoàn thành điền, lập phiếu bán, và lưu trữ vào database.</w:t>
            </w:r>
          </w:p>
        </w:tc>
        <w:tc>
          <w:tcPr>
            <w:tcW w:w="1179" w:type="pct"/>
            <w:tcBorders>
              <w:top w:val="single" w:sz="4" w:space="0" w:color="D0CECE"/>
              <w:left w:val="single" w:sz="4" w:space="0" w:color="D0CECE"/>
              <w:bottom w:val="single" w:sz="4" w:space="0" w:color="D0CECE"/>
              <w:right w:val="single" w:sz="4" w:space="0" w:color="D0CECE"/>
            </w:tcBorders>
          </w:tcPr>
          <w:p w14:paraId="11E4FFED"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bl>
    <w:p w14:paraId="05B15F1B" w14:textId="77777777" w:rsidR="001D41A2" w:rsidRPr="001D41A2" w:rsidRDefault="001D41A2" w:rsidP="00BA5F9D">
      <w:pPr>
        <w:pStyle w:val="1111"/>
        <w:rPr>
          <w:noProof/>
          <w:lang w:val="vi-VN"/>
        </w:rPr>
      </w:pPr>
      <w:r w:rsidRPr="001D41A2">
        <w:rPr>
          <w:noProof/>
          <w:lang w:val="vi-VN"/>
        </w:rPr>
        <w:t>Mô tả và xử lí các biến cố trên màn hình</w:t>
      </w:r>
    </w:p>
    <w:p w14:paraId="009A541F"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18" w:name="_Toc138162911"/>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lập phiếu bán</w:t>
      </w:r>
      <w:bookmarkEnd w:id="118"/>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1D41A2" w:rsidRPr="001D41A2" w14:paraId="029E6BBF"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B99DD6A"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8CFEF2C"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C172ABF"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FCFD155"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Ghi chú</w:t>
            </w:r>
          </w:p>
        </w:tc>
      </w:tr>
      <w:tr w:rsidR="001D41A2" w:rsidRPr="001D41A2" w14:paraId="30874098" w14:textId="77777777" w:rsidTr="001D41A2">
        <w:tc>
          <w:tcPr>
            <w:tcW w:w="401" w:type="pct"/>
            <w:tcBorders>
              <w:top w:val="single" w:sz="4" w:space="0" w:color="000000"/>
              <w:left w:val="single" w:sz="4" w:space="0" w:color="D0CECE"/>
              <w:bottom w:val="single" w:sz="4" w:space="0" w:color="D0CECE"/>
              <w:right w:val="single" w:sz="4" w:space="0" w:color="D0CECE"/>
            </w:tcBorders>
          </w:tcPr>
          <w:p w14:paraId="129824E7"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71CC735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4B71645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Lập phiếu bán</w:t>
            </w:r>
          </w:p>
        </w:tc>
        <w:tc>
          <w:tcPr>
            <w:tcW w:w="1530" w:type="pct"/>
            <w:tcBorders>
              <w:top w:val="single" w:sz="4" w:space="0" w:color="000000"/>
              <w:left w:val="single" w:sz="4" w:space="0" w:color="D0CECE"/>
              <w:bottom w:val="single" w:sz="4" w:space="0" w:color="D0CECE"/>
              <w:right w:val="single" w:sz="4" w:space="0" w:color="D0CECE"/>
            </w:tcBorders>
          </w:tcPr>
          <w:p w14:paraId="58222235"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22A3B6C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FC5CBED"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722D329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4AFAAF7C"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Tra cứu phiếu bán</w:t>
            </w:r>
          </w:p>
        </w:tc>
        <w:tc>
          <w:tcPr>
            <w:tcW w:w="1530" w:type="pct"/>
            <w:tcBorders>
              <w:top w:val="single" w:sz="4" w:space="0" w:color="D0CECE"/>
              <w:left w:val="single" w:sz="4" w:space="0" w:color="D0CECE"/>
              <w:bottom w:val="single" w:sz="4" w:space="0" w:color="D0CECE"/>
              <w:right w:val="single" w:sz="4" w:space="0" w:color="D0CECE"/>
            </w:tcBorders>
          </w:tcPr>
          <w:p w14:paraId="0E2AFFCB"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6838A316"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DA70A2A"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0C3DD75C"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Gõ nội dung vào (4)</w:t>
            </w:r>
          </w:p>
        </w:tc>
        <w:tc>
          <w:tcPr>
            <w:tcW w:w="2019" w:type="pct"/>
            <w:tcBorders>
              <w:top w:val="single" w:sz="4" w:space="0" w:color="D0CECE"/>
              <w:left w:val="single" w:sz="4" w:space="0" w:color="D0CECE"/>
              <w:bottom w:val="single" w:sz="4" w:space="0" w:color="D0CECE"/>
              <w:right w:val="single" w:sz="4" w:space="0" w:color="D0CECE"/>
            </w:tcBorders>
          </w:tcPr>
          <w:p w14:paraId="3B7B9FB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Thêm tên người dùng vào form</w:t>
            </w:r>
          </w:p>
        </w:tc>
        <w:tc>
          <w:tcPr>
            <w:tcW w:w="1530" w:type="pct"/>
            <w:tcBorders>
              <w:top w:val="single" w:sz="4" w:space="0" w:color="D0CECE"/>
              <w:left w:val="single" w:sz="4" w:space="0" w:color="D0CECE"/>
              <w:bottom w:val="single" w:sz="4" w:space="0" w:color="D0CECE"/>
              <w:right w:val="single" w:sz="4" w:space="0" w:color="D0CECE"/>
            </w:tcBorders>
          </w:tcPr>
          <w:p w14:paraId="10AA16C8"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2651DD4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FD5782E"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1B7059D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(6)</w:t>
            </w:r>
          </w:p>
        </w:tc>
        <w:tc>
          <w:tcPr>
            <w:tcW w:w="2019" w:type="pct"/>
            <w:tcBorders>
              <w:top w:val="single" w:sz="4" w:space="0" w:color="D0CECE"/>
              <w:left w:val="single" w:sz="4" w:space="0" w:color="D0CECE"/>
              <w:bottom w:val="single" w:sz="4" w:space="0" w:color="D0CECE"/>
              <w:right w:val="single" w:sz="4" w:space="0" w:color="D0CECE"/>
            </w:tcBorders>
          </w:tcPr>
          <w:p w14:paraId="4033AB3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Mở {Select modal}</w:t>
            </w:r>
          </w:p>
        </w:tc>
        <w:tc>
          <w:tcPr>
            <w:tcW w:w="1530" w:type="pct"/>
            <w:tcBorders>
              <w:top w:val="single" w:sz="4" w:space="0" w:color="D0CECE"/>
              <w:left w:val="single" w:sz="4" w:space="0" w:color="D0CECE"/>
              <w:bottom w:val="single" w:sz="4" w:space="0" w:color="D0CECE"/>
              <w:right w:val="single" w:sz="4" w:space="0" w:color="D0CECE"/>
            </w:tcBorders>
          </w:tcPr>
          <w:p w14:paraId="193BCDC6"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52B4AA3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DA2B70C"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5655216C"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Gõ nội dung vào</w:t>
            </w:r>
            <w:r w:rsidRPr="007675ED">
              <w:rPr>
                <w:rFonts w:eastAsia="Calibri" w:cs="Arial"/>
                <w:color w:val="171717"/>
                <w:sz w:val="26"/>
                <w:szCs w:val="26"/>
              </w:rPr>
              <w:t xml:space="preserve"> </w:t>
            </w:r>
            <w:r w:rsidRPr="007675ED">
              <w:rPr>
                <w:rFonts w:eastAsia="Calibri" w:cs="Arial"/>
                <w:color w:val="171717"/>
                <w:sz w:val="26"/>
                <w:szCs w:val="26"/>
                <w:lang w:val="vi-VN"/>
              </w:rPr>
              <w:t>(</w:t>
            </w:r>
            <w:r w:rsidRPr="007675ED">
              <w:rPr>
                <w:rFonts w:eastAsia="Calibri" w:cs="Arial"/>
                <w:color w:val="171717"/>
                <w:sz w:val="26"/>
                <w:szCs w:val="26"/>
              </w:rPr>
              <w:t>6.</w:t>
            </w:r>
            <w:r w:rsidRPr="007675ED">
              <w:rPr>
                <w:rFonts w:eastAsia="Calibri" w:cs="Arial"/>
                <w:color w:val="171717"/>
                <w:sz w:val="26"/>
                <w:szCs w:val="26"/>
                <w:lang w:val="vi-VN"/>
              </w:rPr>
              <w:t>1)</w:t>
            </w:r>
          </w:p>
        </w:tc>
        <w:tc>
          <w:tcPr>
            <w:tcW w:w="2019" w:type="pct"/>
            <w:tcBorders>
              <w:top w:val="single" w:sz="4" w:space="0" w:color="D0CECE"/>
              <w:left w:val="single" w:sz="4" w:space="0" w:color="D0CECE"/>
              <w:bottom w:val="single" w:sz="4" w:space="0" w:color="D0CECE"/>
              <w:right w:val="single" w:sz="4" w:space="0" w:color="D0CECE"/>
            </w:tcBorders>
          </w:tcPr>
          <w:p w14:paraId="1AF012D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Hiển thị những sản phẩm phù hợp với nội dung cần tìm.</w:t>
            </w:r>
          </w:p>
        </w:tc>
        <w:tc>
          <w:tcPr>
            <w:tcW w:w="1530" w:type="pct"/>
            <w:tcBorders>
              <w:top w:val="single" w:sz="4" w:space="0" w:color="D0CECE"/>
              <w:left w:val="single" w:sz="4" w:space="0" w:color="D0CECE"/>
              <w:bottom w:val="single" w:sz="4" w:space="0" w:color="D0CECE"/>
              <w:right w:val="single" w:sz="4" w:space="0" w:color="D0CECE"/>
            </w:tcBorders>
          </w:tcPr>
          <w:p w14:paraId="070E8298"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Nếu không có sản phẩm nào phù hợp sẽ hiện kết quả là: “No rows”.</w:t>
            </w:r>
          </w:p>
        </w:tc>
      </w:tr>
      <w:tr w:rsidR="001D41A2" w:rsidRPr="001D41A2" w14:paraId="7CAFC8C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7F27470"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2B69EDF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w:t>
            </w:r>
            <w:r w:rsidRPr="007675ED">
              <w:rPr>
                <w:rFonts w:eastAsia="Calibri" w:cs="Arial"/>
                <w:color w:val="171717"/>
                <w:sz w:val="26"/>
                <w:szCs w:val="26"/>
              </w:rPr>
              <w:t>6.</w:t>
            </w:r>
            <w:r w:rsidRPr="007675ED">
              <w:rPr>
                <w:rFonts w:eastAsia="Calibri" w:cs="Arial"/>
                <w:color w:val="171717"/>
                <w:sz w:val="26"/>
                <w:szCs w:val="26"/>
                <w:lang w:val="vi-VN"/>
              </w:rPr>
              <w:t>2)</w:t>
            </w:r>
          </w:p>
        </w:tc>
        <w:tc>
          <w:tcPr>
            <w:tcW w:w="2019" w:type="pct"/>
            <w:tcBorders>
              <w:top w:val="single" w:sz="4" w:space="0" w:color="D0CECE"/>
              <w:left w:val="single" w:sz="4" w:space="0" w:color="D0CECE"/>
              <w:bottom w:val="single" w:sz="4" w:space="0" w:color="D0CECE"/>
              <w:right w:val="single" w:sz="4" w:space="0" w:color="D0CECE"/>
            </w:tcBorders>
          </w:tcPr>
          <w:p w14:paraId="19D9F6C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Thêm sản phẩm vào giỏ hàng.</w:t>
            </w:r>
          </w:p>
        </w:tc>
        <w:tc>
          <w:tcPr>
            <w:tcW w:w="1530" w:type="pct"/>
            <w:tcBorders>
              <w:top w:val="single" w:sz="4" w:space="0" w:color="D0CECE"/>
              <w:left w:val="single" w:sz="4" w:space="0" w:color="D0CECE"/>
              <w:bottom w:val="single" w:sz="4" w:space="0" w:color="D0CECE"/>
              <w:right w:val="single" w:sz="4" w:space="0" w:color="D0CECE"/>
            </w:tcBorders>
          </w:tcPr>
          <w:p w14:paraId="59DC8A3A"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Nếu sản phẩm được thêm đã có sẵn trong giỏ, số lượng của nó sẽ tăng thêm 1.</w:t>
            </w:r>
          </w:p>
        </w:tc>
      </w:tr>
      <w:tr w:rsidR="001D41A2" w:rsidRPr="001D41A2" w14:paraId="27D06835"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EB68834"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7</w:t>
            </w:r>
          </w:p>
        </w:tc>
        <w:tc>
          <w:tcPr>
            <w:tcW w:w="1050" w:type="pct"/>
            <w:tcBorders>
              <w:top w:val="single" w:sz="4" w:space="0" w:color="D0CECE"/>
              <w:left w:val="single" w:sz="4" w:space="0" w:color="D0CECE"/>
              <w:bottom w:val="single" w:sz="4" w:space="0" w:color="D0CECE"/>
              <w:right w:val="single" w:sz="4" w:space="0" w:color="D0CECE"/>
            </w:tcBorders>
          </w:tcPr>
          <w:p w14:paraId="3B94344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w:t>
            </w:r>
            <w:r w:rsidRPr="007675ED">
              <w:rPr>
                <w:rFonts w:eastAsia="Calibri" w:cs="Arial"/>
                <w:color w:val="171717"/>
                <w:sz w:val="26"/>
                <w:szCs w:val="26"/>
              </w:rPr>
              <w:t>6.</w:t>
            </w:r>
            <w:r w:rsidRPr="007675ED">
              <w:rPr>
                <w:rFonts w:eastAsia="Calibri" w:cs="Arial"/>
                <w:color w:val="171717"/>
                <w:sz w:val="26"/>
                <w:szCs w:val="26"/>
                <w:lang w:val="vi-VN"/>
              </w:rPr>
              <w:t>3)</w:t>
            </w:r>
          </w:p>
        </w:tc>
        <w:tc>
          <w:tcPr>
            <w:tcW w:w="2019" w:type="pct"/>
            <w:tcBorders>
              <w:top w:val="single" w:sz="4" w:space="0" w:color="D0CECE"/>
              <w:left w:val="single" w:sz="4" w:space="0" w:color="D0CECE"/>
              <w:bottom w:val="single" w:sz="4" w:space="0" w:color="D0CECE"/>
              <w:right w:val="single" w:sz="4" w:space="0" w:color="D0CECE"/>
            </w:tcBorders>
          </w:tcPr>
          <w:p w14:paraId="3FA6EF6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Đóng {Select Modal}</w:t>
            </w:r>
          </w:p>
        </w:tc>
        <w:tc>
          <w:tcPr>
            <w:tcW w:w="1530" w:type="pct"/>
            <w:tcBorders>
              <w:top w:val="single" w:sz="4" w:space="0" w:color="D0CECE"/>
              <w:left w:val="single" w:sz="4" w:space="0" w:color="D0CECE"/>
              <w:bottom w:val="single" w:sz="4" w:space="0" w:color="D0CECE"/>
              <w:right w:val="single" w:sz="4" w:space="0" w:color="D0CECE"/>
            </w:tcBorders>
          </w:tcPr>
          <w:p w14:paraId="023AE0D8"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63CD2AA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13A7368"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8</w:t>
            </w:r>
          </w:p>
        </w:tc>
        <w:tc>
          <w:tcPr>
            <w:tcW w:w="1050" w:type="pct"/>
            <w:tcBorders>
              <w:top w:val="single" w:sz="4" w:space="0" w:color="D0CECE"/>
              <w:left w:val="single" w:sz="4" w:space="0" w:color="D0CECE"/>
              <w:bottom w:val="single" w:sz="4" w:space="0" w:color="D0CECE"/>
              <w:right w:val="single" w:sz="4" w:space="0" w:color="D0CECE"/>
            </w:tcBorders>
          </w:tcPr>
          <w:p w14:paraId="3A69FF1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(7)</w:t>
            </w:r>
          </w:p>
        </w:tc>
        <w:tc>
          <w:tcPr>
            <w:tcW w:w="2019" w:type="pct"/>
            <w:tcBorders>
              <w:top w:val="single" w:sz="4" w:space="0" w:color="D0CECE"/>
              <w:left w:val="single" w:sz="4" w:space="0" w:color="D0CECE"/>
              <w:bottom w:val="single" w:sz="4" w:space="0" w:color="D0CECE"/>
              <w:right w:val="single" w:sz="4" w:space="0" w:color="D0CECE"/>
            </w:tcBorders>
          </w:tcPr>
          <w:p w14:paraId="0F6C4345"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Tăng/giảm số lượng của sản phẩm khi click (+)/(-)</w:t>
            </w:r>
          </w:p>
        </w:tc>
        <w:tc>
          <w:tcPr>
            <w:tcW w:w="1530" w:type="pct"/>
            <w:tcBorders>
              <w:top w:val="single" w:sz="4" w:space="0" w:color="D0CECE"/>
              <w:left w:val="single" w:sz="4" w:space="0" w:color="D0CECE"/>
              <w:bottom w:val="single" w:sz="4" w:space="0" w:color="D0CECE"/>
              <w:right w:val="single" w:sz="4" w:space="0" w:color="D0CECE"/>
            </w:tcBorders>
          </w:tcPr>
          <w:p w14:paraId="475D5D32"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Nếu số lượng sản phẩm là 1, click (-) sẽ bỏ sản phẩm khỏi giỏ.</w:t>
            </w:r>
          </w:p>
        </w:tc>
      </w:tr>
      <w:tr w:rsidR="001D41A2" w:rsidRPr="001D41A2" w14:paraId="11B5F5DD"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0EAC45A"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9</w:t>
            </w:r>
          </w:p>
        </w:tc>
        <w:tc>
          <w:tcPr>
            <w:tcW w:w="1050" w:type="pct"/>
            <w:tcBorders>
              <w:top w:val="single" w:sz="4" w:space="0" w:color="D0CECE"/>
              <w:left w:val="single" w:sz="4" w:space="0" w:color="D0CECE"/>
              <w:bottom w:val="single" w:sz="4" w:space="0" w:color="D0CECE"/>
              <w:right w:val="single" w:sz="4" w:space="0" w:color="D0CECE"/>
            </w:tcBorders>
          </w:tcPr>
          <w:p w14:paraId="597B8F8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(8)</w:t>
            </w:r>
          </w:p>
        </w:tc>
        <w:tc>
          <w:tcPr>
            <w:tcW w:w="2019" w:type="pct"/>
            <w:tcBorders>
              <w:top w:val="single" w:sz="4" w:space="0" w:color="D0CECE"/>
              <w:left w:val="single" w:sz="4" w:space="0" w:color="D0CECE"/>
              <w:bottom w:val="single" w:sz="4" w:space="0" w:color="D0CECE"/>
              <w:right w:val="single" w:sz="4" w:space="0" w:color="D0CECE"/>
            </w:tcBorders>
          </w:tcPr>
          <w:p w14:paraId="743F12C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Bỏ sản phẩm khỏi giỏ.</w:t>
            </w:r>
          </w:p>
        </w:tc>
        <w:tc>
          <w:tcPr>
            <w:tcW w:w="1530" w:type="pct"/>
            <w:tcBorders>
              <w:top w:val="single" w:sz="4" w:space="0" w:color="D0CECE"/>
              <w:left w:val="single" w:sz="4" w:space="0" w:color="D0CECE"/>
              <w:bottom w:val="single" w:sz="4" w:space="0" w:color="D0CECE"/>
              <w:right w:val="single" w:sz="4" w:space="0" w:color="D0CECE"/>
            </w:tcBorders>
          </w:tcPr>
          <w:p w14:paraId="32C02E1E"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1D41A2" w14:paraId="1291A10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CA5E546"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10</w:t>
            </w:r>
          </w:p>
        </w:tc>
        <w:tc>
          <w:tcPr>
            <w:tcW w:w="1050" w:type="pct"/>
            <w:tcBorders>
              <w:top w:val="single" w:sz="4" w:space="0" w:color="D0CECE"/>
              <w:left w:val="single" w:sz="4" w:space="0" w:color="D0CECE"/>
              <w:bottom w:val="single" w:sz="4" w:space="0" w:color="D0CECE"/>
              <w:right w:val="single" w:sz="4" w:space="0" w:color="D0CECE"/>
            </w:tcBorders>
          </w:tcPr>
          <w:p w14:paraId="5359549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(9)</w:t>
            </w:r>
          </w:p>
        </w:tc>
        <w:tc>
          <w:tcPr>
            <w:tcW w:w="2019" w:type="pct"/>
            <w:tcBorders>
              <w:top w:val="single" w:sz="4" w:space="0" w:color="D0CECE"/>
              <w:left w:val="single" w:sz="4" w:space="0" w:color="D0CECE"/>
              <w:bottom w:val="single" w:sz="4" w:space="0" w:color="D0CECE"/>
              <w:right w:val="single" w:sz="4" w:space="0" w:color="D0CECE"/>
            </w:tcBorders>
          </w:tcPr>
          <w:p w14:paraId="250E29FA"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Đặt lại phiếu như lúc chưa nhập.</w:t>
            </w:r>
          </w:p>
        </w:tc>
        <w:tc>
          <w:tcPr>
            <w:tcW w:w="1530" w:type="pct"/>
            <w:tcBorders>
              <w:top w:val="single" w:sz="4" w:space="0" w:color="D0CECE"/>
              <w:left w:val="single" w:sz="4" w:space="0" w:color="D0CECE"/>
              <w:bottom w:val="single" w:sz="4" w:space="0" w:color="D0CECE"/>
              <w:right w:val="single" w:sz="4" w:space="0" w:color="D0CECE"/>
            </w:tcBorders>
          </w:tcPr>
          <w:p w14:paraId="2B6D137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Chỉ xuất hiện sau khi đã có sản phẩm trong giỏ.</w:t>
            </w:r>
          </w:p>
        </w:tc>
      </w:tr>
      <w:tr w:rsidR="001D41A2" w:rsidRPr="001D41A2" w14:paraId="1C47C7E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7DBD56B"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11</w:t>
            </w:r>
          </w:p>
        </w:tc>
        <w:tc>
          <w:tcPr>
            <w:tcW w:w="1050" w:type="pct"/>
            <w:tcBorders>
              <w:top w:val="single" w:sz="4" w:space="0" w:color="D0CECE"/>
              <w:left w:val="single" w:sz="4" w:space="0" w:color="D0CECE"/>
              <w:bottom w:val="single" w:sz="4" w:space="0" w:color="D0CECE"/>
              <w:right w:val="single" w:sz="4" w:space="0" w:color="D0CECE"/>
            </w:tcBorders>
          </w:tcPr>
          <w:p w14:paraId="4797737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(10)</w:t>
            </w:r>
          </w:p>
        </w:tc>
        <w:tc>
          <w:tcPr>
            <w:tcW w:w="2019" w:type="pct"/>
            <w:tcBorders>
              <w:top w:val="single" w:sz="4" w:space="0" w:color="D0CECE"/>
              <w:left w:val="single" w:sz="4" w:space="0" w:color="D0CECE"/>
              <w:bottom w:val="single" w:sz="4" w:space="0" w:color="D0CECE"/>
              <w:right w:val="single" w:sz="4" w:space="0" w:color="D0CECE"/>
            </w:tcBorders>
          </w:tcPr>
          <w:p w14:paraId="18347C6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Lập phiếu và lưu vào database</w:t>
            </w:r>
          </w:p>
        </w:tc>
        <w:tc>
          <w:tcPr>
            <w:tcW w:w="1530" w:type="pct"/>
            <w:tcBorders>
              <w:top w:val="single" w:sz="4" w:space="0" w:color="D0CECE"/>
              <w:left w:val="single" w:sz="4" w:space="0" w:color="D0CECE"/>
              <w:bottom w:val="single" w:sz="4" w:space="0" w:color="D0CECE"/>
              <w:right w:val="single" w:sz="4" w:space="0" w:color="D0CECE"/>
            </w:tcBorders>
          </w:tcPr>
          <w:p w14:paraId="3095912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 xml:space="preserve">Chỉ xuất hiện sau khi đã có sản phẩm trong giỏ. </w:t>
            </w:r>
          </w:p>
          <w:p w14:paraId="74ED4F50"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lang w:val="vi-VN"/>
              </w:rPr>
              <w:lastRenderedPageBreak/>
              <w:t>Nếu tên khách hàng bỏ trống sẽ từ chối lập phiếu, hiện thông báo yêu cầu điền tên khách hàng.</w:t>
            </w:r>
            <w:r w:rsidRPr="007675ED">
              <w:rPr>
                <w:rFonts w:eastAsia="Calibri" w:cs="Arial"/>
                <w:color w:val="171717"/>
                <w:sz w:val="26"/>
                <w:szCs w:val="26"/>
              </w:rPr>
              <w:t xml:space="preserve"> </w:t>
            </w:r>
          </w:p>
          <w:p w14:paraId="4F08B655"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Khi số lượng sản phẩm trong kho không đủ với số lượng trong đơn, sẽ từ chối lập đơn và thông báo.</w:t>
            </w:r>
          </w:p>
        </w:tc>
      </w:tr>
    </w:tbl>
    <w:p w14:paraId="08CCA769" w14:textId="77777777" w:rsidR="001D41A2" w:rsidRPr="001D41A2" w:rsidRDefault="001D41A2" w:rsidP="00BA5F9D">
      <w:pPr>
        <w:pStyle w:val="111"/>
        <w:rPr>
          <w:noProof/>
          <w:lang w:val="vi-VN"/>
        </w:rPr>
      </w:pPr>
      <w:bookmarkStart w:id="119" w:name="_Toc168520338"/>
      <w:r w:rsidRPr="001D41A2">
        <w:rPr>
          <w:noProof/>
          <w:lang w:val="vi-VN"/>
        </w:rPr>
        <w:lastRenderedPageBreak/>
        <w:t>Màn hình tra cứu phiếu bán</w:t>
      </w:r>
      <w:bookmarkEnd w:id="119"/>
    </w:p>
    <w:p w14:paraId="2E3F2D5B" w14:textId="77777777" w:rsidR="001D41A2" w:rsidRPr="001D41A2" w:rsidRDefault="001D41A2" w:rsidP="00BA5F9D">
      <w:pPr>
        <w:pStyle w:val="1111"/>
        <w:rPr>
          <w:noProof/>
          <w:lang w:val="vi-VN"/>
        </w:rPr>
      </w:pPr>
      <w:r w:rsidRPr="001D41A2">
        <w:rPr>
          <w:noProof/>
          <w:lang w:val="vi-VN"/>
        </w:rPr>
        <w:t>Giao diện</w:t>
      </w:r>
    </w:p>
    <w:p w14:paraId="48BBB71A" w14:textId="517F7E48" w:rsidR="001D41A2" w:rsidRPr="001D41A2" w:rsidRDefault="00791745"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791745">
        <w:rPr>
          <w:rFonts w:ascii="Times New Roman" w:eastAsia="Yu Mincho" w:hAnsi="Times New Roman" w:cs="Arial"/>
          <w:noProof/>
          <w:color w:val="171717"/>
          <w:kern w:val="0"/>
          <w:sz w:val="26"/>
          <w:bdr w:val="none" w:sz="0" w:space="0" w:color="auto" w:frame="1"/>
          <w14:ligatures w14:val="none"/>
        </w:rPr>
        <w:drawing>
          <wp:inline distT="0" distB="0" distL="0" distR="0" wp14:anchorId="55EA72DA" wp14:editId="454DA182">
            <wp:extent cx="5760085" cy="3288030"/>
            <wp:effectExtent l="0" t="0" r="0" b="0"/>
            <wp:docPr id="772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6682" name="Picture 1" descr="A screenshot of a computer&#10;&#10;Description automatically generated"/>
                    <pic:cNvPicPr/>
                  </pic:nvPicPr>
                  <pic:blipFill>
                    <a:blip r:embed="rId48"/>
                    <a:stretch>
                      <a:fillRect/>
                    </a:stretch>
                  </pic:blipFill>
                  <pic:spPr>
                    <a:xfrm>
                      <a:off x="0" y="0"/>
                      <a:ext cx="5760085" cy="3288030"/>
                    </a:xfrm>
                    <a:prstGeom prst="rect">
                      <a:avLst/>
                    </a:prstGeom>
                  </pic:spPr>
                </pic:pic>
              </a:graphicData>
            </a:graphic>
          </wp:inline>
        </w:drawing>
      </w:r>
    </w:p>
    <w:p w14:paraId="646C3F61"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0" w:name="_Toc138163000"/>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tra cứu phiếu bán</w:t>
      </w:r>
      <w:bookmarkEnd w:id="120"/>
    </w:p>
    <w:p w14:paraId="27C84B66" w14:textId="77777777" w:rsidR="001D41A2" w:rsidRPr="001D41A2" w:rsidRDefault="001D41A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1D41A2">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4B1B1F78" wp14:editId="32F3E959">
            <wp:extent cx="5400000" cy="3030996"/>
            <wp:effectExtent l="0" t="0" r="0" b="0"/>
            <wp:docPr id="1128364430" name="Picture 112836443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4430" name="Picture 1128364430" descr="Ảnh có chứa văn bản, ảnh chụp màn hình, phần mềm, Biểu tượng máy tính&#10;&#10;Mô tả được tạo tự độ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030996"/>
                    </a:xfrm>
                    <a:prstGeom prst="rect">
                      <a:avLst/>
                    </a:prstGeom>
                    <a:noFill/>
                    <a:ln>
                      <a:noFill/>
                    </a:ln>
                  </pic:spPr>
                </pic:pic>
              </a:graphicData>
            </a:graphic>
          </wp:inline>
        </w:drawing>
      </w:r>
    </w:p>
    <w:p w14:paraId="4A0155C1"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1" w:name="_Toc138163001"/>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rPr>
        <w:t xml:space="preserve"> Màn hình</w:t>
      </w:r>
      <w:r w:rsidRPr="001D41A2">
        <w:rPr>
          <w:rFonts w:ascii="Times New Roman" w:eastAsia="Calibri" w:hAnsi="Times New Roman" w:cs="Arial"/>
          <w:i/>
          <w:iCs/>
          <w:noProof/>
          <w:color w:val="3B3838"/>
          <w:sz w:val="26"/>
          <w:szCs w:val="18"/>
          <w:lang w:val="vi-VN"/>
        </w:rPr>
        <w:t xml:space="preserve"> </w:t>
      </w:r>
      <w:r w:rsidRPr="001D41A2">
        <w:rPr>
          <w:rFonts w:ascii="Times New Roman" w:eastAsia="Calibri" w:hAnsi="Times New Roman" w:cs="Arial"/>
          <w:i/>
          <w:iCs/>
          <w:noProof/>
          <w:color w:val="3B3838"/>
          <w:sz w:val="26"/>
          <w:szCs w:val="18"/>
        </w:rPr>
        <w:t>F</w:t>
      </w:r>
      <w:r w:rsidRPr="001D41A2">
        <w:rPr>
          <w:rFonts w:ascii="Times New Roman" w:eastAsia="Calibri" w:hAnsi="Times New Roman" w:cs="Arial"/>
          <w:i/>
          <w:iCs/>
          <w:noProof/>
          <w:color w:val="3B3838"/>
          <w:sz w:val="26"/>
          <w:szCs w:val="18"/>
          <w:lang w:val="vi-VN"/>
        </w:rPr>
        <w:t>orm detail modal</w:t>
      </w:r>
      <w:bookmarkEnd w:id="121"/>
    </w:p>
    <w:p w14:paraId="3043B4D1" w14:textId="77777777" w:rsidR="001D41A2" w:rsidRPr="001D41A2" w:rsidRDefault="001D41A2" w:rsidP="00BA5F9D">
      <w:pPr>
        <w:pStyle w:val="1111"/>
        <w:rPr>
          <w:noProof/>
          <w:lang w:val="vi-VN"/>
        </w:rPr>
      </w:pPr>
      <w:r w:rsidRPr="001D41A2">
        <w:rPr>
          <w:noProof/>
          <w:lang w:val="vi-VN"/>
        </w:rPr>
        <w:t>Mô tả các đối tượng trên màn hình</w:t>
      </w:r>
    </w:p>
    <w:p w14:paraId="307C7863"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2" w:name="_Toc138162912"/>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phiếu bán</w:t>
      </w:r>
      <w:bookmarkEnd w:id="122"/>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590"/>
        <w:gridCol w:w="1415"/>
        <w:gridCol w:w="1423"/>
        <w:gridCol w:w="2856"/>
        <w:gridCol w:w="2115"/>
      </w:tblGrid>
      <w:tr w:rsidR="001D41A2" w:rsidRPr="007675ED" w14:paraId="7C562258" w14:textId="77777777" w:rsidTr="001D41A2">
        <w:trPr>
          <w:trHeight w:val="425"/>
        </w:trPr>
        <w:tc>
          <w:tcPr>
            <w:tcW w:w="378"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2234C3A"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STT</w:t>
            </w:r>
          </w:p>
        </w:tc>
        <w:tc>
          <w:tcPr>
            <w:tcW w:w="1143"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0F3013E1"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Tên</w:t>
            </w:r>
          </w:p>
        </w:tc>
        <w:tc>
          <w:tcPr>
            <w:tcW w:w="704"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2776B2A"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Kiểu</w:t>
            </w:r>
          </w:p>
        </w:tc>
        <w:tc>
          <w:tcPr>
            <w:tcW w:w="1592"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A570E95"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Ý nghĩa</w:t>
            </w:r>
          </w:p>
        </w:tc>
        <w:tc>
          <w:tcPr>
            <w:tcW w:w="1184"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8D772A5"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Ghi chú</w:t>
            </w:r>
          </w:p>
        </w:tc>
      </w:tr>
      <w:tr w:rsidR="001D41A2" w:rsidRPr="007675ED" w14:paraId="55E8B66D" w14:textId="77777777" w:rsidTr="001D41A2">
        <w:tc>
          <w:tcPr>
            <w:tcW w:w="378" w:type="pct"/>
            <w:tcBorders>
              <w:top w:val="single" w:sz="4" w:space="0" w:color="000000"/>
              <w:left w:val="single" w:sz="4" w:space="0" w:color="D0CECE"/>
              <w:bottom w:val="single" w:sz="4" w:space="0" w:color="D0CECE"/>
              <w:right w:val="single" w:sz="4" w:space="0" w:color="D0CECE"/>
            </w:tcBorders>
          </w:tcPr>
          <w:p w14:paraId="0F70744C"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1</w:t>
            </w:r>
          </w:p>
        </w:tc>
        <w:tc>
          <w:tcPr>
            <w:tcW w:w="1143" w:type="pct"/>
            <w:gridSpan w:val="2"/>
            <w:tcBorders>
              <w:top w:val="single" w:sz="4" w:space="0" w:color="000000"/>
              <w:left w:val="single" w:sz="4" w:space="0" w:color="D0CECE"/>
              <w:bottom w:val="single" w:sz="4" w:space="0" w:color="D0CECE"/>
              <w:right w:val="single" w:sz="4" w:space="0" w:color="D0CECE"/>
            </w:tcBorders>
          </w:tcPr>
          <w:p w14:paraId="682A317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formTab</w:t>
            </w:r>
          </w:p>
        </w:tc>
        <w:tc>
          <w:tcPr>
            <w:tcW w:w="704" w:type="pct"/>
            <w:tcBorders>
              <w:top w:val="single" w:sz="4" w:space="0" w:color="000000"/>
              <w:left w:val="single" w:sz="4" w:space="0" w:color="D0CECE"/>
              <w:bottom w:val="single" w:sz="4" w:space="0" w:color="D0CECE"/>
              <w:right w:val="single" w:sz="4" w:space="0" w:color="D0CECE"/>
            </w:tcBorders>
          </w:tcPr>
          <w:p w14:paraId="35B99D38"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92" w:type="pct"/>
            <w:tcBorders>
              <w:top w:val="single" w:sz="4" w:space="0" w:color="000000"/>
              <w:left w:val="single" w:sz="4" w:space="0" w:color="D0CECE"/>
              <w:bottom w:val="single" w:sz="4" w:space="0" w:color="D0CECE"/>
              <w:right w:val="single" w:sz="4" w:space="0" w:color="D0CECE"/>
            </w:tcBorders>
          </w:tcPr>
          <w:p w14:paraId="2CD13D25"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lập phiếu bán.</w:t>
            </w:r>
          </w:p>
        </w:tc>
        <w:tc>
          <w:tcPr>
            <w:tcW w:w="1184" w:type="pct"/>
            <w:tcBorders>
              <w:top w:val="single" w:sz="4" w:space="0" w:color="000000"/>
              <w:left w:val="single" w:sz="4" w:space="0" w:color="D0CECE"/>
              <w:bottom w:val="single" w:sz="4" w:space="0" w:color="D0CECE"/>
              <w:right w:val="single" w:sz="4" w:space="0" w:color="D0CECE"/>
            </w:tcBorders>
          </w:tcPr>
          <w:p w14:paraId="72237913"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29D52AFB" w14:textId="77777777" w:rsidTr="001D41A2">
        <w:tc>
          <w:tcPr>
            <w:tcW w:w="378" w:type="pct"/>
            <w:tcBorders>
              <w:top w:val="single" w:sz="4" w:space="0" w:color="D0CECE"/>
              <w:left w:val="single" w:sz="4" w:space="0" w:color="D0CECE"/>
              <w:bottom w:val="single" w:sz="4" w:space="0" w:color="D0CECE"/>
              <w:right w:val="single" w:sz="4" w:space="0" w:color="D0CECE"/>
            </w:tcBorders>
          </w:tcPr>
          <w:p w14:paraId="5BAB5C6C"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2</w:t>
            </w:r>
          </w:p>
        </w:tc>
        <w:tc>
          <w:tcPr>
            <w:tcW w:w="1143" w:type="pct"/>
            <w:gridSpan w:val="2"/>
            <w:tcBorders>
              <w:top w:val="single" w:sz="4" w:space="0" w:color="D0CECE"/>
              <w:left w:val="single" w:sz="4" w:space="0" w:color="D0CECE"/>
              <w:bottom w:val="single" w:sz="4" w:space="0" w:color="D0CECE"/>
              <w:right w:val="single" w:sz="4" w:space="0" w:color="D0CECE"/>
            </w:tcBorders>
          </w:tcPr>
          <w:p w14:paraId="5805797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searchTab</w:t>
            </w:r>
          </w:p>
        </w:tc>
        <w:tc>
          <w:tcPr>
            <w:tcW w:w="704" w:type="pct"/>
            <w:tcBorders>
              <w:top w:val="single" w:sz="4" w:space="0" w:color="D0CECE"/>
              <w:left w:val="single" w:sz="4" w:space="0" w:color="D0CECE"/>
              <w:bottom w:val="single" w:sz="4" w:space="0" w:color="D0CECE"/>
              <w:right w:val="single" w:sz="4" w:space="0" w:color="D0CECE"/>
            </w:tcBorders>
          </w:tcPr>
          <w:p w14:paraId="6512C3F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92" w:type="pct"/>
            <w:tcBorders>
              <w:top w:val="single" w:sz="4" w:space="0" w:color="D0CECE"/>
              <w:left w:val="single" w:sz="4" w:space="0" w:color="D0CECE"/>
              <w:bottom w:val="single" w:sz="4" w:space="0" w:color="D0CECE"/>
              <w:right w:val="single" w:sz="4" w:space="0" w:color="D0CECE"/>
            </w:tcBorders>
          </w:tcPr>
          <w:p w14:paraId="1BF3E758"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tra cứu phiếu bán.</w:t>
            </w:r>
          </w:p>
        </w:tc>
        <w:tc>
          <w:tcPr>
            <w:tcW w:w="1184" w:type="pct"/>
            <w:tcBorders>
              <w:top w:val="single" w:sz="4" w:space="0" w:color="D0CECE"/>
              <w:left w:val="single" w:sz="4" w:space="0" w:color="D0CECE"/>
              <w:bottom w:val="single" w:sz="4" w:space="0" w:color="D0CECE"/>
              <w:right w:val="single" w:sz="4" w:space="0" w:color="D0CECE"/>
            </w:tcBorders>
          </w:tcPr>
          <w:p w14:paraId="76FED8EE"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5D89C1F3" w14:textId="77777777" w:rsidTr="001D41A2">
        <w:tc>
          <w:tcPr>
            <w:tcW w:w="378" w:type="pct"/>
            <w:tcBorders>
              <w:top w:val="single" w:sz="4" w:space="0" w:color="D0CECE"/>
              <w:left w:val="single" w:sz="4" w:space="0" w:color="D0CECE"/>
              <w:bottom w:val="single" w:sz="4" w:space="0" w:color="D0CECE"/>
              <w:right w:val="single" w:sz="4" w:space="0" w:color="D0CECE"/>
            </w:tcBorders>
          </w:tcPr>
          <w:p w14:paraId="71DEB739"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3</w:t>
            </w:r>
          </w:p>
        </w:tc>
        <w:tc>
          <w:tcPr>
            <w:tcW w:w="1143" w:type="pct"/>
            <w:gridSpan w:val="2"/>
            <w:tcBorders>
              <w:top w:val="single" w:sz="4" w:space="0" w:color="D0CECE"/>
              <w:left w:val="single" w:sz="4" w:space="0" w:color="D0CECE"/>
              <w:bottom w:val="single" w:sz="4" w:space="0" w:color="D0CECE"/>
              <w:right w:val="single" w:sz="4" w:space="0" w:color="D0CECE"/>
            </w:tcBorders>
          </w:tcPr>
          <w:p w14:paraId="0827EFF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formTitle</w:t>
            </w:r>
          </w:p>
        </w:tc>
        <w:tc>
          <w:tcPr>
            <w:tcW w:w="704" w:type="pct"/>
            <w:tcBorders>
              <w:top w:val="single" w:sz="4" w:space="0" w:color="D0CECE"/>
              <w:left w:val="single" w:sz="4" w:space="0" w:color="D0CECE"/>
              <w:bottom w:val="single" w:sz="4" w:space="0" w:color="D0CECE"/>
              <w:right w:val="single" w:sz="4" w:space="0" w:color="D0CECE"/>
            </w:tcBorders>
          </w:tcPr>
          <w:p w14:paraId="7F2D535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Typography</w:t>
            </w:r>
          </w:p>
        </w:tc>
        <w:tc>
          <w:tcPr>
            <w:tcW w:w="1592" w:type="pct"/>
            <w:tcBorders>
              <w:top w:val="single" w:sz="4" w:space="0" w:color="D0CECE"/>
              <w:left w:val="single" w:sz="4" w:space="0" w:color="D0CECE"/>
              <w:bottom w:val="single" w:sz="4" w:space="0" w:color="D0CECE"/>
              <w:right w:val="single" w:sz="4" w:space="0" w:color="D0CECE"/>
            </w:tcBorders>
          </w:tcPr>
          <w:p w14:paraId="08E3C39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Tiêu đề form.</w:t>
            </w:r>
          </w:p>
        </w:tc>
        <w:tc>
          <w:tcPr>
            <w:tcW w:w="1184" w:type="pct"/>
            <w:tcBorders>
              <w:top w:val="single" w:sz="4" w:space="0" w:color="D0CECE"/>
              <w:left w:val="single" w:sz="4" w:space="0" w:color="D0CECE"/>
              <w:bottom w:val="single" w:sz="4" w:space="0" w:color="D0CECE"/>
              <w:right w:val="single" w:sz="4" w:space="0" w:color="D0CECE"/>
            </w:tcBorders>
          </w:tcPr>
          <w:p w14:paraId="24D369AC"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325A604B" w14:textId="77777777" w:rsidTr="001D41A2">
        <w:tc>
          <w:tcPr>
            <w:tcW w:w="378" w:type="pct"/>
            <w:tcBorders>
              <w:top w:val="single" w:sz="4" w:space="0" w:color="D0CECE"/>
              <w:left w:val="single" w:sz="4" w:space="0" w:color="D0CECE"/>
              <w:bottom w:val="single" w:sz="4" w:space="0" w:color="D0CECE"/>
              <w:right w:val="single" w:sz="4" w:space="0" w:color="D0CECE"/>
            </w:tcBorders>
          </w:tcPr>
          <w:p w14:paraId="08E278A6"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4</w:t>
            </w:r>
          </w:p>
        </w:tc>
        <w:tc>
          <w:tcPr>
            <w:tcW w:w="1143" w:type="pct"/>
            <w:gridSpan w:val="2"/>
            <w:tcBorders>
              <w:top w:val="single" w:sz="4" w:space="0" w:color="D0CECE"/>
              <w:left w:val="single" w:sz="4" w:space="0" w:color="D0CECE"/>
              <w:bottom w:val="single" w:sz="4" w:space="0" w:color="D0CECE"/>
              <w:right w:val="single" w:sz="4" w:space="0" w:color="D0CECE"/>
            </w:tcBorders>
          </w:tcPr>
          <w:p w14:paraId="733B24F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searchBox</w:t>
            </w:r>
          </w:p>
        </w:tc>
        <w:tc>
          <w:tcPr>
            <w:tcW w:w="704" w:type="pct"/>
            <w:tcBorders>
              <w:top w:val="single" w:sz="4" w:space="0" w:color="D0CECE"/>
              <w:left w:val="single" w:sz="4" w:space="0" w:color="D0CECE"/>
              <w:bottom w:val="single" w:sz="4" w:space="0" w:color="D0CECE"/>
              <w:right w:val="single" w:sz="4" w:space="0" w:color="D0CECE"/>
            </w:tcBorders>
          </w:tcPr>
          <w:p w14:paraId="3F05D51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SearchBox</w:t>
            </w:r>
          </w:p>
        </w:tc>
        <w:tc>
          <w:tcPr>
            <w:tcW w:w="1592" w:type="pct"/>
            <w:tcBorders>
              <w:top w:val="single" w:sz="4" w:space="0" w:color="D0CECE"/>
              <w:left w:val="single" w:sz="4" w:space="0" w:color="D0CECE"/>
              <w:bottom w:val="single" w:sz="4" w:space="0" w:color="D0CECE"/>
              <w:right w:val="single" w:sz="4" w:space="0" w:color="D0CECE"/>
            </w:tcBorders>
          </w:tcPr>
          <w:p w14:paraId="5DCCF0E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Tìm kiếm form trong database.</w:t>
            </w:r>
          </w:p>
        </w:tc>
        <w:tc>
          <w:tcPr>
            <w:tcW w:w="1184" w:type="pct"/>
            <w:tcBorders>
              <w:top w:val="single" w:sz="4" w:space="0" w:color="D0CECE"/>
              <w:left w:val="single" w:sz="4" w:space="0" w:color="D0CECE"/>
              <w:bottom w:val="single" w:sz="4" w:space="0" w:color="D0CECE"/>
              <w:right w:val="single" w:sz="4" w:space="0" w:color="D0CECE"/>
            </w:tcBorders>
          </w:tcPr>
          <w:p w14:paraId="1A43B3EE"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6A535A1B" w14:textId="77777777" w:rsidTr="001D41A2">
        <w:tc>
          <w:tcPr>
            <w:tcW w:w="378" w:type="pct"/>
            <w:tcBorders>
              <w:top w:val="single" w:sz="4" w:space="0" w:color="D0CECE"/>
              <w:left w:val="single" w:sz="4" w:space="0" w:color="D0CECE"/>
              <w:bottom w:val="single" w:sz="4" w:space="0" w:color="D0CECE"/>
              <w:right w:val="single" w:sz="4" w:space="0" w:color="D0CECE"/>
            </w:tcBorders>
          </w:tcPr>
          <w:p w14:paraId="502CE4E0"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5</w:t>
            </w:r>
          </w:p>
        </w:tc>
        <w:tc>
          <w:tcPr>
            <w:tcW w:w="1143" w:type="pct"/>
            <w:gridSpan w:val="2"/>
            <w:tcBorders>
              <w:top w:val="single" w:sz="4" w:space="0" w:color="D0CECE"/>
              <w:left w:val="single" w:sz="4" w:space="0" w:color="D0CECE"/>
              <w:bottom w:val="single" w:sz="4" w:space="0" w:color="D0CECE"/>
              <w:right w:val="single" w:sz="4" w:space="0" w:color="D0CECE"/>
            </w:tcBorders>
          </w:tcPr>
          <w:p w14:paraId="6555581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tableContainer</w:t>
            </w:r>
          </w:p>
        </w:tc>
        <w:tc>
          <w:tcPr>
            <w:tcW w:w="704" w:type="pct"/>
            <w:tcBorders>
              <w:top w:val="single" w:sz="4" w:space="0" w:color="D0CECE"/>
              <w:left w:val="single" w:sz="4" w:space="0" w:color="D0CECE"/>
              <w:bottom w:val="single" w:sz="4" w:space="0" w:color="D0CECE"/>
              <w:right w:val="single" w:sz="4" w:space="0" w:color="D0CECE"/>
            </w:tcBorders>
          </w:tcPr>
          <w:p w14:paraId="162147B8"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Container</w:t>
            </w:r>
          </w:p>
        </w:tc>
        <w:tc>
          <w:tcPr>
            <w:tcW w:w="1592" w:type="pct"/>
            <w:tcBorders>
              <w:top w:val="single" w:sz="4" w:space="0" w:color="D0CECE"/>
              <w:left w:val="single" w:sz="4" w:space="0" w:color="D0CECE"/>
              <w:bottom w:val="single" w:sz="4" w:space="0" w:color="D0CECE"/>
              <w:right w:val="single" w:sz="4" w:space="0" w:color="D0CECE"/>
            </w:tcBorders>
          </w:tcPr>
          <w:p w14:paraId="15C91DC3"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Hiển thị các form trong database.</w:t>
            </w:r>
          </w:p>
        </w:tc>
        <w:tc>
          <w:tcPr>
            <w:tcW w:w="1184" w:type="pct"/>
            <w:tcBorders>
              <w:top w:val="single" w:sz="4" w:space="0" w:color="D0CECE"/>
              <w:left w:val="single" w:sz="4" w:space="0" w:color="D0CECE"/>
              <w:bottom w:val="single" w:sz="4" w:space="0" w:color="D0CECE"/>
              <w:right w:val="single" w:sz="4" w:space="0" w:color="D0CECE"/>
            </w:tcBorders>
          </w:tcPr>
          <w:p w14:paraId="5F8772F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Các cột đều có thể dùng để Sort (Theo tên, giá, ngày,…)</w:t>
            </w:r>
          </w:p>
        </w:tc>
      </w:tr>
      <w:tr w:rsidR="001D41A2" w:rsidRPr="007675ED" w14:paraId="07DADB70" w14:textId="77777777" w:rsidTr="001D41A2">
        <w:tc>
          <w:tcPr>
            <w:tcW w:w="378" w:type="pct"/>
            <w:tcBorders>
              <w:top w:val="single" w:sz="4" w:space="0" w:color="D0CECE"/>
              <w:left w:val="single" w:sz="4" w:space="0" w:color="D0CECE"/>
              <w:bottom w:val="single" w:sz="4" w:space="0" w:color="D0CECE"/>
              <w:right w:val="single" w:sz="4" w:space="0" w:color="D0CECE"/>
            </w:tcBorders>
          </w:tcPr>
          <w:p w14:paraId="1AB4A3DD"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6</w:t>
            </w:r>
          </w:p>
        </w:tc>
        <w:tc>
          <w:tcPr>
            <w:tcW w:w="1143" w:type="pct"/>
            <w:gridSpan w:val="2"/>
            <w:tcBorders>
              <w:top w:val="single" w:sz="4" w:space="0" w:color="D0CECE"/>
              <w:left w:val="single" w:sz="4" w:space="0" w:color="D0CECE"/>
              <w:bottom w:val="single" w:sz="4" w:space="0" w:color="D0CECE"/>
              <w:right w:val="single" w:sz="4" w:space="0" w:color="D0CECE"/>
            </w:tcBorders>
          </w:tcPr>
          <w:p w14:paraId="1EFF17E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detailButton</w:t>
            </w:r>
          </w:p>
        </w:tc>
        <w:tc>
          <w:tcPr>
            <w:tcW w:w="704" w:type="pct"/>
            <w:tcBorders>
              <w:top w:val="single" w:sz="4" w:space="0" w:color="D0CECE"/>
              <w:left w:val="single" w:sz="4" w:space="0" w:color="D0CECE"/>
              <w:bottom w:val="single" w:sz="4" w:space="0" w:color="D0CECE"/>
              <w:right w:val="single" w:sz="4" w:space="0" w:color="D0CECE"/>
            </w:tcBorders>
          </w:tcPr>
          <w:p w14:paraId="3B449863"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92" w:type="pct"/>
            <w:tcBorders>
              <w:top w:val="single" w:sz="4" w:space="0" w:color="D0CECE"/>
              <w:left w:val="single" w:sz="4" w:space="0" w:color="D0CECE"/>
              <w:bottom w:val="single" w:sz="4" w:space="0" w:color="D0CECE"/>
              <w:right w:val="single" w:sz="4" w:space="0" w:color="D0CECE"/>
            </w:tcBorders>
          </w:tcPr>
          <w:p w14:paraId="5196F2E4"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Hiển thị {Form detail modal}</w:t>
            </w:r>
          </w:p>
        </w:tc>
        <w:tc>
          <w:tcPr>
            <w:tcW w:w="1184" w:type="pct"/>
            <w:tcBorders>
              <w:top w:val="single" w:sz="4" w:space="0" w:color="D0CECE"/>
              <w:left w:val="single" w:sz="4" w:space="0" w:color="D0CECE"/>
              <w:bottom w:val="single" w:sz="4" w:space="0" w:color="D0CECE"/>
              <w:right w:val="single" w:sz="4" w:space="0" w:color="D0CECE"/>
            </w:tcBorders>
          </w:tcPr>
          <w:p w14:paraId="26F1085F"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00127BF6" w14:textId="77777777" w:rsidTr="001D41A2">
        <w:tc>
          <w:tcPr>
            <w:tcW w:w="378" w:type="pct"/>
            <w:tcBorders>
              <w:top w:val="single" w:sz="4" w:space="0" w:color="D0CECE"/>
              <w:left w:val="single" w:sz="4" w:space="0" w:color="D0CECE"/>
              <w:bottom w:val="single" w:sz="4" w:space="0" w:color="D0CECE"/>
              <w:right w:val="single" w:sz="4" w:space="0" w:color="D0CECE"/>
            </w:tcBorders>
          </w:tcPr>
          <w:p w14:paraId="722110A1" w14:textId="77777777" w:rsidR="001D41A2" w:rsidRPr="007675ED" w:rsidRDefault="001D41A2" w:rsidP="001D41A2">
            <w:pPr>
              <w:spacing w:before="40" w:after="40" w:line="300" w:lineRule="auto"/>
              <w:contextualSpacing/>
              <w:jc w:val="center"/>
              <w:rPr>
                <w:rFonts w:eastAsia="Calibri" w:cs="Arial"/>
                <w:color w:val="171717"/>
                <w:sz w:val="26"/>
                <w:szCs w:val="26"/>
              </w:rPr>
            </w:pPr>
          </w:p>
        </w:tc>
        <w:tc>
          <w:tcPr>
            <w:tcW w:w="346" w:type="pct"/>
            <w:tcBorders>
              <w:top w:val="single" w:sz="4" w:space="0" w:color="D0CECE"/>
              <w:left w:val="single" w:sz="4" w:space="0" w:color="D0CECE"/>
              <w:bottom w:val="single" w:sz="4" w:space="0" w:color="D0CECE"/>
              <w:right w:val="single" w:sz="4" w:space="0" w:color="D0CECE"/>
            </w:tcBorders>
          </w:tcPr>
          <w:p w14:paraId="7987F27C"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6.1</w:t>
            </w:r>
          </w:p>
        </w:tc>
        <w:tc>
          <w:tcPr>
            <w:tcW w:w="797" w:type="pct"/>
            <w:tcBorders>
              <w:top w:val="single" w:sz="4" w:space="0" w:color="D0CECE"/>
              <w:left w:val="single" w:sz="4" w:space="0" w:color="D0CECE"/>
              <w:bottom w:val="single" w:sz="4" w:space="0" w:color="D0CECE"/>
              <w:right w:val="single" w:sz="4" w:space="0" w:color="D0CECE"/>
            </w:tcBorders>
          </w:tcPr>
          <w:p w14:paraId="6F6E84F1" w14:textId="77777777" w:rsidR="001D41A2" w:rsidRPr="007675ED" w:rsidRDefault="001D41A2" w:rsidP="001D41A2">
            <w:pPr>
              <w:spacing w:before="40" w:after="40" w:line="300" w:lineRule="auto"/>
              <w:contextualSpacing/>
              <w:rPr>
                <w:rFonts w:eastAsia="Calibri" w:cs="Arial"/>
                <w:color w:val="171717"/>
                <w:sz w:val="26"/>
                <w:szCs w:val="26"/>
              </w:rPr>
            </w:pPr>
            <w:r w:rsidRPr="007675ED">
              <w:rPr>
                <w:rFonts w:eastAsia="Calibri" w:cs="Arial"/>
                <w:color w:val="171717"/>
                <w:sz w:val="26"/>
                <w:szCs w:val="26"/>
              </w:rPr>
              <w:t>closeButton</w:t>
            </w:r>
          </w:p>
        </w:tc>
        <w:tc>
          <w:tcPr>
            <w:tcW w:w="704" w:type="pct"/>
            <w:tcBorders>
              <w:top w:val="single" w:sz="4" w:space="0" w:color="D0CECE"/>
              <w:left w:val="single" w:sz="4" w:space="0" w:color="D0CECE"/>
              <w:bottom w:val="single" w:sz="4" w:space="0" w:color="D0CECE"/>
              <w:right w:val="single" w:sz="4" w:space="0" w:color="D0CECE"/>
            </w:tcBorders>
          </w:tcPr>
          <w:p w14:paraId="7DEF022A"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92" w:type="pct"/>
            <w:tcBorders>
              <w:top w:val="single" w:sz="4" w:space="0" w:color="D0CECE"/>
              <w:left w:val="single" w:sz="4" w:space="0" w:color="D0CECE"/>
              <w:bottom w:val="single" w:sz="4" w:space="0" w:color="D0CECE"/>
              <w:right w:val="single" w:sz="4" w:space="0" w:color="D0CECE"/>
            </w:tcBorders>
          </w:tcPr>
          <w:p w14:paraId="553305C2"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Đóng modal</w:t>
            </w:r>
          </w:p>
        </w:tc>
        <w:tc>
          <w:tcPr>
            <w:tcW w:w="1184" w:type="pct"/>
            <w:tcBorders>
              <w:top w:val="single" w:sz="4" w:space="0" w:color="D0CECE"/>
              <w:left w:val="single" w:sz="4" w:space="0" w:color="D0CECE"/>
              <w:bottom w:val="single" w:sz="4" w:space="0" w:color="D0CECE"/>
              <w:right w:val="single" w:sz="4" w:space="0" w:color="D0CECE"/>
            </w:tcBorders>
          </w:tcPr>
          <w:p w14:paraId="2170D119"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44870CA7" w14:textId="77777777" w:rsidTr="001D41A2">
        <w:tc>
          <w:tcPr>
            <w:tcW w:w="378" w:type="pct"/>
            <w:tcBorders>
              <w:top w:val="single" w:sz="4" w:space="0" w:color="D0CECE"/>
              <w:left w:val="single" w:sz="4" w:space="0" w:color="D0CECE"/>
              <w:bottom w:val="single" w:sz="4" w:space="0" w:color="D0CECE"/>
              <w:right w:val="single" w:sz="4" w:space="0" w:color="D0CECE"/>
            </w:tcBorders>
          </w:tcPr>
          <w:p w14:paraId="602A319B"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7</w:t>
            </w:r>
          </w:p>
        </w:tc>
        <w:tc>
          <w:tcPr>
            <w:tcW w:w="1143" w:type="pct"/>
            <w:gridSpan w:val="2"/>
            <w:tcBorders>
              <w:top w:val="single" w:sz="4" w:space="0" w:color="D0CECE"/>
              <w:left w:val="single" w:sz="4" w:space="0" w:color="D0CECE"/>
              <w:bottom w:val="single" w:sz="4" w:space="0" w:color="D0CECE"/>
              <w:right w:val="single" w:sz="4" w:space="0" w:color="D0CECE"/>
            </w:tcBorders>
          </w:tcPr>
          <w:p w14:paraId="4DBDEBB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deleteButton</w:t>
            </w:r>
          </w:p>
        </w:tc>
        <w:tc>
          <w:tcPr>
            <w:tcW w:w="704" w:type="pct"/>
            <w:tcBorders>
              <w:top w:val="single" w:sz="4" w:space="0" w:color="D0CECE"/>
              <w:left w:val="single" w:sz="4" w:space="0" w:color="D0CECE"/>
              <w:bottom w:val="single" w:sz="4" w:space="0" w:color="D0CECE"/>
              <w:right w:val="single" w:sz="4" w:space="0" w:color="D0CECE"/>
            </w:tcBorders>
          </w:tcPr>
          <w:p w14:paraId="0A089BE2"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Button</w:t>
            </w:r>
          </w:p>
        </w:tc>
        <w:tc>
          <w:tcPr>
            <w:tcW w:w="1592" w:type="pct"/>
            <w:tcBorders>
              <w:top w:val="single" w:sz="4" w:space="0" w:color="D0CECE"/>
              <w:left w:val="single" w:sz="4" w:space="0" w:color="D0CECE"/>
              <w:bottom w:val="single" w:sz="4" w:space="0" w:color="D0CECE"/>
              <w:right w:val="single" w:sz="4" w:space="0" w:color="D0CECE"/>
            </w:tcBorders>
          </w:tcPr>
          <w:p w14:paraId="0750DCC2"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Xóa form khỏi database.</w:t>
            </w:r>
          </w:p>
        </w:tc>
        <w:tc>
          <w:tcPr>
            <w:tcW w:w="1184" w:type="pct"/>
            <w:tcBorders>
              <w:top w:val="single" w:sz="4" w:space="0" w:color="D0CECE"/>
              <w:left w:val="single" w:sz="4" w:space="0" w:color="D0CECE"/>
              <w:bottom w:val="single" w:sz="4" w:space="0" w:color="D0CECE"/>
              <w:right w:val="single" w:sz="4" w:space="0" w:color="D0CECE"/>
            </w:tcBorders>
          </w:tcPr>
          <w:p w14:paraId="4431C608" w14:textId="0DFE40DD" w:rsidR="001D41A2" w:rsidRPr="007675ED" w:rsidRDefault="001D41A2" w:rsidP="001D41A2">
            <w:pPr>
              <w:spacing w:before="40" w:after="40" w:line="300" w:lineRule="auto"/>
              <w:contextualSpacing/>
              <w:rPr>
                <w:rFonts w:eastAsia="Calibri" w:cs="Arial"/>
                <w:color w:val="171717"/>
                <w:sz w:val="26"/>
                <w:szCs w:val="26"/>
                <w:lang w:val="vi-VN"/>
              </w:rPr>
            </w:pPr>
          </w:p>
        </w:tc>
      </w:tr>
    </w:tbl>
    <w:p w14:paraId="0BFD4427" w14:textId="77777777" w:rsidR="001D41A2" w:rsidRPr="001D41A2" w:rsidRDefault="001D41A2" w:rsidP="00EC43F9">
      <w:pPr>
        <w:pStyle w:val="1111"/>
        <w:rPr>
          <w:rFonts w:eastAsia="Yu Gothic Light"/>
          <w:b w:val="0"/>
          <w:i/>
          <w:color w:val="171717"/>
          <w:lang w:val="vi-VN"/>
        </w:rPr>
      </w:pPr>
      <w:r w:rsidRPr="001D41A2">
        <w:rPr>
          <w:lang w:val="vi-VN"/>
        </w:rPr>
        <w:t>Mô tả và xử lí các biến cố trên màn hình</w:t>
      </w:r>
    </w:p>
    <w:p w14:paraId="0E2C4BB6"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3" w:name="_Toc138162913"/>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phiếu bán</w:t>
      </w:r>
      <w:bookmarkEnd w:id="123"/>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1D41A2" w:rsidRPr="007675ED" w14:paraId="2A8620B2"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46139CA"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0F2EED3"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2C0D277"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A5719D0"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Ghi chú</w:t>
            </w:r>
          </w:p>
        </w:tc>
      </w:tr>
      <w:tr w:rsidR="001D41A2" w:rsidRPr="007675ED" w14:paraId="7FBC6863" w14:textId="77777777" w:rsidTr="001D41A2">
        <w:tc>
          <w:tcPr>
            <w:tcW w:w="401" w:type="pct"/>
            <w:tcBorders>
              <w:top w:val="single" w:sz="4" w:space="0" w:color="000000"/>
              <w:left w:val="single" w:sz="4" w:space="0" w:color="D0CECE"/>
              <w:bottom w:val="single" w:sz="4" w:space="0" w:color="D0CECE"/>
              <w:right w:val="single" w:sz="4" w:space="0" w:color="D0CECE"/>
            </w:tcBorders>
          </w:tcPr>
          <w:p w14:paraId="76A12839"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lastRenderedPageBreak/>
              <w:t>1</w:t>
            </w:r>
          </w:p>
        </w:tc>
        <w:tc>
          <w:tcPr>
            <w:tcW w:w="1050" w:type="pct"/>
            <w:tcBorders>
              <w:top w:val="single" w:sz="4" w:space="0" w:color="000000"/>
              <w:left w:val="single" w:sz="4" w:space="0" w:color="D0CECE"/>
              <w:bottom w:val="single" w:sz="4" w:space="0" w:color="D0CECE"/>
              <w:right w:val="single" w:sz="4" w:space="0" w:color="D0CECE"/>
            </w:tcBorders>
          </w:tcPr>
          <w:p w14:paraId="1F911190"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1B5B88B9"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Lập phiếu bán</w:t>
            </w:r>
          </w:p>
        </w:tc>
        <w:tc>
          <w:tcPr>
            <w:tcW w:w="1530" w:type="pct"/>
            <w:tcBorders>
              <w:top w:val="single" w:sz="4" w:space="0" w:color="000000"/>
              <w:left w:val="single" w:sz="4" w:space="0" w:color="D0CECE"/>
              <w:bottom w:val="single" w:sz="4" w:space="0" w:color="D0CECE"/>
              <w:right w:val="single" w:sz="4" w:space="0" w:color="D0CECE"/>
            </w:tcBorders>
          </w:tcPr>
          <w:p w14:paraId="2198D8A8"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03A3CFD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9FDA97A"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135BB5E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405EB0F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Chuyển sang tab Tra cứu phiếu bán</w:t>
            </w:r>
          </w:p>
        </w:tc>
        <w:tc>
          <w:tcPr>
            <w:tcW w:w="1530" w:type="pct"/>
            <w:tcBorders>
              <w:top w:val="single" w:sz="4" w:space="0" w:color="D0CECE"/>
              <w:left w:val="single" w:sz="4" w:space="0" w:color="D0CECE"/>
              <w:bottom w:val="single" w:sz="4" w:space="0" w:color="D0CECE"/>
              <w:right w:val="single" w:sz="4" w:space="0" w:color="D0CECE"/>
            </w:tcBorders>
          </w:tcPr>
          <w:p w14:paraId="0BB6ECB7"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76662BF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E686CA1"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471C1EF3"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Gõ nội dung vào (4)</w:t>
            </w:r>
          </w:p>
        </w:tc>
        <w:tc>
          <w:tcPr>
            <w:tcW w:w="2019" w:type="pct"/>
            <w:tcBorders>
              <w:top w:val="single" w:sz="4" w:space="0" w:color="D0CECE"/>
              <w:left w:val="single" w:sz="4" w:space="0" w:color="D0CECE"/>
              <w:bottom w:val="single" w:sz="4" w:space="0" w:color="D0CECE"/>
              <w:right w:val="single" w:sz="4" w:space="0" w:color="D0CECE"/>
            </w:tcBorders>
          </w:tcPr>
          <w:p w14:paraId="1CDC2E8A"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Hiển thị lại những form phù hợp với nội dung cần tìm trong tableContainer</w:t>
            </w:r>
          </w:p>
        </w:tc>
        <w:tc>
          <w:tcPr>
            <w:tcW w:w="1530" w:type="pct"/>
            <w:tcBorders>
              <w:top w:val="single" w:sz="4" w:space="0" w:color="D0CECE"/>
              <w:left w:val="single" w:sz="4" w:space="0" w:color="D0CECE"/>
              <w:bottom w:val="single" w:sz="4" w:space="0" w:color="D0CECE"/>
              <w:right w:val="single" w:sz="4" w:space="0" w:color="D0CECE"/>
            </w:tcBorders>
          </w:tcPr>
          <w:p w14:paraId="45F22AF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Nếu không có sản phẩm nào phù hợp sẽ hiện kết quả là: “No rows”.</w:t>
            </w:r>
          </w:p>
        </w:tc>
      </w:tr>
      <w:tr w:rsidR="001D41A2" w:rsidRPr="007675ED" w14:paraId="55EDCE46"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8B1FA26"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6ED66608"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(6)</w:t>
            </w:r>
          </w:p>
        </w:tc>
        <w:tc>
          <w:tcPr>
            <w:tcW w:w="2019" w:type="pct"/>
            <w:tcBorders>
              <w:top w:val="single" w:sz="4" w:space="0" w:color="D0CECE"/>
              <w:left w:val="single" w:sz="4" w:space="0" w:color="D0CECE"/>
              <w:bottom w:val="single" w:sz="4" w:space="0" w:color="D0CECE"/>
              <w:right w:val="single" w:sz="4" w:space="0" w:color="D0CECE"/>
            </w:tcBorders>
          </w:tcPr>
          <w:p w14:paraId="3215462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Mở lên {Form detail modal} để xem thông tin chi tiết của form.</w:t>
            </w:r>
          </w:p>
        </w:tc>
        <w:tc>
          <w:tcPr>
            <w:tcW w:w="1530" w:type="pct"/>
            <w:tcBorders>
              <w:top w:val="single" w:sz="4" w:space="0" w:color="D0CECE"/>
              <w:left w:val="single" w:sz="4" w:space="0" w:color="D0CECE"/>
              <w:bottom w:val="single" w:sz="4" w:space="0" w:color="D0CECE"/>
              <w:right w:val="single" w:sz="4" w:space="0" w:color="D0CECE"/>
            </w:tcBorders>
          </w:tcPr>
          <w:p w14:paraId="75303853"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374B999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F0F32AA"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2517786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{Form detail modal}.(1)</w:t>
            </w:r>
          </w:p>
        </w:tc>
        <w:tc>
          <w:tcPr>
            <w:tcW w:w="2019" w:type="pct"/>
            <w:tcBorders>
              <w:top w:val="single" w:sz="4" w:space="0" w:color="D0CECE"/>
              <w:left w:val="single" w:sz="4" w:space="0" w:color="D0CECE"/>
              <w:bottom w:val="single" w:sz="4" w:space="0" w:color="D0CECE"/>
              <w:right w:val="single" w:sz="4" w:space="0" w:color="D0CECE"/>
            </w:tcBorders>
          </w:tcPr>
          <w:p w14:paraId="1073D12E"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Sẽ đóng {Form detail modal}.</w:t>
            </w:r>
          </w:p>
        </w:tc>
        <w:tc>
          <w:tcPr>
            <w:tcW w:w="1530" w:type="pct"/>
            <w:tcBorders>
              <w:top w:val="single" w:sz="4" w:space="0" w:color="D0CECE"/>
              <w:left w:val="single" w:sz="4" w:space="0" w:color="D0CECE"/>
              <w:bottom w:val="single" w:sz="4" w:space="0" w:color="D0CECE"/>
              <w:right w:val="single" w:sz="4" w:space="0" w:color="D0CECE"/>
            </w:tcBorders>
          </w:tcPr>
          <w:p w14:paraId="462C948C"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33F0E99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A505B25"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27C58F1B"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(7)</w:t>
            </w:r>
          </w:p>
        </w:tc>
        <w:tc>
          <w:tcPr>
            <w:tcW w:w="2019" w:type="pct"/>
            <w:tcBorders>
              <w:top w:val="single" w:sz="4" w:space="0" w:color="D0CECE"/>
              <w:left w:val="single" w:sz="4" w:space="0" w:color="D0CECE"/>
              <w:bottom w:val="single" w:sz="4" w:space="0" w:color="D0CECE"/>
              <w:right w:val="single" w:sz="4" w:space="0" w:color="D0CECE"/>
            </w:tcBorders>
          </w:tcPr>
          <w:p w14:paraId="610FD187"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Sẽ xóa form khỏi database.</w:t>
            </w:r>
          </w:p>
        </w:tc>
        <w:tc>
          <w:tcPr>
            <w:tcW w:w="1530" w:type="pct"/>
            <w:tcBorders>
              <w:top w:val="single" w:sz="4" w:space="0" w:color="D0CECE"/>
              <w:left w:val="single" w:sz="4" w:space="0" w:color="D0CECE"/>
              <w:bottom w:val="single" w:sz="4" w:space="0" w:color="D0CECE"/>
              <w:right w:val="single" w:sz="4" w:space="0" w:color="D0CECE"/>
            </w:tcBorders>
          </w:tcPr>
          <w:p w14:paraId="36E61643" w14:textId="1B079C27" w:rsidR="001D41A2" w:rsidRPr="007675ED" w:rsidRDefault="001D41A2" w:rsidP="001D41A2">
            <w:pPr>
              <w:spacing w:before="40" w:after="40" w:line="300" w:lineRule="auto"/>
              <w:contextualSpacing/>
              <w:rPr>
                <w:rFonts w:eastAsia="Calibri" w:cs="Arial"/>
                <w:color w:val="171717"/>
                <w:sz w:val="26"/>
                <w:szCs w:val="26"/>
                <w:lang w:val="vi-VN"/>
              </w:rPr>
            </w:pPr>
          </w:p>
        </w:tc>
      </w:tr>
    </w:tbl>
    <w:p w14:paraId="3C3E6394" w14:textId="77777777" w:rsidR="001D41A2" w:rsidRPr="001D41A2" w:rsidRDefault="001D41A2" w:rsidP="00EC43F9">
      <w:pPr>
        <w:pStyle w:val="111"/>
        <w:rPr>
          <w:rFonts w:eastAsia="Yu Gothic Light"/>
          <w:b w:val="0"/>
          <w:color w:val="171717"/>
          <w:szCs w:val="24"/>
          <w:lang w:val="vi-VN"/>
        </w:rPr>
      </w:pPr>
      <w:bookmarkStart w:id="124" w:name="_Toc168520339"/>
      <w:r w:rsidRPr="001D41A2">
        <w:rPr>
          <w:lang w:val="vi-VN"/>
        </w:rPr>
        <w:t>Màn hình lập phiếu mua</w:t>
      </w:r>
      <w:bookmarkEnd w:id="124"/>
    </w:p>
    <w:p w14:paraId="407F0C2B" w14:textId="77777777" w:rsidR="001D41A2" w:rsidRPr="001D41A2" w:rsidRDefault="001D41A2" w:rsidP="00EC43F9">
      <w:pPr>
        <w:pStyle w:val="1111"/>
        <w:rPr>
          <w:rFonts w:eastAsia="Yu Gothic Light"/>
          <w:b w:val="0"/>
          <w:i/>
          <w:color w:val="171717"/>
          <w:lang w:val="vi-VN"/>
        </w:rPr>
      </w:pPr>
      <w:r w:rsidRPr="001D41A2">
        <w:rPr>
          <w:lang w:val="vi-VN"/>
        </w:rPr>
        <w:t>Giao diện</w:t>
      </w:r>
    </w:p>
    <w:p w14:paraId="65029A92" w14:textId="1A4D9152" w:rsidR="001D41A2" w:rsidRPr="001D41A2" w:rsidRDefault="00FF3679"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FF3679">
        <w:rPr>
          <w:rFonts w:ascii="Times New Roman" w:eastAsia="Yu Mincho" w:hAnsi="Times New Roman" w:cs="Arial"/>
          <w:noProof/>
          <w:color w:val="171717"/>
          <w:kern w:val="0"/>
          <w:sz w:val="26"/>
          <w:bdr w:val="none" w:sz="0" w:space="0" w:color="auto" w:frame="1"/>
          <w14:ligatures w14:val="none"/>
        </w:rPr>
        <w:drawing>
          <wp:inline distT="0" distB="0" distL="0" distR="0" wp14:anchorId="2CCCA732" wp14:editId="4528228E">
            <wp:extent cx="5957570" cy="3516630"/>
            <wp:effectExtent l="0" t="0" r="0" b="0"/>
            <wp:docPr id="315665452"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5452" name="Hình ảnh 1" descr="Ảnh có chứa văn bản, phần mềm, Biểu tượng máy tính, Hệ điều hành&#10;&#10;Mô tả được tạo tự động"/>
                    <pic:cNvPicPr/>
                  </pic:nvPicPr>
                  <pic:blipFill>
                    <a:blip r:embed="rId50"/>
                    <a:stretch>
                      <a:fillRect/>
                    </a:stretch>
                  </pic:blipFill>
                  <pic:spPr>
                    <a:xfrm>
                      <a:off x="0" y="0"/>
                      <a:ext cx="5957570" cy="3516630"/>
                    </a:xfrm>
                    <a:prstGeom prst="rect">
                      <a:avLst/>
                    </a:prstGeom>
                  </pic:spPr>
                </pic:pic>
              </a:graphicData>
            </a:graphic>
          </wp:inline>
        </w:drawing>
      </w:r>
    </w:p>
    <w:p w14:paraId="2FF0C1C9"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5" w:name="_Toc138163002"/>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lập phiếu mua</w:t>
      </w:r>
      <w:bookmarkEnd w:id="125"/>
    </w:p>
    <w:p w14:paraId="42470154" w14:textId="1FE4F646" w:rsidR="001D41A2" w:rsidRPr="001D41A2" w:rsidRDefault="005E2364"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5E2364">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2DC8A34A" wp14:editId="7D19A6E9">
            <wp:extent cx="5957570" cy="3300095"/>
            <wp:effectExtent l="0" t="0" r="0" b="0"/>
            <wp:docPr id="83804279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42799" name="Hình ảnh 1" descr="Ảnh có chứa văn bản, ảnh chụp màn hình, phần mềm, Biểu tượng máy tính&#10;&#10;Mô tả được tạo tự động"/>
                    <pic:cNvPicPr/>
                  </pic:nvPicPr>
                  <pic:blipFill>
                    <a:blip r:embed="rId51"/>
                    <a:stretch>
                      <a:fillRect/>
                    </a:stretch>
                  </pic:blipFill>
                  <pic:spPr>
                    <a:xfrm>
                      <a:off x="0" y="0"/>
                      <a:ext cx="5957570" cy="3300095"/>
                    </a:xfrm>
                    <a:prstGeom prst="rect">
                      <a:avLst/>
                    </a:prstGeom>
                  </pic:spPr>
                </pic:pic>
              </a:graphicData>
            </a:graphic>
          </wp:inline>
        </w:drawing>
      </w:r>
    </w:p>
    <w:p w14:paraId="390ACE08"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6" w:name="_Toc138163003"/>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10</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xml:space="preserve">. </w:t>
      </w:r>
      <w:r w:rsidRPr="001D41A2">
        <w:rPr>
          <w:rFonts w:ascii="Times New Roman" w:eastAsia="Calibri" w:hAnsi="Times New Roman" w:cs="Arial"/>
          <w:i/>
          <w:iCs/>
          <w:noProof/>
          <w:color w:val="3B3838"/>
          <w:sz w:val="26"/>
          <w:szCs w:val="18"/>
        </w:rPr>
        <w:t xml:space="preserve">Màn hình </w:t>
      </w:r>
      <w:r w:rsidRPr="001D41A2">
        <w:rPr>
          <w:rFonts w:ascii="Times New Roman" w:eastAsia="Calibri" w:hAnsi="Times New Roman" w:cs="Arial"/>
          <w:i/>
          <w:iCs/>
          <w:noProof/>
          <w:color w:val="3B3838"/>
          <w:sz w:val="26"/>
          <w:szCs w:val="18"/>
          <w:lang w:val="vi-VN"/>
        </w:rPr>
        <w:t>Select modal (provider)</w:t>
      </w:r>
      <w:bookmarkEnd w:id="126"/>
    </w:p>
    <w:p w14:paraId="6E8ECC90" w14:textId="1B0431DD" w:rsidR="001D41A2" w:rsidRPr="001D41A2" w:rsidRDefault="00355F55"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355F55">
        <w:rPr>
          <w:rFonts w:ascii="Times New Roman" w:eastAsia="Yu Mincho" w:hAnsi="Times New Roman" w:cs="Arial"/>
          <w:noProof/>
          <w:color w:val="171717"/>
          <w:kern w:val="0"/>
          <w:sz w:val="26"/>
          <w:bdr w:val="none" w:sz="0" w:space="0" w:color="auto" w:frame="1"/>
          <w14:ligatures w14:val="none"/>
        </w:rPr>
        <w:drawing>
          <wp:inline distT="0" distB="0" distL="0" distR="0" wp14:anchorId="0AF998FF" wp14:editId="69432D65">
            <wp:extent cx="5957570" cy="3150870"/>
            <wp:effectExtent l="0" t="0" r="0" b="0"/>
            <wp:docPr id="29802447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4471" name="Hình ảnh 1" descr="Ảnh có chứa văn bản, ảnh chụp màn hình, phần mềm, màn hình&#10;&#10;Mô tả được tạo tự động"/>
                    <pic:cNvPicPr/>
                  </pic:nvPicPr>
                  <pic:blipFill>
                    <a:blip r:embed="rId52"/>
                    <a:stretch>
                      <a:fillRect/>
                    </a:stretch>
                  </pic:blipFill>
                  <pic:spPr>
                    <a:xfrm>
                      <a:off x="0" y="0"/>
                      <a:ext cx="5957570" cy="3150870"/>
                    </a:xfrm>
                    <a:prstGeom prst="rect">
                      <a:avLst/>
                    </a:prstGeom>
                  </pic:spPr>
                </pic:pic>
              </a:graphicData>
            </a:graphic>
          </wp:inline>
        </w:drawing>
      </w:r>
    </w:p>
    <w:p w14:paraId="774AB156"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7" w:name="_Toc138163004"/>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11</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xml:space="preserve">. </w:t>
      </w:r>
      <w:r w:rsidRPr="001D41A2">
        <w:rPr>
          <w:rFonts w:ascii="Times New Roman" w:eastAsia="Calibri" w:hAnsi="Times New Roman" w:cs="Arial"/>
          <w:i/>
          <w:iCs/>
          <w:noProof/>
          <w:color w:val="3B3838"/>
          <w:sz w:val="26"/>
          <w:szCs w:val="18"/>
        </w:rPr>
        <w:t xml:space="preserve">Màn hình </w:t>
      </w:r>
      <w:r w:rsidRPr="001D41A2">
        <w:rPr>
          <w:rFonts w:ascii="Times New Roman" w:eastAsia="Calibri" w:hAnsi="Times New Roman" w:cs="Arial"/>
          <w:i/>
          <w:iCs/>
          <w:noProof/>
          <w:color w:val="3B3838"/>
          <w:sz w:val="26"/>
          <w:szCs w:val="18"/>
          <w:lang w:val="vi-VN"/>
        </w:rPr>
        <w:t>Select modal (product)</w:t>
      </w:r>
      <w:bookmarkEnd w:id="127"/>
    </w:p>
    <w:p w14:paraId="0782285B" w14:textId="77777777" w:rsidR="001D41A2" w:rsidRPr="001D41A2" w:rsidRDefault="001D41A2" w:rsidP="00EC43F9">
      <w:pPr>
        <w:pStyle w:val="1111"/>
        <w:rPr>
          <w:rFonts w:eastAsia="Yu Gothic Light"/>
          <w:b w:val="0"/>
          <w:i/>
          <w:color w:val="171717"/>
          <w:lang w:val="vi-VN"/>
        </w:rPr>
      </w:pPr>
      <w:r w:rsidRPr="001D41A2">
        <w:rPr>
          <w:lang w:val="vi-VN"/>
        </w:rPr>
        <w:t xml:space="preserve">Mô tả các đối </w:t>
      </w:r>
      <w:r w:rsidRPr="001D41A2">
        <w:rPr>
          <w:rFonts w:eastAsia="Yu Gothic Light"/>
          <w:b w:val="0"/>
          <w:i/>
          <w:color w:val="171717"/>
          <w:lang w:val="vi-VN"/>
        </w:rPr>
        <w:t>tượng trên màn hình</w:t>
      </w:r>
    </w:p>
    <w:p w14:paraId="2752E521"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28" w:name="_Toc138162914"/>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10</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lập phiếu mua</w:t>
      </w:r>
      <w:bookmarkEnd w:id="128"/>
    </w:p>
    <w:tbl>
      <w:tblPr>
        <w:tblStyle w:val="LiBang5"/>
        <w:tblW w:w="4752" w:type="pct"/>
        <w:tblCellMar>
          <w:top w:w="28" w:type="dxa"/>
          <w:left w:w="85" w:type="dxa"/>
          <w:bottom w:w="28" w:type="dxa"/>
          <w:right w:w="85" w:type="dxa"/>
        </w:tblCellMar>
        <w:tblLook w:val="04A0" w:firstRow="1" w:lastRow="0" w:firstColumn="1" w:lastColumn="0" w:noHBand="0" w:noVBand="1"/>
      </w:tblPr>
      <w:tblGrid>
        <w:gridCol w:w="662"/>
        <w:gridCol w:w="686"/>
        <w:gridCol w:w="1752"/>
        <w:gridCol w:w="1587"/>
        <w:gridCol w:w="21"/>
        <w:gridCol w:w="2379"/>
        <w:gridCol w:w="7"/>
        <w:gridCol w:w="1518"/>
      </w:tblGrid>
      <w:tr w:rsidR="001D41A2" w:rsidRPr="001D41A2" w14:paraId="71C0ED6D" w14:textId="77777777" w:rsidTr="001D41A2">
        <w:trPr>
          <w:trHeight w:val="425"/>
        </w:trPr>
        <w:tc>
          <w:tcPr>
            <w:tcW w:w="32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22CF410" w14:textId="77777777" w:rsidR="001D41A2" w:rsidRPr="0019221D" w:rsidRDefault="001D41A2" w:rsidP="001D41A2">
            <w:pPr>
              <w:spacing w:before="40" w:after="40" w:line="300" w:lineRule="auto"/>
              <w:contextualSpacing/>
              <w:jc w:val="center"/>
              <w:rPr>
                <w:rFonts w:eastAsia="Calibri" w:cs="Times New Roman"/>
                <w:b/>
                <w:bCs/>
                <w:noProof/>
                <w:color w:val="FFFFFF"/>
                <w:sz w:val="26"/>
                <w:szCs w:val="26"/>
                <w:lang w:val="vi-VN"/>
              </w:rPr>
            </w:pPr>
            <w:bookmarkStart w:id="129" w:name="_Hlk168597043"/>
            <w:r w:rsidRPr="0019221D">
              <w:rPr>
                <w:rFonts w:eastAsia="Calibri" w:cs="Times New Roman"/>
                <w:b/>
                <w:bCs/>
                <w:noProof/>
                <w:color w:val="FFFFFF"/>
                <w:sz w:val="26"/>
                <w:szCs w:val="26"/>
                <w:lang w:val="vi-VN"/>
              </w:rPr>
              <w:t>STT</w:t>
            </w:r>
          </w:p>
        </w:tc>
        <w:tc>
          <w:tcPr>
            <w:tcW w:w="1249"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019BD1D3" w14:textId="77777777" w:rsidR="001D41A2" w:rsidRPr="0019221D" w:rsidRDefault="001D41A2" w:rsidP="001D41A2">
            <w:pPr>
              <w:spacing w:before="40" w:after="40" w:line="300" w:lineRule="auto"/>
              <w:contextualSpacing/>
              <w:jc w:val="center"/>
              <w:rPr>
                <w:rFonts w:eastAsia="Calibri" w:cs="Times New Roman"/>
                <w:b/>
                <w:bCs/>
                <w:noProof/>
                <w:color w:val="FFFFFF"/>
                <w:sz w:val="26"/>
                <w:szCs w:val="26"/>
                <w:lang w:val="vi-VN"/>
              </w:rPr>
            </w:pPr>
            <w:r w:rsidRPr="0019221D">
              <w:rPr>
                <w:rFonts w:eastAsia="Calibri" w:cs="Times New Roman"/>
                <w:b/>
                <w:bCs/>
                <w:noProof/>
                <w:color w:val="FFFFFF"/>
                <w:sz w:val="26"/>
                <w:szCs w:val="26"/>
                <w:lang w:val="vi-VN"/>
              </w:rPr>
              <w:t>Tên</w:t>
            </w:r>
          </w:p>
        </w:tc>
        <w:tc>
          <w:tcPr>
            <w:tcW w:w="765"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51CD2E1E" w14:textId="77777777" w:rsidR="001D41A2" w:rsidRPr="0019221D" w:rsidRDefault="001D41A2" w:rsidP="001D41A2">
            <w:pPr>
              <w:spacing w:before="40" w:after="40" w:line="300" w:lineRule="auto"/>
              <w:contextualSpacing/>
              <w:jc w:val="center"/>
              <w:rPr>
                <w:rFonts w:eastAsia="Calibri" w:cs="Times New Roman"/>
                <w:b/>
                <w:bCs/>
                <w:noProof/>
                <w:color w:val="FFFFFF"/>
                <w:sz w:val="26"/>
                <w:szCs w:val="26"/>
                <w:lang w:val="vi-VN"/>
              </w:rPr>
            </w:pPr>
            <w:r w:rsidRPr="0019221D">
              <w:rPr>
                <w:rFonts w:eastAsia="Calibri" w:cs="Times New Roman"/>
                <w:b/>
                <w:bCs/>
                <w:noProof/>
                <w:color w:val="FFFFFF"/>
                <w:sz w:val="26"/>
                <w:szCs w:val="26"/>
                <w:lang w:val="vi-VN"/>
              </w:rPr>
              <w:t>Kiểu</w:t>
            </w:r>
          </w:p>
        </w:tc>
        <w:tc>
          <w:tcPr>
            <w:tcW w:w="1517"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476F2405" w14:textId="77777777" w:rsidR="001D41A2" w:rsidRPr="0019221D" w:rsidRDefault="001D41A2" w:rsidP="001D41A2">
            <w:pPr>
              <w:spacing w:before="40" w:after="40" w:line="300" w:lineRule="auto"/>
              <w:contextualSpacing/>
              <w:jc w:val="center"/>
              <w:rPr>
                <w:rFonts w:eastAsia="Calibri" w:cs="Times New Roman"/>
                <w:b/>
                <w:bCs/>
                <w:noProof/>
                <w:color w:val="FFFFFF"/>
                <w:sz w:val="26"/>
                <w:szCs w:val="26"/>
                <w:lang w:val="vi-VN"/>
              </w:rPr>
            </w:pPr>
            <w:r w:rsidRPr="0019221D">
              <w:rPr>
                <w:rFonts w:eastAsia="Calibri" w:cs="Times New Roman"/>
                <w:b/>
                <w:bCs/>
                <w:noProof/>
                <w:color w:val="FFFFFF"/>
                <w:sz w:val="26"/>
                <w:szCs w:val="26"/>
                <w:lang w:val="vi-VN"/>
              </w:rPr>
              <w:t>Ý nghĩa</w:t>
            </w:r>
          </w:p>
        </w:tc>
        <w:tc>
          <w:tcPr>
            <w:tcW w:w="114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DC5A112" w14:textId="77777777" w:rsidR="001D41A2" w:rsidRPr="0019221D" w:rsidRDefault="001D41A2" w:rsidP="001D41A2">
            <w:pPr>
              <w:spacing w:before="40" w:after="40" w:line="300" w:lineRule="auto"/>
              <w:contextualSpacing/>
              <w:jc w:val="center"/>
              <w:rPr>
                <w:rFonts w:eastAsia="Calibri" w:cs="Times New Roman"/>
                <w:b/>
                <w:bCs/>
                <w:noProof/>
                <w:color w:val="FFFFFF"/>
                <w:sz w:val="26"/>
                <w:szCs w:val="26"/>
                <w:lang w:val="vi-VN"/>
              </w:rPr>
            </w:pPr>
            <w:r w:rsidRPr="0019221D">
              <w:rPr>
                <w:rFonts w:eastAsia="Calibri" w:cs="Times New Roman"/>
                <w:b/>
                <w:bCs/>
                <w:noProof/>
                <w:color w:val="FFFFFF"/>
                <w:sz w:val="26"/>
                <w:szCs w:val="26"/>
                <w:lang w:val="vi-VN"/>
              </w:rPr>
              <w:t>Ghi chú</w:t>
            </w:r>
          </w:p>
        </w:tc>
      </w:tr>
      <w:tr w:rsidR="001D41A2" w:rsidRPr="001D41A2" w14:paraId="7C15A079" w14:textId="77777777" w:rsidTr="001D41A2">
        <w:tc>
          <w:tcPr>
            <w:tcW w:w="329" w:type="pct"/>
            <w:tcBorders>
              <w:top w:val="single" w:sz="4" w:space="0" w:color="000000"/>
              <w:left w:val="single" w:sz="4" w:space="0" w:color="D0CECE"/>
              <w:bottom w:val="single" w:sz="4" w:space="0" w:color="D0CECE"/>
              <w:right w:val="single" w:sz="4" w:space="0" w:color="D0CECE"/>
            </w:tcBorders>
          </w:tcPr>
          <w:p w14:paraId="11617027"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1</w:t>
            </w:r>
          </w:p>
        </w:tc>
        <w:tc>
          <w:tcPr>
            <w:tcW w:w="1249" w:type="pct"/>
            <w:gridSpan w:val="2"/>
            <w:tcBorders>
              <w:top w:val="single" w:sz="4" w:space="0" w:color="000000"/>
              <w:left w:val="single" w:sz="4" w:space="0" w:color="D0CECE"/>
              <w:bottom w:val="single" w:sz="4" w:space="0" w:color="D0CECE"/>
              <w:right w:val="single" w:sz="4" w:space="0" w:color="D0CECE"/>
            </w:tcBorders>
          </w:tcPr>
          <w:p w14:paraId="62183DE4"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formTab</w:t>
            </w:r>
          </w:p>
        </w:tc>
        <w:tc>
          <w:tcPr>
            <w:tcW w:w="765" w:type="pct"/>
            <w:gridSpan w:val="2"/>
            <w:tcBorders>
              <w:top w:val="single" w:sz="4" w:space="0" w:color="000000"/>
              <w:left w:val="single" w:sz="4" w:space="0" w:color="D0CECE"/>
              <w:bottom w:val="single" w:sz="4" w:space="0" w:color="D0CECE"/>
              <w:right w:val="single" w:sz="4" w:space="0" w:color="D0CECE"/>
            </w:tcBorders>
          </w:tcPr>
          <w:p w14:paraId="570B36B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w:t>
            </w:r>
          </w:p>
        </w:tc>
        <w:tc>
          <w:tcPr>
            <w:tcW w:w="1517" w:type="pct"/>
            <w:gridSpan w:val="2"/>
            <w:tcBorders>
              <w:top w:val="single" w:sz="4" w:space="0" w:color="000000"/>
              <w:left w:val="single" w:sz="4" w:space="0" w:color="D0CECE"/>
              <w:bottom w:val="single" w:sz="4" w:space="0" w:color="D0CECE"/>
              <w:right w:val="single" w:sz="4" w:space="0" w:color="D0CECE"/>
            </w:tcBorders>
          </w:tcPr>
          <w:p w14:paraId="643F9B2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Chuyển sang tab lập phiếu mua.</w:t>
            </w:r>
          </w:p>
        </w:tc>
        <w:tc>
          <w:tcPr>
            <w:tcW w:w="1140" w:type="pct"/>
            <w:tcBorders>
              <w:top w:val="single" w:sz="4" w:space="0" w:color="000000"/>
              <w:left w:val="single" w:sz="4" w:space="0" w:color="D0CECE"/>
              <w:bottom w:val="single" w:sz="4" w:space="0" w:color="D0CECE"/>
              <w:right w:val="single" w:sz="4" w:space="0" w:color="D0CECE"/>
            </w:tcBorders>
          </w:tcPr>
          <w:p w14:paraId="772FB3E7"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5D34E8F8" w14:textId="77777777" w:rsidTr="001D41A2">
        <w:tc>
          <w:tcPr>
            <w:tcW w:w="329" w:type="pct"/>
            <w:tcBorders>
              <w:top w:val="single" w:sz="4" w:space="0" w:color="D0CECE"/>
              <w:left w:val="single" w:sz="4" w:space="0" w:color="D0CECE"/>
              <w:bottom w:val="single" w:sz="4" w:space="0" w:color="D0CECE"/>
              <w:right w:val="single" w:sz="4" w:space="0" w:color="D0CECE"/>
            </w:tcBorders>
          </w:tcPr>
          <w:p w14:paraId="64BA3006"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2</w:t>
            </w:r>
          </w:p>
        </w:tc>
        <w:tc>
          <w:tcPr>
            <w:tcW w:w="1249" w:type="pct"/>
            <w:gridSpan w:val="2"/>
            <w:tcBorders>
              <w:top w:val="single" w:sz="4" w:space="0" w:color="D0CECE"/>
              <w:left w:val="single" w:sz="4" w:space="0" w:color="D0CECE"/>
              <w:bottom w:val="single" w:sz="4" w:space="0" w:color="D0CECE"/>
              <w:right w:val="single" w:sz="4" w:space="0" w:color="D0CECE"/>
            </w:tcBorders>
          </w:tcPr>
          <w:p w14:paraId="55D14FF0"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searchTab</w:t>
            </w:r>
          </w:p>
        </w:tc>
        <w:tc>
          <w:tcPr>
            <w:tcW w:w="765" w:type="pct"/>
            <w:gridSpan w:val="2"/>
            <w:tcBorders>
              <w:top w:val="single" w:sz="4" w:space="0" w:color="D0CECE"/>
              <w:left w:val="single" w:sz="4" w:space="0" w:color="D0CECE"/>
              <w:bottom w:val="single" w:sz="4" w:space="0" w:color="D0CECE"/>
              <w:right w:val="single" w:sz="4" w:space="0" w:color="D0CECE"/>
            </w:tcBorders>
          </w:tcPr>
          <w:p w14:paraId="59F48A6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w:t>
            </w:r>
          </w:p>
        </w:tc>
        <w:tc>
          <w:tcPr>
            <w:tcW w:w="1517" w:type="pct"/>
            <w:gridSpan w:val="2"/>
            <w:tcBorders>
              <w:top w:val="single" w:sz="4" w:space="0" w:color="D0CECE"/>
              <w:left w:val="single" w:sz="4" w:space="0" w:color="D0CECE"/>
              <w:bottom w:val="single" w:sz="4" w:space="0" w:color="D0CECE"/>
              <w:right w:val="single" w:sz="4" w:space="0" w:color="D0CECE"/>
            </w:tcBorders>
          </w:tcPr>
          <w:p w14:paraId="156E273A"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Chuyển sang tab tra cứu phiếu mua.</w:t>
            </w:r>
          </w:p>
        </w:tc>
        <w:tc>
          <w:tcPr>
            <w:tcW w:w="1140" w:type="pct"/>
            <w:tcBorders>
              <w:top w:val="single" w:sz="4" w:space="0" w:color="D0CECE"/>
              <w:left w:val="single" w:sz="4" w:space="0" w:color="D0CECE"/>
              <w:bottom w:val="single" w:sz="4" w:space="0" w:color="D0CECE"/>
              <w:right w:val="single" w:sz="4" w:space="0" w:color="D0CECE"/>
            </w:tcBorders>
          </w:tcPr>
          <w:p w14:paraId="3DE38A14"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716ED880" w14:textId="77777777" w:rsidTr="001D41A2">
        <w:tc>
          <w:tcPr>
            <w:tcW w:w="329" w:type="pct"/>
            <w:tcBorders>
              <w:top w:val="single" w:sz="4" w:space="0" w:color="D0CECE"/>
              <w:left w:val="single" w:sz="4" w:space="0" w:color="D0CECE"/>
              <w:bottom w:val="single" w:sz="4" w:space="0" w:color="D0CECE"/>
              <w:right w:val="single" w:sz="4" w:space="0" w:color="D0CECE"/>
            </w:tcBorders>
          </w:tcPr>
          <w:p w14:paraId="51DA6BC7"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lastRenderedPageBreak/>
              <w:t>3</w:t>
            </w:r>
          </w:p>
        </w:tc>
        <w:tc>
          <w:tcPr>
            <w:tcW w:w="1249" w:type="pct"/>
            <w:gridSpan w:val="2"/>
            <w:tcBorders>
              <w:top w:val="single" w:sz="4" w:space="0" w:color="D0CECE"/>
              <w:left w:val="single" w:sz="4" w:space="0" w:color="D0CECE"/>
              <w:bottom w:val="single" w:sz="4" w:space="0" w:color="D0CECE"/>
              <w:right w:val="single" w:sz="4" w:space="0" w:color="D0CECE"/>
            </w:tcBorders>
          </w:tcPr>
          <w:p w14:paraId="43658A88"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formTittle</w:t>
            </w:r>
          </w:p>
        </w:tc>
        <w:tc>
          <w:tcPr>
            <w:tcW w:w="765" w:type="pct"/>
            <w:gridSpan w:val="2"/>
            <w:tcBorders>
              <w:top w:val="single" w:sz="4" w:space="0" w:color="D0CECE"/>
              <w:left w:val="single" w:sz="4" w:space="0" w:color="D0CECE"/>
              <w:bottom w:val="single" w:sz="4" w:space="0" w:color="D0CECE"/>
              <w:right w:val="single" w:sz="4" w:space="0" w:color="D0CECE"/>
            </w:tcBorders>
          </w:tcPr>
          <w:p w14:paraId="29806A0F"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Typography</w:t>
            </w:r>
          </w:p>
        </w:tc>
        <w:tc>
          <w:tcPr>
            <w:tcW w:w="1517" w:type="pct"/>
            <w:gridSpan w:val="2"/>
            <w:tcBorders>
              <w:top w:val="single" w:sz="4" w:space="0" w:color="D0CECE"/>
              <w:left w:val="single" w:sz="4" w:space="0" w:color="D0CECE"/>
              <w:bottom w:val="single" w:sz="4" w:space="0" w:color="D0CECE"/>
              <w:right w:val="single" w:sz="4" w:space="0" w:color="D0CECE"/>
            </w:tcBorders>
          </w:tcPr>
          <w:p w14:paraId="3E719572"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Tiêu đề form.</w:t>
            </w:r>
          </w:p>
        </w:tc>
        <w:tc>
          <w:tcPr>
            <w:tcW w:w="1140" w:type="pct"/>
            <w:tcBorders>
              <w:top w:val="single" w:sz="4" w:space="0" w:color="D0CECE"/>
              <w:left w:val="single" w:sz="4" w:space="0" w:color="D0CECE"/>
              <w:bottom w:val="single" w:sz="4" w:space="0" w:color="D0CECE"/>
              <w:right w:val="single" w:sz="4" w:space="0" w:color="D0CECE"/>
            </w:tcBorders>
          </w:tcPr>
          <w:p w14:paraId="267F01A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22318879" w14:textId="77777777" w:rsidTr="001D41A2">
        <w:tc>
          <w:tcPr>
            <w:tcW w:w="329" w:type="pct"/>
            <w:tcBorders>
              <w:top w:val="single" w:sz="4" w:space="0" w:color="D0CECE"/>
              <w:left w:val="single" w:sz="4" w:space="0" w:color="D0CECE"/>
              <w:bottom w:val="single" w:sz="4" w:space="0" w:color="D0CECE"/>
              <w:right w:val="single" w:sz="4" w:space="0" w:color="D0CECE"/>
            </w:tcBorders>
          </w:tcPr>
          <w:p w14:paraId="4474A43B"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4</w:t>
            </w:r>
          </w:p>
        </w:tc>
        <w:tc>
          <w:tcPr>
            <w:tcW w:w="1249" w:type="pct"/>
            <w:gridSpan w:val="2"/>
            <w:tcBorders>
              <w:top w:val="single" w:sz="4" w:space="0" w:color="D0CECE"/>
              <w:left w:val="single" w:sz="4" w:space="0" w:color="D0CECE"/>
              <w:bottom w:val="single" w:sz="4" w:space="0" w:color="D0CECE"/>
              <w:right w:val="single" w:sz="4" w:space="0" w:color="D0CECE"/>
            </w:tcBorders>
          </w:tcPr>
          <w:p w14:paraId="49CD3D7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providerModalButton</w:t>
            </w:r>
          </w:p>
        </w:tc>
        <w:tc>
          <w:tcPr>
            <w:tcW w:w="765" w:type="pct"/>
            <w:gridSpan w:val="2"/>
            <w:tcBorders>
              <w:top w:val="single" w:sz="4" w:space="0" w:color="D0CECE"/>
              <w:left w:val="single" w:sz="4" w:space="0" w:color="D0CECE"/>
              <w:bottom w:val="single" w:sz="4" w:space="0" w:color="D0CECE"/>
              <w:right w:val="single" w:sz="4" w:space="0" w:color="D0CECE"/>
            </w:tcBorders>
          </w:tcPr>
          <w:p w14:paraId="61BC6D8D"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w:t>
            </w:r>
          </w:p>
        </w:tc>
        <w:tc>
          <w:tcPr>
            <w:tcW w:w="1517" w:type="pct"/>
            <w:gridSpan w:val="2"/>
            <w:tcBorders>
              <w:top w:val="single" w:sz="4" w:space="0" w:color="D0CECE"/>
              <w:left w:val="single" w:sz="4" w:space="0" w:color="D0CECE"/>
              <w:bottom w:val="single" w:sz="4" w:space="0" w:color="D0CECE"/>
              <w:right w:val="single" w:sz="4" w:space="0" w:color="D0CECE"/>
            </w:tcBorders>
          </w:tcPr>
          <w:p w14:paraId="14C39A3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Mở {Select modal} để chọn nhà cung cấp.</w:t>
            </w:r>
          </w:p>
        </w:tc>
        <w:tc>
          <w:tcPr>
            <w:tcW w:w="1140" w:type="pct"/>
            <w:tcBorders>
              <w:top w:val="single" w:sz="4" w:space="0" w:color="D0CECE"/>
              <w:left w:val="single" w:sz="4" w:space="0" w:color="D0CECE"/>
              <w:bottom w:val="single" w:sz="4" w:space="0" w:color="D0CECE"/>
              <w:right w:val="single" w:sz="4" w:space="0" w:color="D0CECE"/>
            </w:tcBorders>
          </w:tcPr>
          <w:p w14:paraId="2EFFB0E2"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669E9F78" w14:textId="77777777" w:rsidTr="001D41A2">
        <w:tc>
          <w:tcPr>
            <w:tcW w:w="329" w:type="pct"/>
            <w:vMerge w:val="restart"/>
            <w:tcBorders>
              <w:top w:val="single" w:sz="4" w:space="0" w:color="D0CECE"/>
              <w:left w:val="single" w:sz="4" w:space="0" w:color="D0CECE"/>
              <w:right w:val="single" w:sz="4" w:space="0" w:color="D0CECE"/>
            </w:tcBorders>
          </w:tcPr>
          <w:p w14:paraId="614D508A"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6E179C04"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4.1</w:t>
            </w:r>
          </w:p>
        </w:tc>
        <w:tc>
          <w:tcPr>
            <w:tcW w:w="898" w:type="pct"/>
            <w:tcBorders>
              <w:top w:val="single" w:sz="4" w:space="0" w:color="D0CECE"/>
              <w:left w:val="single" w:sz="4" w:space="0" w:color="D0CECE"/>
              <w:bottom w:val="single" w:sz="4" w:space="0" w:color="D0CECE"/>
              <w:right w:val="single" w:sz="4" w:space="0" w:color="D0CECE"/>
            </w:tcBorders>
          </w:tcPr>
          <w:p w14:paraId="1AC93626" w14:textId="77777777" w:rsidR="001D41A2" w:rsidRPr="0019221D" w:rsidRDefault="001D41A2" w:rsidP="001D41A2">
            <w:pPr>
              <w:spacing w:before="40" w:after="40" w:line="288" w:lineRule="auto"/>
              <w:contextualSpacing/>
              <w:rPr>
                <w:rFonts w:eastAsia="Calibri" w:cs="Times New Roman"/>
                <w:noProof/>
                <w:color w:val="171717"/>
                <w:sz w:val="26"/>
                <w:szCs w:val="26"/>
              </w:rPr>
            </w:pPr>
            <w:r w:rsidRPr="0019221D">
              <w:rPr>
                <w:rFonts w:eastAsia="Calibri" w:cs="Times New Roman"/>
                <w:noProof/>
                <w:color w:val="171717"/>
                <w:sz w:val="26"/>
                <w:szCs w:val="26"/>
              </w:rPr>
              <w:t>searchBox</w:t>
            </w:r>
          </w:p>
        </w:tc>
        <w:tc>
          <w:tcPr>
            <w:tcW w:w="765" w:type="pct"/>
            <w:gridSpan w:val="2"/>
            <w:tcBorders>
              <w:top w:val="single" w:sz="4" w:space="0" w:color="D0CECE"/>
              <w:left w:val="single" w:sz="4" w:space="0" w:color="D0CECE"/>
              <w:bottom w:val="single" w:sz="4" w:space="0" w:color="D0CECE"/>
              <w:right w:val="single" w:sz="4" w:space="0" w:color="D0CECE"/>
            </w:tcBorders>
          </w:tcPr>
          <w:p w14:paraId="342F0A79"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SearchBox </w:t>
            </w:r>
          </w:p>
        </w:tc>
        <w:tc>
          <w:tcPr>
            <w:tcW w:w="1517" w:type="pct"/>
            <w:gridSpan w:val="2"/>
            <w:tcBorders>
              <w:top w:val="single" w:sz="4" w:space="0" w:color="D0CECE"/>
              <w:left w:val="single" w:sz="4" w:space="0" w:color="D0CECE"/>
              <w:bottom w:val="single" w:sz="4" w:space="0" w:color="D0CECE"/>
              <w:right w:val="single" w:sz="4" w:space="0" w:color="D0CECE"/>
            </w:tcBorders>
          </w:tcPr>
          <w:p w14:paraId="0BB1A66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Tìm kiếm nhanh nhà cung cấp. </w:t>
            </w:r>
          </w:p>
        </w:tc>
        <w:tc>
          <w:tcPr>
            <w:tcW w:w="1140" w:type="pct"/>
            <w:tcBorders>
              <w:top w:val="single" w:sz="4" w:space="0" w:color="D0CECE"/>
              <w:left w:val="single" w:sz="4" w:space="0" w:color="D0CECE"/>
              <w:bottom w:val="single" w:sz="4" w:space="0" w:color="D0CECE"/>
              <w:right w:val="single" w:sz="4" w:space="0" w:color="D0CECE"/>
            </w:tcBorders>
          </w:tcPr>
          <w:p w14:paraId="3949FDE9"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0F4EEA92" w14:textId="77777777" w:rsidTr="001D41A2">
        <w:tc>
          <w:tcPr>
            <w:tcW w:w="329" w:type="pct"/>
            <w:vMerge/>
            <w:tcBorders>
              <w:left w:val="single" w:sz="4" w:space="0" w:color="D0CECE"/>
              <w:right w:val="single" w:sz="4" w:space="0" w:color="D0CECE"/>
            </w:tcBorders>
          </w:tcPr>
          <w:p w14:paraId="6E58B7E6"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5C93F5AE"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4.2</w:t>
            </w:r>
          </w:p>
        </w:tc>
        <w:tc>
          <w:tcPr>
            <w:tcW w:w="898" w:type="pct"/>
            <w:tcBorders>
              <w:top w:val="single" w:sz="4" w:space="0" w:color="D0CECE"/>
              <w:left w:val="single" w:sz="4" w:space="0" w:color="D0CECE"/>
              <w:bottom w:val="single" w:sz="4" w:space="0" w:color="D0CECE"/>
              <w:right w:val="single" w:sz="4" w:space="0" w:color="D0CECE"/>
            </w:tcBorders>
          </w:tcPr>
          <w:p w14:paraId="3344E941" w14:textId="77777777" w:rsidR="001D41A2" w:rsidRPr="0019221D" w:rsidRDefault="001D41A2" w:rsidP="001D41A2">
            <w:pPr>
              <w:spacing w:before="40" w:after="40" w:line="288"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a</w:t>
            </w:r>
            <w:r w:rsidRPr="0019221D">
              <w:rPr>
                <w:rFonts w:eastAsia="Calibri" w:cs="Times New Roman"/>
                <w:noProof/>
                <w:color w:val="171717"/>
                <w:sz w:val="26"/>
                <w:szCs w:val="26"/>
                <w:lang w:val="vi-VN"/>
              </w:rPr>
              <w:t>dd</w:t>
            </w:r>
            <w:r w:rsidRPr="0019221D">
              <w:rPr>
                <w:rFonts w:eastAsia="Calibri" w:cs="Times New Roman"/>
                <w:noProof/>
                <w:color w:val="171717"/>
                <w:sz w:val="26"/>
                <w:szCs w:val="26"/>
              </w:rPr>
              <w:t>Button</w:t>
            </w:r>
          </w:p>
        </w:tc>
        <w:tc>
          <w:tcPr>
            <w:tcW w:w="765" w:type="pct"/>
            <w:gridSpan w:val="2"/>
            <w:tcBorders>
              <w:top w:val="single" w:sz="4" w:space="0" w:color="D0CECE"/>
              <w:left w:val="single" w:sz="4" w:space="0" w:color="D0CECE"/>
              <w:bottom w:val="single" w:sz="4" w:space="0" w:color="D0CECE"/>
              <w:right w:val="single" w:sz="4" w:space="0" w:color="D0CECE"/>
            </w:tcBorders>
          </w:tcPr>
          <w:p w14:paraId="75B542A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 </w:t>
            </w:r>
          </w:p>
        </w:tc>
        <w:tc>
          <w:tcPr>
            <w:tcW w:w="1517" w:type="pct"/>
            <w:gridSpan w:val="2"/>
            <w:tcBorders>
              <w:top w:val="single" w:sz="4" w:space="0" w:color="D0CECE"/>
              <w:left w:val="single" w:sz="4" w:space="0" w:color="D0CECE"/>
              <w:bottom w:val="single" w:sz="4" w:space="0" w:color="D0CECE"/>
              <w:right w:val="single" w:sz="4" w:space="0" w:color="D0CECE"/>
            </w:tcBorders>
          </w:tcPr>
          <w:p w14:paraId="45CB9514"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Thêm nhà cung cấp vào phiếu mua. </w:t>
            </w:r>
          </w:p>
        </w:tc>
        <w:tc>
          <w:tcPr>
            <w:tcW w:w="1140" w:type="pct"/>
            <w:tcBorders>
              <w:top w:val="single" w:sz="4" w:space="0" w:color="D0CECE"/>
              <w:left w:val="single" w:sz="4" w:space="0" w:color="D0CECE"/>
              <w:bottom w:val="single" w:sz="4" w:space="0" w:color="D0CECE"/>
              <w:right w:val="single" w:sz="4" w:space="0" w:color="D0CECE"/>
            </w:tcBorders>
          </w:tcPr>
          <w:p w14:paraId="2E22FCF4"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4E8A43ED" w14:textId="77777777" w:rsidTr="001D41A2">
        <w:tc>
          <w:tcPr>
            <w:tcW w:w="329" w:type="pct"/>
            <w:vMerge/>
            <w:tcBorders>
              <w:left w:val="single" w:sz="4" w:space="0" w:color="D0CECE"/>
              <w:bottom w:val="single" w:sz="4" w:space="0" w:color="D0CECE"/>
              <w:right w:val="single" w:sz="4" w:space="0" w:color="D0CECE"/>
            </w:tcBorders>
          </w:tcPr>
          <w:p w14:paraId="618992EB"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75D61DD4" w14:textId="77777777" w:rsidR="001D41A2" w:rsidRPr="0019221D" w:rsidRDefault="001D41A2" w:rsidP="001D41A2">
            <w:pPr>
              <w:spacing w:before="40" w:after="40" w:line="300" w:lineRule="auto"/>
              <w:contextualSpacing/>
              <w:rPr>
                <w:rFonts w:eastAsia="Calibri" w:cs="Times New Roman"/>
                <w:noProof/>
                <w:color w:val="171717"/>
                <w:sz w:val="26"/>
                <w:szCs w:val="26"/>
              </w:rPr>
            </w:pPr>
            <w:r w:rsidRPr="0019221D">
              <w:rPr>
                <w:rFonts w:eastAsia="Calibri" w:cs="Times New Roman"/>
                <w:noProof/>
                <w:color w:val="171717"/>
                <w:sz w:val="26"/>
                <w:szCs w:val="26"/>
              </w:rPr>
              <w:t>4.3</w:t>
            </w:r>
          </w:p>
        </w:tc>
        <w:tc>
          <w:tcPr>
            <w:tcW w:w="898" w:type="pct"/>
            <w:tcBorders>
              <w:top w:val="single" w:sz="4" w:space="0" w:color="D0CECE"/>
              <w:left w:val="single" w:sz="4" w:space="0" w:color="D0CECE"/>
              <w:bottom w:val="single" w:sz="4" w:space="0" w:color="D0CECE"/>
              <w:right w:val="single" w:sz="4" w:space="0" w:color="D0CECE"/>
            </w:tcBorders>
          </w:tcPr>
          <w:p w14:paraId="324353C4" w14:textId="77777777" w:rsidR="001D41A2" w:rsidRPr="0019221D" w:rsidRDefault="001D41A2" w:rsidP="001D41A2">
            <w:pPr>
              <w:spacing w:before="40" w:after="40" w:line="300" w:lineRule="auto"/>
              <w:contextualSpacing/>
              <w:rPr>
                <w:rFonts w:eastAsia="Calibri" w:cs="Times New Roman"/>
                <w:noProof/>
                <w:color w:val="171717"/>
                <w:sz w:val="26"/>
                <w:szCs w:val="26"/>
              </w:rPr>
            </w:pPr>
            <w:r w:rsidRPr="0019221D">
              <w:rPr>
                <w:rFonts w:eastAsia="Calibri" w:cs="Times New Roman"/>
                <w:noProof/>
                <w:color w:val="171717"/>
                <w:sz w:val="26"/>
                <w:szCs w:val="26"/>
              </w:rPr>
              <w:t>c</w:t>
            </w:r>
            <w:r w:rsidRPr="0019221D">
              <w:rPr>
                <w:rFonts w:eastAsia="Calibri" w:cs="Times New Roman"/>
                <w:noProof/>
                <w:color w:val="171717"/>
                <w:sz w:val="26"/>
                <w:szCs w:val="26"/>
                <w:lang w:val="vi-VN"/>
              </w:rPr>
              <w:t>l</w:t>
            </w:r>
            <w:r w:rsidRPr="0019221D">
              <w:rPr>
                <w:rFonts w:eastAsia="Calibri" w:cs="Times New Roman"/>
                <w:noProof/>
                <w:color w:val="171717"/>
                <w:sz w:val="26"/>
                <w:szCs w:val="26"/>
              </w:rPr>
              <w:t>oseB</w:t>
            </w:r>
            <w:r w:rsidRPr="0019221D">
              <w:rPr>
                <w:rFonts w:eastAsia="Calibri" w:cs="Times New Roman"/>
                <w:noProof/>
                <w:color w:val="171717"/>
                <w:sz w:val="26"/>
                <w:szCs w:val="26"/>
                <w:lang w:val="vi-VN"/>
              </w:rPr>
              <w:t>utton</w:t>
            </w:r>
          </w:p>
        </w:tc>
        <w:tc>
          <w:tcPr>
            <w:tcW w:w="765" w:type="pct"/>
            <w:gridSpan w:val="2"/>
            <w:tcBorders>
              <w:top w:val="single" w:sz="4" w:space="0" w:color="D0CECE"/>
              <w:left w:val="single" w:sz="4" w:space="0" w:color="D0CECE"/>
              <w:bottom w:val="single" w:sz="4" w:space="0" w:color="D0CECE"/>
              <w:right w:val="single" w:sz="4" w:space="0" w:color="D0CECE"/>
            </w:tcBorders>
          </w:tcPr>
          <w:p w14:paraId="5BF1428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w:t>
            </w:r>
          </w:p>
        </w:tc>
        <w:tc>
          <w:tcPr>
            <w:tcW w:w="1517" w:type="pct"/>
            <w:gridSpan w:val="2"/>
            <w:tcBorders>
              <w:top w:val="single" w:sz="4" w:space="0" w:color="D0CECE"/>
              <w:left w:val="single" w:sz="4" w:space="0" w:color="D0CECE"/>
              <w:bottom w:val="single" w:sz="4" w:space="0" w:color="D0CECE"/>
              <w:right w:val="single" w:sz="4" w:space="0" w:color="D0CECE"/>
            </w:tcBorders>
          </w:tcPr>
          <w:p w14:paraId="5191CA9F"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Đóng modal. </w:t>
            </w:r>
          </w:p>
        </w:tc>
        <w:tc>
          <w:tcPr>
            <w:tcW w:w="1140" w:type="pct"/>
            <w:tcBorders>
              <w:top w:val="single" w:sz="4" w:space="0" w:color="D0CECE"/>
              <w:left w:val="single" w:sz="4" w:space="0" w:color="D0CECE"/>
              <w:bottom w:val="single" w:sz="4" w:space="0" w:color="D0CECE"/>
              <w:right w:val="single" w:sz="4" w:space="0" w:color="D0CECE"/>
            </w:tcBorders>
          </w:tcPr>
          <w:p w14:paraId="61171B96"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4F711D1F" w14:textId="77777777" w:rsidTr="001D41A2">
        <w:tc>
          <w:tcPr>
            <w:tcW w:w="329" w:type="pct"/>
            <w:tcBorders>
              <w:top w:val="single" w:sz="4" w:space="0" w:color="D0CECE"/>
              <w:left w:val="single" w:sz="4" w:space="0" w:color="D0CECE"/>
              <w:bottom w:val="single" w:sz="4" w:space="0" w:color="D0CECE"/>
              <w:right w:val="single" w:sz="4" w:space="0" w:color="D0CECE"/>
            </w:tcBorders>
          </w:tcPr>
          <w:p w14:paraId="295CAD4C"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5</w:t>
            </w:r>
          </w:p>
        </w:tc>
        <w:tc>
          <w:tcPr>
            <w:tcW w:w="1249" w:type="pct"/>
            <w:gridSpan w:val="2"/>
            <w:tcBorders>
              <w:top w:val="single" w:sz="4" w:space="0" w:color="D0CECE"/>
              <w:left w:val="single" w:sz="4" w:space="0" w:color="D0CECE"/>
              <w:bottom w:val="single" w:sz="4" w:space="0" w:color="D0CECE"/>
              <w:right w:val="single" w:sz="4" w:space="0" w:color="D0CECE"/>
            </w:tcBorders>
          </w:tcPr>
          <w:p w14:paraId="6370FA0C"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CartContainer </w:t>
            </w:r>
          </w:p>
        </w:tc>
        <w:tc>
          <w:tcPr>
            <w:tcW w:w="765" w:type="pct"/>
            <w:gridSpan w:val="2"/>
            <w:tcBorders>
              <w:top w:val="single" w:sz="4" w:space="0" w:color="D0CECE"/>
              <w:left w:val="single" w:sz="4" w:space="0" w:color="D0CECE"/>
              <w:bottom w:val="single" w:sz="4" w:space="0" w:color="D0CECE"/>
              <w:right w:val="single" w:sz="4" w:space="0" w:color="D0CECE"/>
            </w:tcBorders>
          </w:tcPr>
          <w:p w14:paraId="00359C78"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Container </w:t>
            </w:r>
          </w:p>
        </w:tc>
        <w:tc>
          <w:tcPr>
            <w:tcW w:w="1517" w:type="pct"/>
            <w:gridSpan w:val="2"/>
            <w:tcBorders>
              <w:top w:val="single" w:sz="4" w:space="0" w:color="D0CECE"/>
              <w:left w:val="single" w:sz="4" w:space="0" w:color="D0CECE"/>
              <w:bottom w:val="single" w:sz="4" w:space="0" w:color="D0CECE"/>
              <w:right w:val="single" w:sz="4" w:space="0" w:color="D0CECE"/>
            </w:tcBorders>
          </w:tcPr>
          <w:p w14:paraId="23C04F9C"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Thêm, bỏ, điều chỉnh số lượng sản phẩm mua. </w:t>
            </w:r>
          </w:p>
        </w:tc>
        <w:tc>
          <w:tcPr>
            <w:tcW w:w="1140" w:type="pct"/>
            <w:tcBorders>
              <w:top w:val="single" w:sz="4" w:space="0" w:color="D0CECE"/>
              <w:left w:val="single" w:sz="4" w:space="0" w:color="D0CECE"/>
              <w:bottom w:val="single" w:sz="4" w:space="0" w:color="D0CECE"/>
              <w:right w:val="single" w:sz="4" w:space="0" w:color="D0CECE"/>
            </w:tcBorders>
          </w:tcPr>
          <w:p w14:paraId="23BAC700"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4E280155" w14:textId="77777777" w:rsidTr="001D41A2">
        <w:tc>
          <w:tcPr>
            <w:tcW w:w="329" w:type="pct"/>
            <w:tcBorders>
              <w:top w:val="single" w:sz="4" w:space="0" w:color="D0CECE"/>
              <w:left w:val="single" w:sz="4" w:space="0" w:color="D0CECE"/>
              <w:bottom w:val="single" w:sz="4" w:space="0" w:color="D0CECE"/>
              <w:right w:val="single" w:sz="4" w:space="0" w:color="D0CECE"/>
            </w:tcBorders>
          </w:tcPr>
          <w:p w14:paraId="41770B19"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6</w:t>
            </w:r>
          </w:p>
        </w:tc>
        <w:tc>
          <w:tcPr>
            <w:tcW w:w="1249" w:type="pct"/>
            <w:gridSpan w:val="2"/>
            <w:tcBorders>
              <w:top w:val="single" w:sz="4" w:space="0" w:color="D0CECE"/>
              <w:left w:val="single" w:sz="4" w:space="0" w:color="D0CECE"/>
              <w:bottom w:val="single" w:sz="4" w:space="0" w:color="D0CECE"/>
              <w:right w:val="single" w:sz="4" w:space="0" w:color="D0CECE"/>
            </w:tcBorders>
          </w:tcPr>
          <w:p w14:paraId="0EF199F3"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productModalButton</w:t>
            </w:r>
          </w:p>
        </w:tc>
        <w:tc>
          <w:tcPr>
            <w:tcW w:w="765" w:type="pct"/>
            <w:gridSpan w:val="2"/>
            <w:tcBorders>
              <w:top w:val="single" w:sz="4" w:space="0" w:color="D0CECE"/>
              <w:left w:val="single" w:sz="4" w:space="0" w:color="D0CECE"/>
              <w:bottom w:val="single" w:sz="4" w:space="0" w:color="D0CECE"/>
              <w:right w:val="single" w:sz="4" w:space="0" w:color="D0CECE"/>
            </w:tcBorders>
          </w:tcPr>
          <w:p w14:paraId="65ABA6EA"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w:t>
            </w:r>
          </w:p>
        </w:tc>
        <w:tc>
          <w:tcPr>
            <w:tcW w:w="1517" w:type="pct"/>
            <w:gridSpan w:val="2"/>
            <w:tcBorders>
              <w:top w:val="single" w:sz="4" w:space="0" w:color="D0CECE"/>
              <w:left w:val="single" w:sz="4" w:space="0" w:color="D0CECE"/>
              <w:bottom w:val="single" w:sz="4" w:space="0" w:color="D0CECE"/>
              <w:right w:val="single" w:sz="4" w:space="0" w:color="D0CECE"/>
            </w:tcBorders>
          </w:tcPr>
          <w:p w14:paraId="052F3C39"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Mở {Select modal} để chọn sản phẩm mua.</w:t>
            </w:r>
          </w:p>
        </w:tc>
        <w:tc>
          <w:tcPr>
            <w:tcW w:w="1140" w:type="pct"/>
            <w:tcBorders>
              <w:top w:val="single" w:sz="4" w:space="0" w:color="D0CECE"/>
              <w:left w:val="single" w:sz="4" w:space="0" w:color="D0CECE"/>
              <w:bottom w:val="single" w:sz="4" w:space="0" w:color="D0CECE"/>
              <w:right w:val="single" w:sz="4" w:space="0" w:color="D0CECE"/>
            </w:tcBorders>
          </w:tcPr>
          <w:p w14:paraId="002608B0"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3F560E10" w14:textId="77777777" w:rsidTr="001D41A2">
        <w:tc>
          <w:tcPr>
            <w:tcW w:w="329" w:type="pct"/>
            <w:vMerge w:val="restart"/>
            <w:tcBorders>
              <w:top w:val="single" w:sz="4" w:space="0" w:color="D0CECE"/>
              <w:left w:val="single" w:sz="4" w:space="0" w:color="D0CECE"/>
              <w:right w:val="single" w:sz="4" w:space="0" w:color="D0CECE"/>
            </w:tcBorders>
          </w:tcPr>
          <w:p w14:paraId="6FC7F8F6"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65A6F0D9"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6.1</w:t>
            </w:r>
          </w:p>
        </w:tc>
        <w:tc>
          <w:tcPr>
            <w:tcW w:w="898" w:type="pct"/>
            <w:tcBorders>
              <w:top w:val="single" w:sz="4" w:space="0" w:color="D0CECE"/>
              <w:left w:val="single" w:sz="4" w:space="0" w:color="D0CECE"/>
              <w:bottom w:val="single" w:sz="4" w:space="0" w:color="D0CECE"/>
              <w:right w:val="single" w:sz="4" w:space="0" w:color="D0CECE"/>
            </w:tcBorders>
          </w:tcPr>
          <w:p w14:paraId="50729BDC" w14:textId="77777777" w:rsidR="001D41A2" w:rsidRPr="0019221D" w:rsidRDefault="001D41A2" w:rsidP="001D41A2">
            <w:pPr>
              <w:spacing w:before="40" w:after="40" w:line="288"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searchBox</w:t>
            </w:r>
          </w:p>
        </w:tc>
        <w:tc>
          <w:tcPr>
            <w:tcW w:w="755" w:type="pct"/>
            <w:tcBorders>
              <w:top w:val="single" w:sz="4" w:space="0" w:color="D0CECE"/>
              <w:left w:val="single" w:sz="4" w:space="0" w:color="D0CECE"/>
              <w:bottom w:val="single" w:sz="4" w:space="0" w:color="D0CECE"/>
              <w:right w:val="single" w:sz="4" w:space="0" w:color="D0CECE"/>
            </w:tcBorders>
          </w:tcPr>
          <w:p w14:paraId="57D2176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SearchBox </w:t>
            </w:r>
          </w:p>
        </w:tc>
        <w:tc>
          <w:tcPr>
            <w:tcW w:w="1522" w:type="pct"/>
            <w:gridSpan w:val="2"/>
            <w:tcBorders>
              <w:top w:val="single" w:sz="4" w:space="0" w:color="D0CECE"/>
              <w:left w:val="single" w:sz="4" w:space="0" w:color="D0CECE"/>
              <w:bottom w:val="single" w:sz="4" w:space="0" w:color="D0CECE"/>
              <w:right w:val="single" w:sz="4" w:space="0" w:color="D0CECE"/>
            </w:tcBorders>
          </w:tcPr>
          <w:p w14:paraId="31D85AAE"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Tìm kiếm nhanh sản phẩm. </w:t>
            </w:r>
          </w:p>
        </w:tc>
        <w:tc>
          <w:tcPr>
            <w:tcW w:w="1145" w:type="pct"/>
            <w:gridSpan w:val="2"/>
            <w:tcBorders>
              <w:top w:val="single" w:sz="4" w:space="0" w:color="D0CECE"/>
              <w:left w:val="single" w:sz="4" w:space="0" w:color="D0CECE"/>
              <w:bottom w:val="single" w:sz="4" w:space="0" w:color="D0CECE"/>
              <w:right w:val="single" w:sz="4" w:space="0" w:color="D0CECE"/>
            </w:tcBorders>
          </w:tcPr>
          <w:p w14:paraId="541B88A5"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0BA15E0E" w14:textId="77777777" w:rsidTr="001D41A2">
        <w:tc>
          <w:tcPr>
            <w:tcW w:w="329" w:type="pct"/>
            <w:vMerge/>
            <w:tcBorders>
              <w:left w:val="single" w:sz="4" w:space="0" w:color="D0CECE"/>
              <w:right w:val="single" w:sz="4" w:space="0" w:color="D0CECE"/>
            </w:tcBorders>
          </w:tcPr>
          <w:p w14:paraId="636659C5"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688ED23A"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6.2</w:t>
            </w:r>
          </w:p>
        </w:tc>
        <w:tc>
          <w:tcPr>
            <w:tcW w:w="898" w:type="pct"/>
            <w:tcBorders>
              <w:top w:val="single" w:sz="4" w:space="0" w:color="D0CECE"/>
              <w:left w:val="single" w:sz="4" w:space="0" w:color="D0CECE"/>
              <w:bottom w:val="single" w:sz="4" w:space="0" w:color="D0CECE"/>
              <w:right w:val="single" w:sz="4" w:space="0" w:color="D0CECE"/>
            </w:tcBorders>
          </w:tcPr>
          <w:p w14:paraId="4A23D7FB" w14:textId="77777777" w:rsidR="001D41A2" w:rsidRPr="0019221D" w:rsidRDefault="001D41A2" w:rsidP="001D41A2">
            <w:pPr>
              <w:spacing w:before="40" w:after="40" w:line="288"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rPr>
              <w:t>addButton</w:t>
            </w:r>
            <w:r w:rsidRPr="0019221D">
              <w:rPr>
                <w:rFonts w:eastAsia="Calibri" w:cs="Times New Roman"/>
                <w:noProof/>
                <w:color w:val="171717"/>
                <w:sz w:val="26"/>
                <w:szCs w:val="26"/>
                <w:lang w:val="vi-VN"/>
              </w:rPr>
              <w:t> </w:t>
            </w:r>
          </w:p>
        </w:tc>
        <w:tc>
          <w:tcPr>
            <w:tcW w:w="755" w:type="pct"/>
            <w:tcBorders>
              <w:top w:val="single" w:sz="4" w:space="0" w:color="D0CECE"/>
              <w:left w:val="single" w:sz="4" w:space="0" w:color="D0CECE"/>
              <w:bottom w:val="single" w:sz="4" w:space="0" w:color="D0CECE"/>
              <w:right w:val="single" w:sz="4" w:space="0" w:color="D0CECE"/>
            </w:tcBorders>
          </w:tcPr>
          <w:p w14:paraId="5C219B03"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 </w:t>
            </w:r>
          </w:p>
        </w:tc>
        <w:tc>
          <w:tcPr>
            <w:tcW w:w="1522" w:type="pct"/>
            <w:gridSpan w:val="2"/>
            <w:tcBorders>
              <w:top w:val="single" w:sz="4" w:space="0" w:color="D0CECE"/>
              <w:left w:val="single" w:sz="4" w:space="0" w:color="D0CECE"/>
              <w:bottom w:val="single" w:sz="4" w:space="0" w:color="D0CECE"/>
              <w:right w:val="single" w:sz="4" w:space="0" w:color="D0CECE"/>
            </w:tcBorders>
          </w:tcPr>
          <w:p w14:paraId="1044B256"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Thêm sản phẩm vào giỏ hàng. </w:t>
            </w:r>
          </w:p>
        </w:tc>
        <w:tc>
          <w:tcPr>
            <w:tcW w:w="1145" w:type="pct"/>
            <w:gridSpan w:val="2"/>
            <w:tcBorders>
              <w:top w:val="single" w:sz="4" w:space="0" w:color="D0CECE"/>
              <w:left w:val="single" w:sz="4" w:space="0" w:color="D0CECE"/>
              <w:bottom w:val="single" w:sz="4" w:space="0" w:color="D0CECE"/>
              <w:right w:val="single" w:sz="4" w:space="0" w:color="D0CECE"/>
            </w:tcBorders>
          </w:tcPr>
          <w:p w14:paraId="367A4477"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61A879E7" w14:textId="77777777" w:rsidTr="001D41A2">
        <w:tc>
          <w:tcPr>
            <w:tcW w:w="329" w:type="pct"/>
            <w:vMerge/>
            <w:tcBorders>
              <w:left w:val="single" w:sz="4" w:space="0" w:color="D0CECE"/>
              <w:bottom w:val="single" w:sz="4" w:space="0" w:color="D0CECE"/>
              <w:right w:val="single" w:sz="4" w:space="0" w:color="D0CECE"/>
            </w:tcBorders>
          </w:tcPr>
          <w:p w14:paraId="48A1E3E0" w14:textId="77777777" w:rsidR="001D41A2" w:rsidRPr="0019221D" w:rsidRDefault="001D41A2" w:rsidP="001D41A2">
            <w:pPr>
              <w:spacing w:before="40" w:after="40" w:line="300" w:lineRule="auto"/>
              <w:contextualSpacing/>
              <w:jc w:val="center"/>
              <w:rPr>
                <w:rFonts w:eastAsia="Calibri" w:cs="Times New Roman"/>
                <w:noProof/>
                <w:color w:val="171717"/>
                <w:sz w:val="26"/>
                <w:szCs w:val="26"/>
              </w:rPr>
            </w:pPr>
          </w:p>
        </w:tc>
        <w:tc>
          <w:tcPr>
            <w:tcW w:w="351" w:type="pct"/>
            <w:tcBorders>
              <w:top w:val="single" w:sz="4" w:space="0" w:color="D0CECE"/>
              <w:left w:val="single" w:sz="4" w:space="0" w:color="D0CECE"/>
              <w:bottom w:val="single" w:sz="4" w:space="0" w:color="D0CECE"/>
              <w:right w:val="single" w:sz="4" w:space="0" w:color="D0CECE"/>
            </w:tcBorders>
          </w:tcPr>
          <w:p w14:paraId="05AFE956" w14:textId="77777777" w:rsidR="001D41A2" w:rsidRPr="0019221D" w:rsidRDefault="001D41A2" w:rsidP="001D41A2">
            <w:pPr>
              <w:spacing w:before="40" w:after="40" w:line="300" w:lineRule="auto"/>
              <w:contextualSpacing/>
              <w:rPr>
                <w:rFonts w:eastAsia="Calibri" w:cs="Times New Roman"/>
                <w:noProof/>
                <w:color w:val="171717"/>
                <w:sz w:val="26"/>
                <w:szCs w:val="26"/>
              </w:rPr>
            </w:pPr>
            <w:r w:rsidRPr="0019221D">
              <w:rPr>
                <w:rFonts w:eastAsia="Calibri" w:cs="Times New Roman"/>
                <w:noProof/>
                <w:color w:val="171717"/>
                <w:sz w:val="26"/>
                <w:szCs w:val="26"/>
              </w:rPr>
              <w:t>6.3</w:t>
            </w:r>
          </w:p>
        </w:tc>
        <w:tc>
          <w:tcPr>
            <w:tcW w:w="898" w:type="pct"/>
            <w:tcBorders>
              <w:top w:val="single" w:sz="4" w:space="0" w:color="D0CECE"/>
              <w:left w:val="single" w:sz="4" w:space="0" w:color="D0CECE"/>
              <w:bottom w:val="single" w:sz="4" w:space="0" w:color="D0CECE"/>
              <w:right w:val="single" w:sz="4" w:space="0" w:color="D0CECE"/>
            </w:tcBorders>
          </w:tcPr>
          <w:p w14:paraId="48973D5E" w14:textId="77777777" w:rsidR="001D41A2" w:rsidRPr="0019221D" w:rsidRDefault="001D41A2" w:rsidP="001D41A2">
            <w:pPr>
              <w:spacing w:before="40" w:after="40" w:line="300" w:lineRule="auto"/>
              <w:contextualSpacing/>
              <w:rPr>
                <w:rFonts w:eastAsia="Calibri" w:cs="Times New Roman"/>
                <w:noProof/>
                <w:color w:val="171717"/>
                <w:sz w:val="26"/>
                <w:szCs w:val="26"/>
              </w:rPr>
            </w:pPr>
            <w:r w:rsidRPr="0019221D">
              <w:rPr>
                <w:rFonts w:eastAsia="Calibri" w:cs="Times New Roman"/>
                <w:noProof/>
                <w:color w:val="171717"/>
                <w:sz w:val="26"/>
                <w:szCs w:val="26"/>
              </w:rPr>
              <w:t>closeButton</w:t>
            </w:r>
          </w:p>
        </w:tc>
        <w:tc>
          <w:tcPr>
            <w:tcW w:w="755" w:type="pct"/>
            <w:tcBorders>
              <w:top w:val="single" w:sz="4" w:space="0" w:color="D0CECE"/>
              <w:left w:val="single" w:sz="4" w:space="0" w:color="D0CECE"/>
              <w:bottom w:val="single" w:sz="4" w:space="0" w:color="D0CECE"/>
              <w:right w:val="single" w:sz="4" w:space="0" w:color="D0CECE"/>
            </w:tcBorders>
          </w:tcPr>
          <w:p w14:paraId="6D1A10A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 </w:t>
            </w:r>
          </w:p>
        </w:tc>
        <w:tc>
          <w:tcPr>
            <w:tcW w:w="1522" w:type="pct"/>
            <w:gridSpan w:val="2"/>
            <w:tcBorders>
              <w:top w:val="single" w:sz="4" w:space="0" w:color="D0CECE"/>
              <w:left w:val="single" w:sz="4" w:space="0" w:color="D0CECE"/>
              <w:bottom w:val="single" w:sz="4" w:space="0" w:color="D0CECE"/>
              <w:right w:val="single" w:sz="4" w:space="0" w:color="D0CECE"/>
            </w:tcBorders>
          </w:tcPr>
          <w:p w14:paraId="1BFE61F1"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Đóng modal. </w:t>
            </w:r>
          </w:p>
        </w:tc>
        <w:tc>
          <w:tcPr>
            <w:tcW w:w="1145" w:type="pct"/>
            <w:gridSpan w:val="2"/>
            <w:tcBorders>
              <w:top w:val="single" w:sz="4" w:space="0" w:color="D0CECE"/>
              <w:left w:val="single" w:sz="4" w:space="0" w:color="D0CECE"/>
              <w:bottom w:val="single" w:sz="4" w:space="0" w:color="D0CECE"/>
              <w:right w:val="single" w:sz="4" w:space="0" w:color="D0CECE"/>
            </w:tcBorders>
          </w:tcPr>
          <w:p w14:paraId="09000ABC"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5713C45D" w14:textId="77777777" w:rsidTr="001D41A2">
        <w:tc>
          <w:tcPr>
            <w:tcW w:w="329" w:type="pct"/>
            <w:tcBorders>
              <w:top w:val="single" w:sz="4" w:space="0" w:color="D0CECE"/>
              <w:left w:val="single" w:sz="4" w:space="0" w:color="D0CECE"/>
              <w:bottom w:val="single" w:sz="4" w:space="0" w:color="D0CECE"/>
              <w:right w:val="single" w:sz="4" w:space="0" w:color="D0CECE"/>
            </w:tcBorders>
          </w:tcPr>
          <w:p w14:paraId="1759882F"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7</w:t>
            </w:r>
          </w:p>
        </w:tc>
        <w:tc>
          <w:tcPr>
            <w:tcW w:w="1249" w:type="pct"/>
            <w:gridSpan w:val="2"/>
            <w:tcBorders>
              <w:top w:val="single" w:sz="4" w:space="0" w:color="D0CECE"/>
              <w:left w:val="single" w:sz="4" w:space="0" w:color="D0CECE"/>
              <w:bottom w:val="single" w:sz="4" w:space="0" w:color="D0CECE"/>
              <w:right w:val="single" w:sz="4" w:space="0" w:color="D0CECE"/>
            </w:tcBorders>
          </w:tcPr>
          <w:p w14:paraId="60CA30D0"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quantityButton </w:t>
            </w:r>
          </w:p>
        </w:tc>
        <w:tc>
          <w:tcPr>
            <w:tcW w:w="765" w:type="pct"/>
            <w:gridSpan w:val="2"/>
            <w:tcBorders>
              <w:top w:val="single" w:sz="4" w:space="0" w:color="D0CECE"/>
              <w:left w:val="single" w:sz="4" w:space="0" w:color="D0CECE"/>
              <w:bottom w:val="single" w:sz="4" w:space="0" w:color="D0CECE"/>
              <w:right w:val="single" w:sz="4" w:space="0" w:color="D0CECE"/>
            </w:tcBorders>
          </w:tcPr>
          <w:p w14:paraId="47BF8F2D"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ButtonGroup </w:t>
            </w:r>
          </w:p>
        </w:tc>
        <w:tc>
          <w:tcPr>
            <w:tcW w:w="1517" w:type="pct"/>
            <w:gridSpan w:val="2"/>
            <w:tcBorders>
              <w:top w:val="single" w:sz="4" w:space="0" w:color="D0CECE"/>
              <w:left w:val="single" w:sz="4" w:space="0" w:color="D0CECE"/>
              <w:bottom w:val="single" w:sz="4" w:space="0" w:color="D0CECE"/>
              <w:right w:val="single" w:sz="4" w:space="0" w:color="D0CECE"/>
            </w:tcBorders>
          </w:tcPr>
          <w:p w14:paraId="1AE4959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Điều chỉnh số lượng sản phẩm. </w:t>
            </w:r>
          </w:p>
        </w:tc>
        <w:tc>
          <w:tcPr>
            <w:tcW w:w="1140" w:type="pct"/>
            <w:tcBorders>
              <w:top w:val="single" w:sz="4" w:space="0" w:color="D0CECE"/>
              <w:left w:val="single" w:sz="4" w:space="0" w:color="D0CECE"/>
              <w:bottom w:val="single" w:sz="4" w:space="0" w:color="D0CECE"/>
              <w:right w:val="single" w:sz="4" w:space="0" w:color="D0CECE"/>
            </w:tcBorders>
          </w:tcPr>
          <w:p w14:paraId="4E4C1022"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1B579383" w14:textId="77777777" w:rsidTr="001D41A2">
        <w:tc>
          <w:tcPr>
            <w:tcW w:w="329" w:type="pct"/>
            <w:tcBorders>
              <w:top w:val="single" w:sz="4" w:space="0" w:color="D0CECE"/>
              <w:left w:val="single" w:sz="4" w:space="0" w:color="D0CECE"/>
              <w:bottom w:val="single" w:sz="4" w:space="0" w:color="D0CECE"/>
              <w:right w:val="single" w:sz="4" w:space="0" w:color="D0CECE"/>
            </w:tcBorders>
          </w:tcPr>
          <w:p w14:paraId="2C60FFB9" w14:textId="77777777" w:rsidR="001D41A2" w:rsidRPr="0019221D" w:rsidRDefault="001D41A2" w:rsidP="001D41A2">
            <w:pPr>
              <w:spacing w:before="40" w:after="40" w:line="300" w:lineRule="auto"/>
              <w:contextualSpacing/>
              <w:jc w:val="center"/>
              <w:rPr>
                <w:rFonts w:eastAsia="Calibri" w:cs="Times New Roman"/>
                <w:noProof/>
                <w:color w:val="171717"/>
                <w:sz w:val="26"/>
                <w:szCs w:val="26"/>
                <w:lang w:val="vi-VN"/>
              </w:rPr>
            </w:pPr>
            <w:r w:rsidRPr="0019221D">
              <w:rPr>
                <w:rFonts w:eastAsia="Calibri" w:cs="Times New Roman"/>
                <w:noProof/>
                <w:color w:val="171717"/>
                <w:sz w:val="26"/>
                <w:szCs w:val="26"/>
                <w:lang w:val="vi-VN"/>
              </w:rPr>
              <w:t>8</w:t>
            </w:r>
          </w:p>
        </w:tc>
        <w:tc>
          <w:tcPr>
            <w:tcW w:w="1249" w:type="pct"/>
            <w:gridSpan w:val="2"/>
            <w:tcBorders>
              <w:top w:val="single" w:sz="4" w:space="0" w:color="D0CECE"/>
              <w:left w:val="single" w:sz="4" w:space="0" w:color="D0CECE"/>
              <w:bottom w:val="single" w:sz="4" w:space="0" w:color="D0CECE"/>
              <w:right w:val="single" w:sz="4" w:space="0" w:color="D0CECE"/>
            </w:tcBorders>
          </w:tcPr>
          <w:p w14:paraId="203F312E"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removeButton </w:t>
            </w:r>
          </w:p>
        </w:tc>
        <w:tc>
          <w:tcPr>
            <w:tcW w:w="765" w:type="pct"/>
            <w:gridSpan w:val="2"/>
            <w:tcBorders>
              <w:top w:val="single" w:sz="4" w:space="0" w:color="D0CECE"/>
              <w:left w:val="single" w:sz="4" w:space="0" w:color="D0CECE"/>
              <w:bottom w:val="single" w:sz="4" w:space="0" w:color="D0CECE"/>
              <w:right w:val="single" w:sz="4" w:space="0" w:color="D0CECE"/>
            </w:tcBorders>
          </w:tcPr>
          <w:p w14:paraId="334E6470"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 </w:t>
            </w:r>
          </w:p>
        </w:tc>
        <w:tc>
          <w:tcPr>
            <w:tcW w:w="1517" w:type="pct"/>
            <w:gridSpan w:val="2"/>
            <w:tcBorders>
              <w:top w:val="single" w:sz="4" w:space="0" w:color="D0CECE"/>
              <w:left w:val="single" w:sz="4" w:space="0" w:color="D0CECE"/>
              <w:bottom w:val="single" w:sz="4" w:space="0" w:color="D0CECE"/>
              <w:right w:val="single" w:sz="4" w:space="0" w:color="D0CECE"/>
            </w:tcBorders>
          </w:tcPr>
          <w:p w14:paraId="616FF567"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Bỏ sản phẩm ra khỏi giỏ. </w:t>
            </w:r>
          </w:p>
        </w:tc>
        <w:tc>
          <w:tcPr>
            <w:tcW w:w="1140" w:type="pct"/>
            <w:tcBorders>
              <w:top w:val="single" w:sz="4" w:space="0" w:color="D0CECE"/>
              <w:left w:val="single" w:sz="4" w:space="0" w:color="D0CECE"/>
              <w:bottom w:val="single" w:sz="4" w:space="0" w:color="D0CECE"/>
              <w:right w:val="single" w:sz="4" w:space="0" w:color="D0CECE"/>
            </w:tcBorders>
          </w:tcPr>
          <w:p w14:paraId="1F264CA8"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06B8485B" w14:textId="77777777" w:rsidTr="001D41A2">
        <w:tc>
          <w:tcPr>
            <w:tcW w:w="329" w:type="pct"/>
            <w:tcBorders>
              <w:top w:val="single" w:sz="4" w:space="0" w:color="D0CECE"/>
              <w:left w:val="single" w:sz="4" w:space="0" w:color="D0CECE"/>
              <w:bottom w:val="single" w:sz="4" w:space="0" w:color="D0CECE"/>
              <w:right w:val="single" w:sz="4" w:space="0" w:color="D0CECE"/>
            </w:tcBorders>
          </w:tcPr>
          <w:p w14:paraId="2E55E177" w14:textId="4B218D1D" w:rsidR="001D41A2" w:rsidRPr="0019221D" w:rsidRDefault="00355F55" w:rsidP="001D41A2">
            <w:pPr>
              <w:spacing w:before="40" w:after="40" w:line="300" w:lineRule="auto"/>
              <w:contextualSpacing/>
              <w:jc w:val="center"/>
              <w:rPr>
                <w:rFonts w:eastAsia="Calibri" w:cs="Times New Roman"/>
                <w:color w:val="171717"/>
                <w:sz w:val="26"/>
                <w:szCs w:val="26"/>
              </w:rPr>
            </w:pPr>
            <w:r w:rsidRPr="0019221D">
              <w:rPr>
                <w:rFonts w:eastAsia="Calibri" w:cs="Times New Roman"/>
                <w:noProof/>
                <w:color w:val="171717"/>
                <w:sz w:val="26"/>
                <w:szCs w:val="26"/>
              </w:rPr>
              <w:t>9</w:t>
            </w:r>
          </w:p>
        </w:tc>
        <w:tc>
          <w:tcPr>
            <w:tcW w:w="1249" w:type="pct"/>
            <w:gridSpan w:val="2"/>
            <w:tcBorders>
              <w:top w:val="single" w:sz="4" w:space="0" w:color="D0CECE"/>
              <w:left w:val="single" w:sz="4" w:space="0" w:color="D0CECE"/>
              <w:bottom w:val="single" w:sz="4" w:space="0" w:color="D0CECE"/>
              <w:right w:val="single" w:sz="4" w:space="0" w:color="D0CECE"/>
            </w:tcBorders>
          </w:tcPr>
          <w:p w14:paraId="2FB7561E"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submitButton </w:t>
            </w:r>
          </w:p>
        </w:tc>
        <w:tc>
          <w:tcPr>
            <w:tcW w:w="765" w:type="pct"/>
            <w:gridSpan w:val="2"/>
            <w:tcBorders>
              <w:top w:val="single" w:sz="4" w:space="0" w:color="D0CECE"/>
              <w:left w:val="single" w:sz="4" w:space="0" w:color="D0CECE"/>
              <w:bottom w:val="single" w:sz="4" w:space="0" w:color="D0CECE"/>
              <w:right w:val="single" w:sz="4" w:space="0" w:color="D0CECE"/>
            </w:tcBorders>
          </w:tcPr>
          <w:p w14:paraId="276F861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Button </w:t>
            </w:r>
          </w:p>
        </w:tc>
        <w:tc>
          <w:tcPr>
            <w:tcW w:w="1517" w:type="pct"/>
            <w:gridSpan w:val="2"/>
            <w:tcBorders>
              <w:top w:val="single" w:sz="4" w:space="0" w:color="D0CECE"/>
              <w:left w:val="single" w:sz="4" w:space="0" w:color="D0CECE"/>
              <w:bottom w:val="single" w:sz="4" w:space="0" w:color="D0CECE"/>
              <w:right w:val="single" w:sz="4" w:space="0" w:color="D0CECE"/>
            </w:tcBorders>
          </w:tcPr>
          <w:p w14:paraId="7C787F0A"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r w:rsidRPr="0019221D">
              <w:rPr>
                <w:rFonts w:eastAsia="Calibri" w:cs="Times New Roman"/>
                <w:noProof/>
                <w:color w:val="171717"/>
                <w:sz w:val="26"/>
                <w:szCs w:val="26"/>
                <w:lang w:val="vi-VN"/>
              </w:rPr>
              <w:t>Hoàn thành điền, lập phiếu mua, và lưu trữ vào database. </w:t>
            </w:r>
          </w:p>
        </w:tc>
        <w:tc>
          <w:tcPr>
            <w:tcW w:w="1140" w:type="pct"/>
            <w:tcBorders>
              <w:top w:val="single" w:sz="4" w:space="0" w:color="D0CECE"/>
              <w:left w:val="single" w:sz="4" w:space="0" w:color="D0CECE"/>
              <w:bottom w:val="single" w:sz="4" w:space="0" w:color="D0CECE"/>
              <w:right w:val="single" w:sz="4" w:space="0" w:color="D0CECE"/>
            </w:tcBorders>
          </w:tcPr>
          <w:p w14:paraId="35AE9C8B" w14:textId="77777777" w:rsidR="001D41A2" w:rsidRPr="0019221D" w:rsidRDefault="001D41A2" w:rsidP="001D41A2">
            <w:pPr>
              <w:spacing w:before="40" w:after="40" w:line="300" w:lineRule="auto"/>
              <w:contextualSpacing/>
              <w:rPr>
                <w:rFonts w:eastAsia="Calibri" w:cs="Times New Roman"/>
                <w:noProof/>
                <w:color w:val="171717"/>
                <w:sz w:val="26"/>
                <w:szCs w:val="26"/>
                <w:lang w:val="vi-VN"/>
              </w:rPr>
            </w:pPr>
          </w:p>
        </w:tc>
      </w:tr>
    </w:tbl>
    <w:bookmarkEnd w:id="129"/>
    <w:p w14:paraId="66BC85F3" w14:textId="77777777" w:rsidR="001D41A2" w:rsidRPr="001D41A2" w:rsidRDefault="001D41A2" w:rsidP="00465078">
      <w:pPr>
        <w:pStyle w:val="1111"/>
        <w:rPr>
          <w:rFonts w:eastAsia="Yu Gothic Light"/>
          <w:b w:val="0"/>
          <w:i/>
          <w:color w:val="171717"/>
          <w:lang w:val="vi-VN"/>
        </w:rPr>
      </w:pPr>
      <w:r w:rsidRPr="001D41A2">
        <w:rPr>
          <w:noProof/>
          <w:lang w:val="vi-VN"/>
        </w:rPr>
        <w:t xml:space="preserve">Mô tả và xử lí </w:t>
      </w:r>
      <w:r w:rsidRPr="001D41A2">
        <w:rPr>
          <w:rFonts w:eastAsia="Yu Gothic Light"/>
          <w:i/>
          <w:color w:val="171717"/>
          <w:lang w:val="vi-VN"/>
        </w:rPr>
        <w:t>các biến cố trên màn hình</w:t>
      </w:r>
    </w:p>
    <w:p w14:paraId="696BB2A3"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0" w:name="_Toc138162915"/>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11</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lập phiếu mua</w:t>
      </w:r>
      <w:bookmarkEnd w:id="130"/>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1D41A2" w:rsidRPr="001D41A2" w14:paraId="5D3E02EA"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3B0FE9D" w14:textId="77777777" w:rsidR="001D41A2" w:rsidRPr="00465078" w:rsidRDefault="001D41A2" w:rsidP="001D41A2">
            <w:pPr>
              <w:spacing w:before="40" w:after="40" w:line="300" w:lineRule="auto"/>
              <w:contextualSpacing/>
              <w:jc w:val="center"/>
              <w:rPr>
                <w:rFonts w:eastAsia="Calibri" w:cs="Times New Roman"/>
                <w:b/>
                <w:bCs/>
                <w:noProof/>
                <w:color w:val="FFFFFF"/>
                <w:sz w:val="26"/>
                <w:szCs w:val="26"/>
                <w:lang w:val="vi-VN"/>
              </w:rPr>
            </w:pPr>
            <w:r w:rsidRPr="00465078">
              <w:rPr>
                <w:rFonts w:eastAsia="Calibri" w:cs="Times New Roman"/>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824C05A" w14:textId="77777777" w:rsidR="001D41A2" w:rsidRPr="00465078" w:rsidRDefault="001D41A2" w:rsidP="001D41A2">
            <w:pPr>
              <w:spacing w:before="40" w:after="40" w:line="300" w:lineRule="auto"/>
              <w:contextualSpacing/>
              <w:jc w:val="center"/>
              <w:rPr>
                <w:rFonts w:eastAsia="Calibri" w:cs="Times New Roman"/>
                <w:b/>
                <w:bCs/>
                <w:noProof/>
                <w:color w:val="FFFFFF"/>
                <w:sz w:val="26"/>
                <w:szCs w:val="26"/>
                <w:lang w:val="vi-VN"/>
              </w:rPr>
            </w:pPr>
            <w:r w:rsidRPr="00465078">
              <w:rPr>
                <w:rFonts w:eastAsia="Calibri" w:cs="Times New Roman"/>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4F40513" w14:textId="77777777" w:rsidR="001D41A2" w:rsidRPr="00465078" w:rsidRDefault="001D41A2" w:rsidP="001D41A2">
            <w:pPr>
              <w:spacing w:before="40" w:after="40" w:line="300" w:lineRule="auto"/>
              <w:contextualSpacing/>
              <w:jc w:val="center"/>
              <w:rPr>
                <w:rFonts w:eastAsia="Calibri" w:cs="Times New Roman"/>
                <w:b/>
                <w:bCs/>
                <w:noProof/>
                <w:color w:val="FFFFFF"/>
                <w:sz w:val="26"/>
                <w:szCs w:val="26"/>
                <w:lang w:val="vi-VN"/>
              </w:rPr>
            </w:pPr>
            <w:r w:rsidRPr="00465078">
              <w:rPr>
                <w:rFonts w:eastAsia="Calibri" w:cs="Times New Roman"/>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0739593" w14:textId="77777777" w:rsidR="001D41A2" w:rsidRPr="00465078" w:rsidRDefault="001D41A2" w:rsidP="001D41A2">
            <w:pPr>
              <w:spacing w:before="40" w:after="40" w:line="300" w:lineRule="auto"/>
              <w:contextualSpacing/>
              <w:jc w:val="center"/>
              <w:rPr>
                <w:rFonts w:eastAsia="Calibri" w:cs="Times New Roman"/>
                <w:b/>
                <w:bCs/>
                <w:noProof/>
                <w:color w:val="FFFFFF"/>
                <w:sz w:val="26"/>
                <w:szCs w:val="26"/>
                <w:lang w:val="vi-VN"/>
              </w:rPr>
            </w:pPr>
            <w:r w:rsidRPr="00465078">
              <w:rPr>
                <w:rFonts w:eastAsia="Calibri" w:cs="Times New Roman"/>
                <w:b/>
                <w:bCs/>
                <w:noProof/>
                <w:color w:val="FFFFFF"/>
                <w:sz w:val="26"/>
                <w:szCs w:val="26"/>
                <w:lang w:val="vi-VN"/>
              </w:rPr>
              <w:t>Ghi chú</w:t>
            </w:r>
          </w:p>
        </w:tc>
      </w:tr>
      <w:tr w:rsidR="001D41A2" w:rsidRPr="001D41A2" w14:paraId="0925EA91" w14:textId="77777777" w:rsidTr="001D41A2">
        <w:tc>
          <w:tcPr>
            <w:tcW w:w="401" w:type="pct"/>
            <w:tcBorders>
              <w:top w:val="single" w:sz="4" w:space="0" w:color="000000"/>
              <w:left w:val="single" w:sz="4" w:space="0" w:color="D0CECE"/>
              <w:bottom w:val="single" w:sz="4" w:space="0" w:color="D0CECE"/>
              <w:right w:val="single" w:sz="4" w:space="0" w:color="D0CECE"/>
            </w:tcBorders>
          </w:tcPr>
          <w:p w14:paraId="2F02B508"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15E7CE93"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78EC88A2"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Chuyển sang tab lập phiếu mua.</w:t>
            </w:r>
          </w:p>
        </w:tc>
        <w:tc>
          <w:tcPr>
            <w:tcW w:w="1530" w:type="pct"/>
            <w:tcBorders>
              <w:top w:val="single" w:sz="4" w:space="0" w:color="000000"/>
              <w:left w:val="single" w:sz="4" w:space="0" w:color="D0CECE"/>
              <w:bottom w:val="single" w:sz="4" w:space="0" w:color="D0CECE"/>
              <w:right w:val="single" w:sz="4" w:space="0" w:color="D0CECE"/>
            </w:tcBorders>
          </w:tcPr>
          <w:p w14:paraId="2542A7A3"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7ED1315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EA461B2"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534492CD"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08C0919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Chuyển sang tab tra cứu phiếu mua.</w:t>
            </w:r>
          </w:p>
        </w:tc>
        <w:tc>
          <w:tcPr>
            <w:tcW w:w="1530" w:type="pct"/>
            <w:tcBorders>
              <w:top w:val="single" w:sz="4" w:space="0" w:color="D0CECE"/>
              <w:left w:val="single" w:sz="4" w:space="0" w:color="D0CECE"/>
              <w:bottom w:val="single" w:sz="4" w:space="0" w:color="D0CECE"/>
              <w:right w:val="single" w:sz="4" w:space="0" w:color="D0CECE"/>
            </w:tcBorders>
          </w:tcPr>
          <w:p w14:paraId="5E9E6D3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0F84682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A5DFC2B"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429FCE52"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(4)</w:t>
            </w:r>
          </w:p>
        </w:tc>
        <w:tc>
          <w:tcPr>
            <w:tcW w:w="2019" w:type="pct"/>
            <w:tcBorders>
              <w:top w:val="single" w:sz="4" w:space="0" w:color="D0CECE"/>
              <w:left w:val="single" w:sz="4" w:space="0" w:color="D0CECE"/>
              <w:bottom w:val="single" w:sz="4" w:space="0" w:color="D0CECE"/>
              <w:right w:val="single" w:sz="4" w:space="0" w:color="D0CECE"/>
            </w:tcBorders>
          </w:tcPr>
          <w:p w14:paraId="07BAEB52"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Mở {Select modal (provider)}</w:t>
            </w:r>
          </w:p>
        </w:tc>
        <w:tc>
          <w:tcPr>
            <w:tcW w:w="1530" w:type="pct"/>
            <w:tcBorders>
              <w:top w:val="single" w:sz="4" w:space="0" w:color="D0CECE"/>
              <w:left w:val="single" w:sz="4" w:space="0" w:color="D0CECE"/>
              <w:bottom w:val="single" w:sz="4" w:space="0" w:color="D0CECE"/>
              <w:right w:val="single" w:sz="4" w:space="0" w:color="D0CECE"/>
            </w:tcBorders>
          </w:tcPr>
          <w:p w14:paraId="28E25FDD"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481D524D"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59D0D04"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lastRenderedPageBreak/>
              <w:t>4</w:t>
            </w:r>
          </w:p>
        </w:tc>
        <w:tc>
          <w:tcPr>
            <w:tcW w:w="1050" w:type="pct"/>
            <w:tcBorders>
              <w:top w:val="single" w:sz="4" w:space="0" w:color="D0CECE"/>
              <w:left w:val="single" w:sz="4" w:space="0" w:color="D0CECE"/>
              <w:bottom w:val="single" w:sz="4" w:space="0" w:color="D0CECE"/>
              <w:right w:val="single" w:sz="4" w:space="0" w:color="D0CECE"/>
            </w:tcBorders>
          </w:tcPr>
          <w:p w14:paraId="550932A9" w14:textId="77777777" w:rsidR="001D41A2" w:rsidRPr="00465078" w:rsidRDefault="001D41A2" w:rsidP="001D41A2">
            <w:pPr>
              <w:spacing w:before="40" w:after="40" w:line="300" w:lineRule="auto"/>
              <w:contextualSpacing/>
              <w:rPr>
                <w:rFonts w:eastAsia="Calibri" w:cs="Times New Roman"/>
                <w:noProof/>
                <w:color w:val="171717"/>
                <w:sz w:val="26"/>
                <w:szCs w:val="26"/>
              </w:rPr>
            </w:pPr>
            <w:r w:rsidRPr="00465078">
              <w:rPr>
                <w:rFonts w:eastAsia="Calibri" w:cs="Times New Roman"/>
                <w:noProof/>
                <w:color w:val="171717"/>
                <w:sz w:val="26"/>
                <w:szCs w:val="26"/>
                <w:lang w:val="vi-VN"/>
              </w:rPr>
              <w:t xml:space="preserve">Nhập vào </w:t>
            </w:r>
            <w:r w:rsidRPr="00465078">
              <w:rPr>
                <w:rFonts w:eastAsia="Calibri" w:cs="Times New Roman"/>
                <w:noProof/>
                <w:color w:val="171717"/>
                <w:sz w:val="26"/>
                <w:szCs w:val="26"/>
              </w:rPr>
              <w:t>(4.1)</w:t>
            </w:r>
          </w:p>
        </w:tc>
        <w:tc>
          <w:tcPr>
            <w:tcW w:w="2019" w:type="pct"/>
            <w:tcBorders>
              <w:top w:val="single" w:sz="4" w:space="0" w:color="D0CECE"/>
              <w:left w:val="single" w:sz="4" w:space="0" w:color="D0CECE"/>
              <w:bottom w:val="single" w:sz="4" w:space="0" w:color="D0CECE"/>
              <w:right w:val="single" w:sz="4" w:space="0" w:color="D0CECE"/>
            </w:tcBorders>
          </w:tcPr>
          <w:p w14:paraId="5CE95FEC"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Hiển thị những nhà cung cấp phù hợp với nội dung cần tìm. </w:t>
            </w:r>
          </w:p>
        </w:tc>
        <w:tc>
          <w:tcPr>
            <w:tcW w:w="1530" w:type="pct"/>
            <w:tcBorders>
              <w:top w:val="single" w:sz="4" w:space="0" w:color="D0CECE"/>
              <w:left w:val="single" w:sz="4" w:space="0" w:color="D0CECE"/>
              <w:bottom w:val="single" w:sz="4" w:space="0" w:color="D0CECE"/>
              <w:right w:val="single" w:sz="4" w:space="0" w:color="D0CECE"/>
            </w:tcBorders>
          </w:tcPr>
          <w:p w14:paraId="0011DB79"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Nếu không có nhà cung cấp nào phù hợp sẽ hiện kết quả là: “No rows”. </w:t>
            </w:r>
          </w:p>
        </w:tc>
      </w:tr>
      <w:tr w:rsidR="001D41A2" w:rsidRPr="001D41A2" w14:paraId="105B505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7EB274C"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034F4F20"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 xml:space="preserve">Click </w:t>
            </w:r>
            <w:r w:rsidRPr="00465078">
              <w:rPr>
                <w:rFonts w:eastAsia="Calibri" w:cs="Times New Roman"/>
                <w:noProof/>
                <w:color w:val="171717"/>
                <w:sz w:val="26"/>
                <w:szCs w:val="26"/>
              </w:rPr>
              <w:t>(4</w:t>
            </w:r>
            <w:r w:rsidRPr="00465078">
              <w:rPr>
                <w:rFonts w:eastAsia="Calibri" w:cs="Times New Roman"/>
                <w:noProof/>
                <w:color w:val="171717"/>
                <w:sz w:val="26"/>
                <w:szCs w:val="26"/>
                <w:lang w:val="vi-VN"/>
              </w:rPr>
              <w:t>.2) </w:t>
            </w:r>
          </w:p>
        </w:tc>
        <w:tc>
          <w:tcPr>
            <w:tcW w:w="2019" w:type="pct"/>
            <w:tcBorders>
              <w:top w:val="single" w:sz="4" w:space="0" w:color="D0CECE"/>
              <w:left w:val="single" w:sz="4" w:space="0" w:color="D0CECE"/>
              <w:bottom w:val="single" w:sz="4" w:space="0" w:color="D0CECE"/>
              <w:right w:val="single" w:sz="4" w:space="0" w:color="D0CECE"/>
            </w:tcBorders>
          </w:tcPr>
          <w:p w14:paraId="149B412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Thêm nhà cung cấp và đóng modal. </w:t>
            </w:r>
          </w:p>
        </w:tc>
        <w:tc>
          <w:tcPr>
            <w:tcW w:w="1530" w:type="pct"/>
            <w:tcBorders>
              <w:top w:val="single" w:sz="4" w:space="0" w:color="D0CECE"/>
              <w:left w:val="single" w:sz="4" w:space="0" w:color="D0CECE"/>
              <w:bottom w:val="single" w:sz="4" w:space="0" w:color="D0CECE"/>
              <w:right w:val="single" w:sz="4" w:space="0" w:color="D0CECE"/>
            </w:tcBorders>
          </w:tcPr>
          <w:p w14:paraId="231FA721"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6812515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A24F72A"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172AC187"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 xml:space="preserve">Click </w:t>
            </w:r>
            <w:r w:rsidRPr="00465078">
              <w:rPr>
                <w:rFonts w:eastAsia="Calibri" w:cs="Times New Roman"/>
                <w:noProof/>
                <w:color w:val="171717"/>
                <w:sz w:val="26"/>
                <w:szCs w:val="26"/>
              </w:rPr>
              <w:t>(</w:t>
            </w:r>
            <w:r w:rsidRPr="00465078">
              <w:rPr>
                <w:rFonts w:eastAsia="Calibri" w:cs="Times New Roman"/>
                <w:noProof/>
                <w:color w:val="171717"/>
                <w:sz w:val="26"/>
                <w:szCs w:val="26"/>
                <w:lang w:val="vi-VN"/>
              </w:rPr>
              <w:t>4</w:t>
            </w:r>
            <w:r w:rsidRPr="001D41A2">
              <w:rPr>
                <w:rFonts w:eastAsia="Calibri" w:cs="Arial"/>
                <w:color w:val="171717"/>
                <w:sz w:val="26"/>
                <w:lang w:val="vi-VN"/>
              </w:rPr>
              <w:t>.</w:t>
            </w:r>
            <w:r w:rsidRPr="00465078">
              <w:rPr>
                <w:rFonts w:eastAsia="Calibri" w:cs="Times New Roman"/>
                <w:noProof/>
                <w:color w:val="171717"/>
                <w:sz w:val="26"/>
                <w:szCs w:val="26"/>
                <w:lang w:val="vi-VN"/>
              </w:rPr>
              <w:t>3) </w:t>
            </w:r>
          </w:p>
        </w:tc>
        <w:tc>
          <w:tcPr>
            <w:tcW w:w="2019" w:type="pct"/>
            <w:tcBorders>
              <w:top w:val="single" w:sz="4" w:space="0" w:color="D0CECE"/>
              <w:left w:val="single" w:sz="4" w:space="0" w:color="D0CECE"/>
              <w:bottom w:val="single" w:sz="4" w:space="0" w:color="D0CECE"/>
              <w:right w:val="single" w:sz="4" w:space="0" w:color="D0CECE"/>
            </w:tcBorders>
          </w:tcPr>
          <w:p w14:paraId="5E4F2584"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Đóng {Select Modal (provider)} </w:t>
            </w:r>
          </w:p>
        </w:tc>
        <w:tc>
          <w:tcPr>
            <w:tcW w:w="1530" w:type="pct"/>
            <w:tcBorders>
              <w:top w:val="single" w:sz="4" w:space="0" w:color="D0CECE"/>
              <w:left w:val="single" w:sz="4" w:space="0" w:color="D0CECE"/>
              <w:bottom w:val="single" w:sz="4" w:space="0" w:color="D0CECE"/>
              <w:right w:val="single" w:sz="4" w:space="0" w:color="D0CECE"/>
            </w:tcBorders>
          </w:tcPr>
          <w:p w14:paraId="1D5F321D"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48B98EA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1C8138F"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7</w:t>
            </w:r>
          </w:p>
        </w:tc>
        <w:tc>
          <w:tcPr>
            <w:tcW w:w="1050" w:type="pct"/>
            <w:tcBorders>
              <w:top w:val="single" w:sz="4" w:space="0" w:color="D0CECE"/>
              <w:left w:val="single" w:sz="4" w:space="0" w:color="D0CECE"/>
              <w:bottom w:val="single" w:sz="4" w:space="0" w:color="D0CECE"/>
              <w:right w:val="single" w:sz="4" w:space="0" w:color="D0CECE"/>
            </w:tcBorders>
          </w:tcPr>
          <w:p w14:paraId="13A32653"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(6)</w:t>
            </w:r>
          </w:p>
        </w:tc>
        <w:tc>
          <w:tcPr>
            <w:tcW w:w="2019" w:type="pct"/>
            <w:tcBorders>
              <w:top w:val="single" w:sz="4" w:space="0" w:color="D0CECE"/>
              <w:left w:val="single" w:sz="4" w:space="0" w:color="D0CECE"/>
              <w:bottom w:val="single" w:sz="4" w:space="0" w:color="D0CECE"/>
              <w:right w:val="single" w:sz="4" w:space="0" w:color="D0CECE"/>
            </w:tcBorders>
          </w:tcPr>
          <w:p w14:paraId="7501FBA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Mở {Select modal (product)}</w:t>
            </w:r>
          </w:p>
        </w:tc>
        <w:tc>
          <w:tcPr>
            <w:tcW w:w="1530" w:type="pct"/>
            <w:tcBorders>
              <w:top w:val="single" w:sz="4" w:space="0" w:color="D0CECE"/>
              <w:left w:val="single" w:sz="4" w:space="0" w:color="D0CECE"/>
              <w:bottom w:val="single" w:sz="4" w:space="0" w:color="D0CECE"/>
              <w:right w:val="single" w:sz="4" w:space="0" w:color="D0CECE"/>
            </w:tcBorders>
          </w:tcPr>
          <w:p w14:paraId="6820ADD4"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705E324E"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1A1B6EB"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8</w:t>
            </w:r>
          </w:p>
        </w:tc>
        <w:tc>
          <w:tcPr>
            <w:tcW w:w="1050" w:type="pct"/>
            <w:tcBorders>
              <w:top w:val="single" w:sz="4" w:space="0" w:color="D0CECE"/>
              <w:left w:val="single" w:sz="4" w:space="0" w:color="D0CECE"/>
              <w:bottom w:val="single" w:sz="4" w:space="0" w:color="D0CECE"/>
              <w:right w:val="single" w:sz="4" w:space="0" w:color="D0CECE"/>
            </w:tcBorders>
          </w:tcPr>
          <w:p w14:paraId="03F31597"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Nhập vào (</w:t>
            </w:r>
            <w:r w:rsidRPr="00465078">
              <w:rPr>
                <w:rFonts w:eastAsia="Calibri" w:cs="Times New Roman"/>
                <w:noProof/>
                <w:color w:val="171717"/>
                <w:sz w:val="26"/>
                <w:szCs w:val="26"/>
              </w:rPr>
              <w:t>6</w:t>
            </w:r>
            <w:r w:rsidRPr="001D41A2">
              <w:rPr>
                <w:rFonts w:eastAsia="Calibri" w:cs="Arial"/>
                <w:color w:val="171717"/>
                <w:sz w:val="26"/>
                <w:lang w:val="vi-VN"/>
              </w:rPr>
              <w:t>.</w:t>
            </w:r>
            <w:r w:rsidRPr="00465078">
              <w:rPr>
                <w:rFonts w:eastAsia="Calibri" w:cs="Times New Roman"/>
                <w:noProof/>
                <w:color w:val="171717"/>
                <w:sz w:val="26"/>
                <w:szCs w:val="26"/>
                <w:lang w:val="vi-VN"/>
              </w:rPr>
              <w:t>1)</w:t>
            </w:r>
          </w:p>
        </w:tc>
        <w:tc>
          <w:tcPr>
            <w:tcW w:w="2019" w:type="pct"/>
            <w:tcBorders>
              <w:top w:val="single" w:sz="4" w:space="0" w:color="D0CECE"/>
              <w:left w:val="single" w:sz="4" w:space="0" w:color="D0CECE"/>
              <w:bottom w:val="single" w:sz="4" w:space="0" w:color="D0CECE"/>
              <w:right w:val="single" w:sz="4" w:space="0" w:color="D0CECE"/>
            </w:tcBorders>
          </w:tcPr>
          <w:p w14:paraId="1F8FE885"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Hiển thị những sản phẩm phù hợp với nội dung cần tìm. </w:t>
            </w:r>
          </w:p>
        </w:tc>
        <w:tc>
          <w:tcPr>
            <w:tcW w:w="1530" w:type="pct"/>
            <w:tcBorders>
              <w:top w:val="single" w:sz="4" w:space="0" w:color="D0CECE"/>
              <w:left w:val="single" w:sz="4" w:space="0" w:color="D0CECE"/>
              <w:bottom w:val="single" w:sz="4" w:space="0" w:color="D0CECE"/>
              <w:right w:val="single" w:sz="4" w:space="0" w:color="D0CECE"/>
            </w:tcBorders>
          </w:tcPr>
          <w:p w14:paraId="6ED805A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Nếu không có sản phẩm nào phù hợp sẽ hiện kết quả là: “No rows”. </w:t>
            </w:r>
          </w:p>
        </w:tc>
      </w:tr>
      <w:tr w:rsidR="001D41A2" w:rsidRPr="001D41A2" w14:paraId="120A057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8BCDBBC"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9</w:t>
            </w:r>
          </w:p>
        </w:tc>
        <w:tc>
          <w:tcPr>
            <w:tcW w:w="1050" w:type="pct"/>
            <w:tcBorders>
              <w:top w:val="single" w:sz="4" w:space="0" w:color="D0CECE"/>
              <w:left w:val="single" w:sz="4" w:space="0" w:color="D0CECE"/>
              <w:bottom w:val="single" w:sz="4" w:space="0" w:color="D0CECE"/>
              <w:right w:val="single" w:sz="4" w:space="0" w:color="D0CECE"/>
            </w:tcBorders>
          </w:tcPr>
          <w:p w14:paraId="3046AFD0"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w:t>
            </w:r>
            <w:r w:rsidRPr="00465078">
              <w:rPr>
                <w:rFonts w:eastAsia="Calibri" w:cs="Times New Roman"/>
                <w:noProof/>
                <w:color w:val="171717"/>
                <w:sz w:val="26"/>
                <w:szCs w:val="26"/>
              </w:rPr>
              <w:t>6.</w:t>
            </w:r>
            <w:r w:rsidRPr="00465078">
              <w:rPr>
                <w:rFonts w:eastAsia="Calibri" w:cs="Times New Roman"/>
                <w:noProof/>
                <w:color w:val="171717"/>
                <w:sz w:val="26"/>
                <w:szCs w:val="26"/>
                <w:lang w:val="vi-VN"/>
              </w:rPr>
              <w:t>2) </w:t>
            </w:r>
          </w:p>
        </w:tc>
        <w:tc>
          <w:tcPr>
            <w:tcW w:w="2019" w:type="pct"/>
            <w:tcBorders>
              <w:top w:val="single" w:sz="4" w:space="0" w:color="D0CECE"/>
              <w:left w:val="single" w:sz="4" w:space="0" w:color="D0CECE"/>
              <w:bottom w:val="single" w:sz="4" w:space="0" w:color="D0CECE"/>
              <w:right w:val="single" w:sz="4" w:space="0" w:color="D0CECE"/>
            </w:tcBorders>
          </w:tcPr>
          <w:p w14:paraId="22D38359"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Thêm sản phẩm vào giỏ hàng. </w:t>
            </w:r>
          </w:p>
        </w:tc>
        <w:tc>
          <w:tcPr>
            <w:tcW w:w="1530" w:type="pct"/>
            <w:tcBorders>
              <w:top w:val="single" w:sz="4" w:space="0" w:color="D0CECE"/>
              <w:left w:val="single" w:sz="4" w:space="0" w:color="D0CECE"/>
              <w:bottom w:val="single" w:sz="4" w:space="0" w:color="D0CECE"/>
              <w:right w:val="single" w:sz="4" w:space="0" w:color="D0CECE"/>
            </w:tcBorders>
          </w:tcPr>
          <w:p w14:paraId="2762BD6F"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Nếu sản phẩm được thêm đã có sẵn trong giỏ, số lượng của nó sẽ tăng thêm 1.</w:t>
            </w:r>
          </w:p>
        </w:tc>
      </w:tr>
      <w:tr w:rsidR="001D41A2" w:rsidRPr="001D41A2" w14:paraId="4F9EA776"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580A4A3"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10</w:t>
            </w:r>
          </w:p>
        </w:tc>
        <w:tc>
          <w:tcPr>
            <w:tcW w:w="1050" w:type="pct"/>
            <w:tcBorders>
              <w:top w:val="single" w:sz="4" w:space="0" w:color="D0CECE"/>
              <w:left w:val="single" w:sz="4" w:space="0" w:color="D0CECE"/>
              <w:bottom w:val="single" w:sz="4" w:space="0" w:color="D0CECE"/>
              <w:right w:val="single" w:sz="4" w:space="0" w:color="D0CECE"/>
            </w:tcBorders>
          </w:tcPr>
          <w:p w14:paraId="5338C519"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w:t>
            </w:r>
            <w:r w:rsidRPr="00465078">
              <w:rPr>
                <w:rFonts w:eastAsia="Calibri" w:cs="Times New Roman"/>
                <w:noProof/>
                <w:color w:val="171717"/>
                <w:sz w:val="26"/>
                <w:szCs w:val="26"/>
              </w:rPr>
              <w:t>6.</w:t>
            </w:r>
            <w:r w:rsidRPr="00465078">
              <w:rPr>
                <w:rFonts w:eastAsia="Calibri" w:cs="Times New Roman"/>
                <w:noProof/>
                <w:color w:val="171717"/>
                <w:sz w:val="26"/>
                <w:szCs w:val="26"/>
                <w:lang w:val="vi-VN"/>
              </w:rPr>
              <w:t>3) </w:t>
            </w:r>
          </w:p>
        </w:tc>
        <w:tc>
          <w:tcPr>
            <w:tcW w:w="2019" w:type="pct"/>
            <w:tcBorders>
              <w:top w:val="single" w:sz="4" w:space="0" w:color="D0CECE"/>
              <w:left w:val="single" w:sz="4" w:space="0" w:color="D0CECE"/>
              <w:bottom w:val="single" w:sz="4" w:space="0" w:color="D0CECE"/>
              <w:right w:val="single" w:sz="4" w:space="0" w:color="D0CECE"/>
            </w:tcBorders>
          </w:tcPr>
          <w:p w14:paraId="43EE3FA6"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Đóng {Select Modal (product)} </w:t>
            </w:r>
          </w:p>
        </w:tc>
        <w:tc>
          <w:tcPr>
            <w:tcW w:w="1530" w:type="pct"/>
            <w:tcBorders>
              <w:top w:val="single" w:sz="4" w:space="0" w:color="D0CECE"/>
              <w:left w:val="single" w:sz="4" w:space="0" w:color="D0CECE"/>
              <w:bottom w:val="single" w:sz="4" w:space="0" w:color="D0CECE"/>
              <w:right w:val="single" w:sz="4" w:space="0" w:color="D0CECE"/>
            </w:tcBorders>
          </w:tcPr>
          <w:p w14:paraId="260CAEE7"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p>
        </w:tc>
      </w:tr>
      <w:tr w:rsidR="001D41A2" w:rsidRPr="001D41A2" w14:paraId="352B557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48B4804" w14:textId="77777777" w:rsidR="001D41A2" w:rsidRPr="00465078" w:rsidRDefault="001D41A2" w:rsidP="001D41A2">
            <w:pPr>
              <w:spacing w:before="40" w:after="40" w:line="300" w:lineRule="auto"/>
              <w:contextualSpacing/>
              <w:jc w:val="center"/>
              <w:rPr>
                <w:rFonts w:eastAsia="Calibri" w:cs="Times New Roman"/>
                <w:noProof/>
                <w:color w:val="171717"/>
                <w:sz w:val="26"/>
                <w:szCs w:val="26"/>
                <w:lang w:val="vi-VN"/>
              </w:rPr>
            </w:pPr>
            <w:r w:rsidRPr="00465078">
              <w:rPr>
                <w:rFonts w:eastAsia="Calibri" w:cs="Times New Roman"/>
                <w:noProof/>
                <w:color w:val="171717"/>
                <w:sz w:val="26"/>
                <w:szCs w:val="26"/>
                <w:lang w:val="vi-VN"/>
              </w:rPr>
              <w:t>11</w:t>
            </w:r>
          </w:p>
        </w:tc>
        <w:tc>
          <w:tcPr>
            <w:tcW w:w="1050" w:type="pct"/>
            <w:tcBorders>
              <w:top w:val="single" w:sz="4" w:space="0" w:color="D0CECE"/>
              <w:left w:val="single" w:sz="4" w:space="0" w:color="D0CECE"/>
              <w:bottom w:val="single" w:sz="4" w:space="0" w:color="D0CECE"/>
              <w:right w:val="single" w:sz="4" w:space="0" w:color="D0CECE"/>
            </w:tcBorders>
          </w:tcPr>
          <w:p w14:paraId="3E567561"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(7) </w:t>
            </w:r>
          </w:p>
        </w:tc>
        <w:tc>
          <w:tcPr>
            <w:tcW w:w="2019" w:type="pct"/>
            <w:tcBorders>
              <w:top w:val="single" w:sz="4" w:space="0" w:color="D0CECE"/>
              <w:left w:val="single" w:sz="4" w:space="0" w:color="D0CECE"/>
              <w:bottom w:val="single" w:sz="4" w:space="0" w:color="D0CECE"/>
              <w:right w:val="single" w:sz="4" w:space="0" w:color="D0CECE"/>
            </w:tcBorders>
          </w:tcPr>
          <w:p w14:paraId="15E1DF5C"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Tăng/giảm số lượng của sản phẩm khi click (+)/(-) </w:t>
            </w:r>
          </w:p>
        </w:tc>
        <w:tc>
          <w:tcPr>
            <w:tcW w:w="1530" w:type="pct"/>
            <w:tcBorders>
              <w:top w:val="single" w:sz="4" w:space="0" w:color="D0CECE"/>
              <w:left w:val="single" w:sz="4" w:space="0" w:color="D0CECE"/>
              <w:bottom w:val="single" w:sz="4" w:space="0" w:color="D0CECE"/>
              <w:right w:val="single" w:sz="4" w:space="0" w:color="D0CECE"/>
            </w:tcBorders>
          </w:tcPr>
          <w:p w14:paraId="15428D17"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Nếu số lượng sản phẩm là 1, click (-) sẽ bỏ sản phẩm khỏi giỏ. </w:t>
            </w:r>
          </w:p>
        </w:tc>
      </w:tr>
      <w:tr w:rsidR="001D41A2" w:rsidRPr="001D41A2" w14:paraId="1FFE80E5"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A7A9337" w14:textId="08FDBEB4" w:rsidR="001D41A2" w:rsidRPr="00465078" w:rsidRDefault="001D41A2" w:rsidP="001D41A2">
            <w:pPr>
              <w:spacing w:before="40" w:after="40" w:line="300" w:lineRule="auto"/>
              <w:contextualSpacing/>
              <w:jc w:val="center"/>
              <w:rPr>
                <w:rFonts w:eastAsia="Calibri" w:cs="Times New Roman"/>
                <w:color w:val="171717"/>
                <w:sz w:val="26"/>
                <w:szCs w:val="26"/>
              </w:rPr>
            </w:pPr>
            <w:r w:rsidRPr="00465078">
              <w:rPr>
                <w:rFonts w:eastAsia="Calibri" w:cs="Times New Roman"/>
                <w:noProof/>
                <w:color w:val="171717"/>
                <w:sz w:val="26"/>
                <w:szCs w:val="26"/>
                <w:lang w:val="vi-VN"/>
              </w:rPr>
              <w:t>1</w:t>
            </w:r>
            <w:r w:rsidRPr="00465078">
              <w:rPr>
                <w:rFonts w:eastAsia="Calibri" w:cs="Times New Roman"/>
                <w:color w:val="171717"/>
                <w:sz w:val="26"/>
                <w:szCs w:val="26"/>
              </w:rPr>
              <w:t>2</w:t>
            </w:r>
          </w:p>
        </w:tc>
        <w:tc>
          <w:tcPr>
            <w:tcW w:w="1050" w:type="pct"/>
            <w:tcBorders>
              <w:top w:val="single" w:sz="4" w:space="0" w:color="D0CECE"/>
              <w:left w:val="single" w:sz="4" w:space="0" w:color="D0CECE"/>
              <w:bottom w:val="single" w:sz="4" w:space="0" w:color="D0CECE"/>
              <w:right w:val="single" w:sz="4" w:space="0" w:color="D0CECE"/>
            </w:tcBorders>
          </w:tcPr>
          <w:p w14:paraId="2B6E8EC8"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(8) </w:t>
            </w:r>
          </w:p>
        </w:tc>
        <w:tc>
          <w:tcPr>
            <w:tcW w:w="2019" w:type="pct"/>
            <w:tcBorders>
              <w:top w:val="single" w:sz="4" w:space="0" w:color="D0CECE"/>
              <w:left w:val="single" w:sz="4" w:space="0" w:color="D0CECE"/>
              <w:bottom w:val="single" w:sz="4" w:space="0" w:color="D0CECE"/>
              <w:right w:val="single" w:sz="4" w:space="0" w:color="D0CECE"/>
            </w:tcBorders>
          </w:tcPr>
          <w:p w14:paraId="4B68546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Bỏ sản phẩm khỏi giỏ. </w:t>
            </w:r>
          </w:p>
        </w:tc>
        <w:tc>
          <w:tcPr>
            <w:tcW w:w="1530" w:type="pct"/>
            <w:tcBorders>
              <w:top w:val="single" w:sz="4" w:space="0" w:color="D0CECE"/>
              <w:left w:val="single" w:sz="4" w:space="0" w:color="D0CECE"/>
              <w:bottom w:val="single" w:sz="4" w:space="0" w:color="D0CECE"/>
              <w:right w:val="single" w:sz="4" w:space="0" w:color="D0CECE"/>
            </w:tcBorders>
          </w:tcPr>
          <w:p w14:paraId="7C7B4477"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 </w:t>
            </w:r>
          </w:p>
        </w:tc>
      </w:tr>
      <w:tr w:rsidR="001D41A2" w:rsidRPr="001D41A2" w14:paraId="23155350"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3CE7270" w14:textId="013E303B" w:rsidR="001D41A2" w:rsidRPr="00465078" w:rsidRDefault="001D41A2" w:rsidP="001D41A2">
            <w:pPr>
              <w:spacing w:before="40" w:after="40" w:line="300" w:lineRule="auto"/>
              <w:contextualSpacing/>
              <w:jc w:val="center"/>
              <w:rPr>
                <w:rFonts w:eastAsia="Calibri" w:cs="Times New Roman"/>
                <w:color w:val="171717"/>
                <w:sz w:val="26"/>
                <w:szCs w:val="26"/>
              </w:rPr>
            </w:pPr>
            <w:r w:rsidRPr="00465078">
              <w:rPr>
                <w:rFonts w:eastAsia="Calibri" w:cs="Times New Roman"/>
                <w:noProof/>
                <w:color w:val="171717"/>
                <w:sz w:val="26"/>
                <w:szCs w:val="26"/>
                <w:lang w:val="vi-VN"/>
              </w:rPr>
              <w:t>1</w:t>
            </w:r>
            <w:r w:rsidR="00355F55" w:rsidRPr="00465078">
              <w:rPr>
                <w:rFonts w:eastAsia="Calibri" w:cs="Times New Roman"/>
                <w:noProof/>
                <w:color w:val="171717"/>
                <w:sz w:val="26"/>
                <w:szCs w:val="26"/>
              </w:rPr>
              <w:t>3</w:t>
            </w:r>
          </w:p>
        </w:tc>
        <w:tc>
          <w:tcPr>
            <w:tcW w:w="1050" w:type="pct"/>
            <w:tcBorders>
              <w:top w:val="single" w:sz="4" w:space="0" w:color="D0CECE"/>
              <w:left w:val="single" w:sz="4" w:space="0" w:color="D0CECE"/>
              <w:bottom w:val="single" w:sz="4" w:space="0" w:color="D0CECE"/>
              <w:right w:val="single" w:sz="4" w:space="0" w:color="D0CECE"/>
            </w:tcBorders>
          </w:tcPr>
          <w:p w14:paraId="120902DD" w14:textId="3C2F3905"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Click (</w:t>
            </w:r>
            <w:r w:rsidR="00355F55" w:rsidRPr="00465078">
              <w:rPr>
                <w:rFonts w:eastAsia="Calibri" w:cs="Times New Roman"/>
                <w:noProof/>
                <w:color w:val="171717"/>
                <w:sz w:val="26"/>
                <w:szCs w:val="26"/>
              </w:rPr>
              <w:t>9</w:t>
            </w:r>
            <w:r w:rsidRPr="00465078">
              <w:rPr>
                <w:rFonts w:eastAsia="Calibri" w:cs="Times New Roman"/>
                <w:noProof/>
                <w:color w:val="171717"/>
                <w:sz w:val="26"/>
                <w:szCs w:val="26"/>
                <w:lang w:val="vi-VN"/>
              </w:rPr>
              <w:t>) </w:t>
            </w:r>
          </w:p>
        </w:tc>
        <w:tc>
          <w:tcPr>
            <w:tcW w:w="2019" w:type="pct"/>
            <w:tcBorders>
              <w:top w:val="single" w:sz="4" w:space="0" w:color="D0CECE"/>
              <w:left w:val="single" w:sz="4" w:space="0" w:color="D0CECE"/>
              <w:bottom w:val="single" w:sz="4" w:space="0" w:color="D0CECE"/>
              <w:right w:val="single" w:sz="4" w:space="0" w:color="D0CECE"/>
            </w:tcBorders>
          </w:tcPr>
          <w:p w14:paraId="7EBF9965"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Lập phiếu và lưu vào database </w:t>
            </w:r>
          </w:p>
        </w:tc>
        <w:tc>
          <w:tcPr>
            <w:tcW w:w="1530" w:type="pct"/>
            <w:tcBorders>
              <w:top w:val="single" w:sz="4" w:space="0" w:color="D0CECE"/>
              <w:left w:val="single" w:sz="4" w:space="0" w:color="D0CECE"/>
              <w:bottom w:val="single" w:sz="4" w:space="0" w:color="D0CECE"/>
              <w:right w:val="single" w:sz="4" w:space="0" w:color="D0CECE"/>
            </w:tcBorders>
          </w:tcPr>
          <w:p w14:paraId="176CB1FA"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 xml:space="preserve">Chỉ xuất hiện sau khi đã có sản phẩm trong giỏ. </w:t>
            </w:r>
          </w:p>
          <w:p w14:paraId="3FF48815" w14:textId="77777777" w:rsidR="001D41A2" w:rsidRPr="00465078" w:rsidRDefault="001D41A2" w:rsidP="001D41A2">
            <w:pPr>
              <w:spacing w:before="40" w:after="40" w:line="300" w:lineRule="auto"/>
              <w:contextualSpacing/>
              <w:rPr>
                <w:rFonts w:eastAsia="Calibri" w:cs="Times New Roman"/>
                <w:noProof/>
                <w:color w:val="171717"/>
                <w:sz w:val="26"/>
                <w:szCs w:val="26"/>
                <w:lang w:val="vi-VN"/>
              </w:rPr>
            </w:pPr>
            <w:r w:rsidRPr="00465078">
              <w:rPr>
                <w:rFonts w:eastAsia="Calibri" w:cs="Times New Roman"/>
                <w:noProof/>
                <w:color w:val="171717"/>
                <w:sz w:val="26"/>
                <w:szCs w:val="26"/>
                <w:lang w:val="vi-VN"/>
              </w:rPr>
              <w:t xml:space="preserve">Nếu chưa chọn nhà cung cấp sẽ từ chối lập phiếu, hiện thông báo yêu cầu </w:t>
            </w:r>
            <w:r w:rsidRPr="00465078">
              <w:rPr>
                <w:rFonts w:eastAsia="Calibri" w:cs="Times New Roman"/>
                <w:noProof/>
                <w:color w:val="171717"/>
                <w:sz w:val="26"/>
                <w:szCs w:val="26"/>
              </w:rPr>
              <w:t>c</w:t>
            </w:r>
            <w:r w:rsidRPr="00465078">
              <w:rPr>
                <w:rFonts w:eastAsia="Calibri" w:cs="Times New Roman"/>
                <w:noProof/>
                <w:color w:val="171717"/>
                <w:sz w:val="26"/>
                <w:szCs w:val="26"/>
                <w:lang w:val="vi-VN"/>
              </w:rPr>
              <w:t>h</w:t>
            </w:r>
            <w:r w:rsidRPr="00465078">
              <w:rPr>
                <w:rFonts w:eastAsia="Calibri" w:cs="Times New Roman"/>
                <w:noProof/>
                <w:color w:val="171717"/>
                <w:sz w:val="26"/>
                <w:szCs w:val="26"/>
              </w:rPr>
              <w:t>ọn đủ thông tin</w:t>
            </w:r>
            <w:r w:rsidRPr="00465078">
              <w:rPr>
                <w:rFonts w:eastAsia="Calibri" w:cs="Times New Roman"/>
                <w:noProof/>
                <w:color w:val="171717"/>
                <w:sz w:val="26"/>
                <w:szCs w:val="26"/>
                <w:lang w:val="vi-VN"/>
              </w:rPr>
              <w:t>. </w:t>
            </w:r>
          </w:p>
        </w:tc>
      </w:tr>
    </w:tbl>
    <w:p w14:paraId="0429FB0F" w14:textId="77777777" w:rsidR="001D41A2" w:rsidRPr="001D41A2" w:rsidRDefault="001D41A2" w:rsidP="00EC43F9">
      <w:pPr>
        <w:pStyle w:val="111"/>
        <w:rPr>
          <w:rFonts w:eastAsia="Yu Gothic Light"/>
          <w:b w:val="0"/>
          <w:color w:val="171717"/>
          <w:szCs w:val="24"/>
          <w:lang w:val="vi-VN"/>
        </w:rPr>
      </w:pPr>
      <w:bookmarkStart w:id="131" w:name="_Toc168520340"/>
      <w:r w:rsidRPr="001D41A2">
        <w:rPr>
          <w:lang w:val="vi-VN"/>
        </w:rPr>
        <w:t>Màn hình tra cứu phiếu mua</w:t>
      </w:r>
      <w:bookmarkEnd w:id="131"/>
    </w:p>
    <w:p w14:paraId="59911D81" w14:textId="77777777" w:rsidR="001D41A2" w:rsidRPr="00465078" w:rsidRDefault="001D41A2" w:rsidP="00465078">
      <w:pPr>
        <w:pStyle w:val="1111"/>
        <w:rPr>
          <w:rFonts w:eastAsia="Yu Gothic Light"/>
          <w:i/>
          <w:color w:val="171717"/>
          <w:lang w:val="vi-VN"/>
        </w:rPr>
      </w:pPr>
      <w:r w:rsidRPr="00465078">
        <w:t>Giao</w:t>
      </w:r>
      <w:r w:rsidRPr="00465078">
        <w:rPr>
          <w:rFonts w:eastAsia="Yu Gothic Light"/>
          <w:i/>
          <w:color w:val="171717"/>
          <w:lang w:val="vi-VN"/>
        </w:rPr>
        <w:t xml:space="preserve"> diện</w:t>
      </w:r>
    </w:p>
    <w:p w14:paraId="2F25BA67" w14:textId="4A39BDC1" w:rsidR="001D41A2" w:rsidRPr="001D41A2" w:rsidRDefault="009C25D9"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9C25D9">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24317A91" wp14:editId="79217603">
            <wp:extent cx="5957570" cy="3516630"/>
            <wp:effectExtent l="0" t="0" r="0" b="0"/>
            <wp:docPr id="153059237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2373" name="Hình ảnh 1" descr="Ảnh có chứa văn bản, ảnh chụp màn hình, phần mềm, số&#10;&#10;Mô tả được tạo tự động"/>
                    <pic:cNvPicPr/>
                  </pic:nvPicPr>
                  <pic:blipFill>
                    <a:blip r:embed="rId53"/>
                    <a:stretch>
                      <a:fillRect/>
                    </a:stretch>
                  </pic:blipFill>
                  <pic:spPr>
                    <a:xfrm>
                      <a:off x="0" y="0"/>
                      <a:ext cx="5957570" cy="3516630"/>
                    </a:xfrm>
                    <a:prstGeom prst="rect">
                      <a:avLst/>
                    </a:prstGeom>
                  </pic:spPr>
                </pic:pic>
              </a:graphicData>
            </a:graphic>
          </wp:inline>
        </w:drawing>
      </w:r>
    </w:p>
    <w:p w14:paraId="556CC168"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2" w:name="_Toc138163005"/>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12</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tra cứu phiếu mua</w:t>
      </w:r>
      <w:bookmarkEnd w:id="132"/>
    </w:p>
    <w:p w14:paraId="48449144" w14:textId="36986DCE" w:rsidR="001D41A2" w:rsidRPr="001D41A2" w:rsidRDefault="00EA6EF0"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EA6EF0">
        <w:rPr>
          <w:rFonts w:ascii="Times New Roman" w:eastAsia="Yu Mincho" w:hAnsi="Times New Roman" w:cs="Arial"/>
          <w:noProof/>
          <w:color w:val="171717"/>
          <w:kern w:val="0"/>
          <w:sz w:val="26"/>
          <w:bdr w:val="none" w:sz="0" w:space="0" w:color="auto" w:frame="1"/>
          <w14:ligatures w14:val="none"/>
        </w:rPr>
        <w:drawing>
          <wp:inline distT="0" distB="0" distL="0" distR="0" wp14:anchorId="10B949D0" wp14:editId="2FA6C1EC">
            <wp:extent cx="5957570" cy="4198620"/>
            <wp:effectExtent l="0" t="0" r="0" b="0"/>
            <wp:docPr id="213775881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8819" name="Hình ảnh 1" descr="Ảnh có chứa văn bản, ảnh chụp màn hình, phần mềm, số&#10;&#10;Mô tả được tạo tự động"/>
                    <pic:cNvPicPr/>
                  </pic:nvPicPr>
                  <pic:blipFill>
                    <a:blip r:embed="rId54"/>
                    <a:stretch>
                      <a:fillRect/>
                    </a:stretch>
                  </pic:blipFill>
                  <pic:spPr>
                    <a:xfrm>
                      <a:off x="0" y="0"/>
                      <a:ext cx="5957570" cy="4198620"/>
                    </a:xfrm>
                    <a:prstGeom prst="rect">
                      <a:avLst/>
                    </a:prstGeom>
                  </pic:spPr>
                </pic:pic>
              </a:graphicData>
            </a:graphic>
          </wp:inline>
        </w:drawing>
      </w:r>
    </w:p>
    <w:p w14:paraId="0985B96B"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3" w:name="_Toc138163006"/>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13</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xml:space="preserve">. </w:t>
      </w:r>
      <w:r w:rsidRPr="001D41A2">
        <w:rPr>
          <w:rFonts w:ascii="Times New Roman" w:eastAsia="Calibri" w:hAnsi="Times New Roman" w:cs="Arial"/>
          <w:i/>
          <w:iCs/>
          <w:noProof/>
          <w:color w:val="3B3838"/>
          <w:sz w:val="26"/>
          <w:szCs w:val="18"/>
        </w:rPr>
        <w:t xml:space="preserve">Màn hình </w:t>
      </w:r>
      <w:r w:rsidRPr="001D41A2">
        <w:rPr>
          <w:rFonts w:ascii="Times New Roman" w:eastAsia="Calibri" w:hAnsi="Times New Roman" w:cs="Arial"/>
          <w:i/>
          <w:iCs/>
          <w:noProof/>
          <w:color w:val="3B3838"/>
          <w:sz w:val="26"/>
          <w:szCs w:val="18"/>
          <w:lang w:val="vi-VN"/>
        </w:rPr>
        <w:t>Form detail modal</w:t>
      </w:r>
      <w:bookmarkEnd w:id="133"/>
    </w:p>
    <w:p w14:paraId="6A26FDEF" w14:textId="77777777" w:rsidR="001D41A2" w:rsidRPr="001D41A2" w:rsidRDefault="001D41A2" w:rsidP="00EC43F9">
      <w:pPr>
        <w:pStyle w:val="1111"/>
        <w:rPr>
          <w:rFonts w:eastAsia="Yu Gothic Light"/>
          <w:b w:val="0"/>
          <w:i/>
          <w:color w:val="171717"/>
          <w:lang w:val="vi-VN"/>
        </w:rPr>
      </w:pPr>
      <w:r w:rsidRPr="001D41A2">
        <w:rPr>
          <w:lang w:val="vi-VN"/>
        </w:rPr>
        <w:t>Mô tả các đối tượng trên màn hình</w:t>
      </w:r>
    </w:p>
    <w:p w14:paraId="74E89F46"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4" w:name="_Toc138162916"/>
      <w:r w:rsidRPr="001D41A2">
        <w:rPr>
          <w:rFonts w:ascii="Times New Roman" w:eastAsia="Calibri" w:hAnsi="Times New Roman" w:cs="Arial"/>
          <w:i/>
          <w:iCs/>
          <w:noProof/>
          <w:color w:val="3B3838"/>
          <w:sz w:val="26"/>
          <w:szCs w:val="18"/>
          <w:lang w:val="vi-VN"/>
        </w:rPr>
        <w:lastRenderedPageBreak/>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12</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phiếu mua</w:t>
      </w:r>
      <w:bookmarkEnd w:id="134"/>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734"/>
        <w:gridCol w:w="1413"/>
        <w:gridCol w:w="1423"/>
        <w:gridCol w:w="2758"/>
        <w:gridCol w:w="2071"/>
      </w:tblGrid>
      <w:tr w:rsidR="001D41A2" w:rsidRPr="001D41A2" w14:paraId="4A09A307" w14:textId="77777777" w:rsidTr="009C25D9">
        <w:trPr>
          <w:trHeight w:val="425"/>
        </w:trPr>
        <w:tc>
          <w:tcPr>
            <w:tcW w:w="40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B333E63"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bookmarkStart w:id="135" w:name="_Hlk168597138"/>
            <w:r w:rsidRPr="00465078">
              <w:rPr>
                <w:rFonts w:eastAsia="Calibri" w:cs="Arial"/>
                <w:b/>
                <w:bCs/>
                <w:noProof/>
                <w:color w:val="FFFFFF"/>
                <w:sz w:val="26"/>
                <w:szCs w:val="26"/>
                <w:lang w:val="vi-VN"/>
              </w:rPr>
              <w:t>STT</w:t>
            </w:r>
          </w:p>
        </w:tc>
        <w:tc>
          <w:tcPr>
            <w:tcW w:w="1051"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17ED1C7B"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E6A5D37"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1871292"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5E0542A"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Ghi chú</w:t>
            </w:r>
          </w:p>
        </w:tc>
      </w:tr>
      <w:tr w:rsidR="001D41A2" w:rsidRPr="001D41A2" w14:paraId="14950F2E" w14:textId="77777777" w:rsidTr="009C25D9">
        <w:tc>
          <w:tcPr>
            <w:tcW w:w="400" w:type="pct"/>
            <w:tcBorders>
              <w:top w:val="single" w:sz="4" w:space="0" w:color="000000"/>
              <w:left w:val="single" w:sz="4" w:space="0" w:color="D0CECE"/>
              <w:bottom w:val="single" w:sz="4" w:space="0" w:color="D0CECE"/>
              <w:right w:val="single" w:sz="4" w:space="0" w:color="D0CECE"/>
            </w:tcBorders>
          </w:tcPr>
          <w:p w14:paraId="6EC0203A"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w:t>
            </w:r>
          </w:p>
        </w:tc>
        <w:tc>
          <w:tcPr>
            <w:tcW w:w="1051" w:type="pct"/>
            <w:gridSpan w:val="2"/>
            <w:tcBorders>
              <w:top w:val="single" w:sz="4" w:space="0" w:color="000000"/>
              <w:left w:val="single" w:sz="4" w:space="0" w:color="D0CECE"/>
              <w:bottom w:val="single" w:sz="4" w:space="0" w:color="D0CECE"/>
              <w:right w:val="single" w:sz="4" w:space="0" w:color="D0CECE"/>
            </w:tcBorders>
          </w:tcPr>
          <w:p w14:paraId="5BA1455C"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formTab</w:t>
            </w:r>
          </w:p>
        </w:tc>
        <w:tc>
          <w:tcPr>
            <w:tcW w:w="727" w:type="pct"/>
            <w:tcBorders>
              <w:top w:val="single" w:sz="4" w:space="0" w:color="000000"/>
              <w:left w:val="single" w:sz="4" w:space="0" w:color="D0CECE"/>
              <w:bottom w:val="single" w:sz="4" w:space="0" w:color="D0CECE"/>
              <w:right w:val="single" w:sz="4" w:space="0" w:color="D0CECE"/>
            </w:tcBorders>
          </w:tcPr>
          <w:p w14:paraId="54EEB0A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000000"/>
              <w:left w:val="single" w:sz="4" w:space="0" w:color="D0CECE"/>
              <w:bottom w:val="single" w:sz="4" w:space="0" w:color="D0CECE"/>
              <w:right w:val="single" w:sz="4" w:space="0" w:color="D0CECE"/>
            </w:tcBorders>
          </w:tcPr>
          <w:p w14:paraId="63FC463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lập phiếu mua.</w:t>
            </w:r>
          </w:p>
        </w:tc>
        <w:tc>
          <w:tcPr>
            <w:tcW w:w="1207" w:type="pct"/>
            <w:tcBorders>
              <w:top w:val="single" w:sz="4" w:space="0" w:color="000000"/>
              <w:left w:val="single" w:sz="4" w:space="0" w:color="D0CECE"/>
              <w:bottom w:val="single" w:sz="4" w:space="0" w:color="D0CECE"/>
              <w:right w:val="single" w:sz="4" w:space="0" w:color="D0CECE"/>
            </w:tcBorders>
          </w:tcPr>
          <w:p w14:paraId="601EB1B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49ECA93" w14:textId="77777777" w:rsidTr="009C25D9">
        <w:tc>
          <w:tcPr>
            <w:tcW w:w="400" w:type="pct"/>
            <w:tcBorders>
              <w:top w:val="single" w:sz="4" w:space="0" w:color="D0CECE"/>
              <w:left w:val="single" w:sz="4" w:space="0" w:color="D0CECE"/>
              <w:bottom w:val="single" w:sz="4" w:space="0" w:color="D0CECE"/>
              <w:right w:val="single" w:sz="4" w:space="0" w:color="D0CECE"/>
            </w:tcBorders>
          </w:tcPr>
          <w:p w14:paraId="35740CB0"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2</w:t>
            </w:r>
          </w:p>
        </w:tc>
        <w:tc>
          <w:tcPr>
            <w:tcW w:w="1051" w:type="pct"/>
            <w:gridSpan w:val="2"/>
            <w:tcBorders>
              <w:top w:val="single" w:sz="4" w:space="0" w:color="D0CECE"/>
              <w:left w:val="single" w:sz="4" w:space="0" w:color="D0CECE"/>
              <w:bottom w:val="single" w:sz="4" w:space="0" w:color="D0CECE"/>
              <w:right w:val="single" w:sz="4" w:space="0" w:color="D0CECE"/>
            </w:tcBorders>
          </w:tcPr>
          <w:p w14:paraId="40177F86"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searchTab</w:t>
            </w:r>
          </w:p>
        </w:tc>
        <w:tc>
          <w:tcPr>
            <w:tcW w:w="727" w:type="pct"/>
            <w:tcBorders>
              <w:top w:val="single" w:sz="4" w:space="0" w:color="D0CECE"/>
              <w:left w:val="single" w:sz="4" w:space="0" w:color="D0CECE"/>
              <w:bottom w:val="single" w:sz="4" w:space="0" w:color="D0CECE"/>
              <w:right w:val="single" w:sz="4" w:space="0" w:color="D0CECE"/>
            </w:tcBorders>
          </w:tcPr>
          <w:p w14:paraId="60840B5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44B5379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tra cứu phiếu mua.</w:t>
            </w:r>
          </w:p>
        </w:tc>
        <w:tc>
          <w:tcPr>
            <w:tcW w:w="1207" w:type="pct"/>
            <w:tcBorders>
              <w:top w:val="single" w:sz="4" w:space="0" w:color="D0CECE"/>
              <w:left w:val="single" w:sz="4" w:space="0" w:color="D0CECE"/>
              <w:bottom w:val="single" w:sz="4" w:space="0" w:color="D0CECE"/>
              <w:right w:val="single" w:sz="4" w:space="0" w:color="D0CECE"/>
            </w:tcBorders>
          </w:tcPr>
          <w:p w14:paraId="7722944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EDDE172" w14:textId="77777777" w:rsidTr="009C25D9">
        <w:tc>
          <w:tcPr>
            <w:tcW w:w="400" w:type="pct"/>
            <w:tcBorders>
              <w:top w:val="single" w:sz="4" w:space="0" w:color="D0CECE"/>
              <w:left w:val="single" w:sz="4" w:space="0" w:color="D0CECE"/>
              <w:bottom w:val="single" w:sz="4" w:space="0" w:color="D0CECE"/>
              <w:right w:val="single" w:sz="4" w:space="0" w:color="D0CECE"/>
            </w:tcBorders>
          </w:tcPr>
          <w:p w14:paraId="5ACE232C"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3</w:t>
            </w:r>
          </w:p>
        </w:tc>
        <w:tc>
          <w:tcPr>
            <w:tcW w:w="1051" w:type="pct"/>
            <w:gridSpan w:val="2"/>
            <w:tcBorders>
              <w:top w:val="single" w:sz="4" w:space="0" w:color="D0CECE"/>
              <w:left w:val="single" w:sz="4" w:space="0" w:color="D0CECE"/>
              <w:bottom w:val="single" w:sz="4" w:space="0" w:color="D0CECE"/>
              <w:right w:val="single" w:sz="4" w:space="0" w:color="D0CECE"/>
            </w:tcBorders>
          </w:tcPr>
          <w:p w14:paraId="31282A8C"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formTitle</w:t>
            </w:r>
          </w:p>
        </w:tc>
        <w:tc>
          <w:tcPr>
            <w:tcW w:w="727" w:type="pct"/>
            <w:tcBorders>
              <w:top w:val="single" w:sz="4" w:space="0" w:color="D0CECE"/>
              <w:left w:val="single" w:sz="4" w:space="0" w:color="D0CECE"/>
              <w:bottom w:val="single" w:sz="4" w:space="0" w:color="D0CECE"/>
              <w:right w:val="single" w:sz="4" w:space="0" w:color="D0CECE"/>
            </w:tcBorders>
          </w:tcPr>
          <w:p w14:paraId="6CF5155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Typography</w:t>
            </w:r>
          </w:p>
        </w:tc>
        <w:tc>
          <w:tcPr>
            <w:tcW w:w="1615" w:type="pct"/>
            <w:tcBorders>
              <w:top w:val="single" w:sz="4" w:space="0" w:color="D0CECE"/>
              <w:left w:val="single" w:sz="4" w:space="0" w:color="D0CECE"/>
              <w:bottom w:val="single" w:sz="4" w:space="0" w:color="D0CECE"/>
              <w:right w:val="single" w:sz="4" w:space="0" w:color="D0CECE"/>
            </w:tcBorders>
          </w:tcPr>
          <w:p w14:paraId="1140E50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Tiêu đề form.</w:t>
            </w:r>
          </w:p>
        </w:tc>
        <w:tc>
          <w:tcPr>
            <w:tcW w:w="1207" w:type="pct"/>
            <w:tcBorders>
              <w:top w:val="single" w:sz="4" w:space="0" w:color="D0CECE"/>
              <w:left w:val="single" w:sz="4" w:space="0" w:color="D0CECE"/>
              <w:bottom w:val="single" w:sz="4" w:space="0" w:color="D0CECE"/>
              <w:right w:val="single" w:sz="4" w:space="0" w:color="D0CECE"/>
            </w:tcBorders>
          </w:tcPr>
          <w:p w14:paraId="019F1464"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7F9ED67" w14:textId="77777777" w:rsidTr="009C25D9">
        <w:tc>
          <w:tcPr>
            <w:tcW w:w="400" w:type="pct"/>
            <w:tcBorders>
              <w:top w:val="single" w:sz="4" w:space="0" w:color="D0CECE"/>
              <w:left w:val="single" w:sz="4" w:space="0" w:color="D0CECE"/>
              <w:bottom w:val="single" w:sz="4" w:space="0" w:color="D0CECE"/>
              <w:right w:val="single" w:sz="4" w:space="0" w:color="D0CECE"/>
            </w:tcBorders>
          </w:tcPr>
          <w:p w14:paraId="62F03A43" w14:textId="6EB6BDCA" w:rsidR="001D41A2" w:rsidRPr="00465078" w:rsidRDefault="009C25D9" w:rsidP="001D41A2">
            <w:pPr>
              <w:spacing w:before="40" w:after="40" w:line="300" w:lineRule="auto"/>
              <w:contextualSpacing/>
              <w:jc w:val="center"/>
              <w:rPr>
                <w:rFonts w:eastAsia="Calibri" w:cs="Arial"/>
                <w:color w:val="171717"/>
                <w:sz w:val="26"/>
                <w:szCs w:val="26"/>
              </w:rPr>
            </w:pPr>
            <w:r w:rsidRPr="00465078">
              <w:rPr>
                <w:rFonts w:eastAsia="Calibri" w:cs="Arial"/>
                <w:noProof/>
                <w:color w:val="171717"/>
                <w:sz w:val="26"/>
                <w:szCs w:val="26"/>
              </w:rPr>
              <w:t>4</w:t>
            </w:r>
          </w:p>
        </w:tc>
        <w:tc>
          <w:tcPr>
            <w:tcW w:w="1051" w:type="pct"/>
            <w:gridSpan w:val="2"/>
            <w:tcBorders>
              <w:top w:val="single" w:sz="4" w:space="0" w:color="D0CECE"/>
              <w:left w:val="single" w:sz="4" w:space="0" w:color="D0CECE"/>
              <w:bottom w:val="single" w:sz="4" w:space="0" w:color="D0CECE"/>
              <w:right w:val="single" w:sz="4" w:space="0" w:color="D0CECE"/>
            </w:tcBorders>
          </w:tcPr>
          <w:p w14:paraId="34F80265"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tableContainer</w:t>
            </w:r>
          </w:p>
        </w:tc>
        <w:tc>
          <w:tcPr>
            <w:tcW w:w="727" w:type="pct"/>
            <w:tcBorders>
              <w:top w:val="single" w:sz="4" w:space="0" w:color="D0CECE"/>
              <w:left w:val="single" w:sz="4" w:space="0" w:color="D0CECE"/>
              <w:bottom w:val="single" w:sz="4" w:space="0" w:color="D0CECE"/>
              <w:right w:val="single" w:sz="4" w:space="0" w:color="D0CECE"/>
            </w:tcBorders>
          </w:tcPr>
          <w:p w14:paraId="29809F4E"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Container</w:t>
            </w:r>
          </w:p>
        </w:tc>
        <w:tc>
          <w:tcPr>
            <w:tcW w:w="1615" w:type="pct"/>
            <w:tcBorders>
              <w:top w:val="single" w:sz="4" w:space="0" w:color="D0CECE"/>
              <w:left w:val="single" w:sz="4" w:space="0" w:color="D0CECE"/>
              <w:bottom w:val="single" w:sz="4" w:space="0" w:color="D0CECE"/>
              <w:right w:val="single" w:sz="4" w:space="0" w:color="D0CECE"/>
            </w:tcBorders>
          </w:tcPr>
          <w:p w14:paraId="466C392B"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Hiển thị các form trong database.</w:t>
            </w:r>
          </w:p>
        </w:tc>
        <w:tc>
          <w:tcPr>
            <w:tcW w:w="1207" w:type="pct"/>
            <w:tcBorders>
              <w:top w:val="single" w:sz="4" w:space="0" w:color="D0CECE"/>
              <w:left w:val="single" w:sz="4" w:space="0" w:color="D0CECE"/>
              <w:bottom w:val="single" w:sz="4" w:space="0" w:color="D0CECE"/>
              <w:right w:val="single" w:sz="4" w:space="0" w:color="D0CECE"/>
            </w:tcBorders>
          </w:tcPr>
          <w:p w14:paraId="40DA0B8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Các cột đều có thể dùng để Sort (Theo tên, giá, ngày,…)</w:t>
            </w:r>
          </w:p>
        </w:tc>
      </w:tr>
      <w:tr w:rsidR="001D41A2" w:rsidRPr="001D41A2" w14:paraId="780C5971" w14:textId="77777777" w:rsidTr="009C25D9">
        <w:tc>
          <w:tcPr>
            <w:tcW w:w="400" w:type="pct"/>
            <w:tcBorders>
              <w:top w:val="single" w:sz="4" w:space="0" w:color="D0CECE"/>
              <w:left w:val="single" w:sz="4" w:space="0" w:color="D0CECE"/>
              <w:bottom w:val="single" w:sz="4" w:space="0" w:color="D0CECE"/>
              <w:right w:val="single" w:sz="4" w:space="0" w:color="D0CECE"/>
            </w:tcBorders>
          </w:tcPr>
          <w:p w14:paraId="1A153F58" w14:textId="3D7660C3" w:rsidR="001D41A2" w:rsidRPr="00465078" w:rsidRDefault="009C25D9" w:rsidP="001D41A2">
            <w:pPr>
              <w:spacing w:before="40" w:after="40" w:line="300" w:lineRule="auto"/>
              <w:contextualSpacing/>
              <w:jc w:val="center"/>
              <w:rPr>
                <w:rFonts w:eastAsia="Calibri" w:cs="Arial"/>
                <w:color w:val="171717"/>
                <w:sz w:val="26"/>
                <w:szCs w:val="26"/>
              </w:rPr>
            </w:pPr>
            <w:r w:rsidRPr="00465078">
              <w:rPr>
                <w:rFonts w:eastAsia="Calibri" w:cs="Arial"/>
                <w:noProof/>
                <w:color w:val="171717"/>
                <w:sz w:val="26"/>
                <w:szCs w:val="26"/>
              </w:rPr>
              <w:t>5</w:t>
            </w:r>
          </w:p>
        </w:tc>
        <w:tc>
          <w:tcPr>
            <w:tcW w:w="1051" w:type="pct"/>
            <w:gridSpan w:val="2"/>
            <w:tcBorders>
              <w:top w:val="single" w:sz="4" w:space="0" w:color="D0CECE"/>
              <w:left w:val="single" w:sz="4" w:space="0" w:color="D0CECE"/>
              <w:bottom w:val="single" w:sz="4" w:space="0" w:color="D0CECE"/>
              <w:right w:val="single" w:sz="4" w:space="0" w:color="D0CECE"/>
            </w:tcBorders>
          </w:tcPr>
          <w:p w14:paraId="3C2BCBE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detailButton</w:t>
            </w:r>
          </w:p>
        </w:tc>
        <w:tc>
          <w:tcPr>
            <w:tcW w:w="727" w:type="pct"/>
            <w:tcBorders>
              <w:top w:val="single" w:sz="4" w:space="0" w:color="D0CECE"/>
              <w:left w:val="single" w:sz="4" w:space="0" w:color="D0CECE"/>
              <w:bottom w:val="single" w:sz="4" w:space="0" w:color="D0CECE"/>
              <w:right w:val="single" w:sz="4" w:space="0" w:color="D0CECE"/>
            </w:tcBorders>
          </w:tcPr>
          <w:p w14:paraId="773AABA4"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20D7B867"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Hiển thị {Form detail modal}</w:t>
            </w:r>
          </w:p>
        </w:tc>
        <w:tc>
          <w:tcPr>
            <w:tcW w:w="1207" w:type="pct"/>
            <w:tcBorders>
              <w:top w:val="single" w:sz="4" w:space="0" w:color="D0CECE"/>
              <w:left w:val="single" w:sz="4" w:space="0" w:color="D0CECE"/>
              <w:bottom w:val="single" w:sz="4" w:space="0" w:color="D0CECE"/>
              <w:right w:val="single" w:sz="4" w:space="0" w:color="D0CECE"/>
            </w:tcBorders>
          </w:tcPr>
          <w:p w14:paraId="0ECA0AC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0BA164F" w14:textId="77777777" w:rsidTr="009C25D9">
        <w:trPr>
          <w:trHeight w:val="421"/>
        </w:trPr>
        <w:tc>
          <w:tcPr>
            <w:tcW w:w="400" w:type="pct"/>
            <w:tcBorders>
              <w:top w:val="single" w:sz="4" w:space="0" w:color="D0CECE"/>
              <w:left w:val="single" w:sz="4" w:space="0" w:color="D0CECE"/>
              <w:bottom w:val="single" w:sz="4" w:space="0" w:color="D0CECE"/>
              <w:right w:val="single" w:sz="4" w:space="0" w:color="D0CECE"/>
            </w:tcBorders>
          </w:tcPr>
          <w:p w14:paraId="0CD04C80"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p>
        </w:tc>
        <w:tc>
          <w:tcPr>
            <w:tcW w:w="324" w:type="pct"/>
            <w:tcBorders>
              <w:top w:val="single" w:sz="4" w:space="0" w:color="D0CECE"/>
              <w:left w:val="single" w:sz="4" w:space="0" w:color="D0CECE"/>
              <w:bottom w:val="single" w:sz="4" w:space="0" w:color="D0CECE"/>
              <w:right w:val="single" w:sz="4" w:space="0" w:color="D0CECE"/>
            </w:tcBorders>
          </w:tcPr>
          <w:p w14:paraId="2E137523" w14:textId="298BD974"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w:t>
            </w:r>
            <w:r w:rsidR="00EA6EF0" w:rsidRPr="00465078">
              <w:rPr>
                <w:rFonts w:eastAsia="Calibri" w:cs="Arial"/>
                <w:noProof/>
                <w:color w:val="171717"/>
                <w:sz w:val="26"/>
                <w:szCs w:val="26"/>
              </w:rPr>
              <w:t>5</w:t>
            </w:r>
            <w:r w:rsidRPr="00465078">
              <w:rPr>
                <w:rFonts w:eastAsia="Calibri" w:cs="Arial"/>
                <w:noProof/>
                <w:color w:val="171717"/>
                <w:sz w:val="26"/>
                <w:szCs w:val="26"/>
                <w:lang w:val="vi-VN"/>
              </w:rPr>
              <w:t>.1) </w:t>
            </w:r>
          </w:p>
        </w:tc>
        <w:tc>
          <w:tcPr>
            <w:tcW w:w="727" w:type="pct"/>
            <w:tcBorders>
              <w:top w:val="single" w:sz="4" w:space="0" w:color="D0CECE"/>
              <w:left w:val="single" w:sz="4" w:space="0" w:color="D0CECE"/>
              <w:bottom w:val="single" w:sz="4" w:space="0" w:color="D0CECE"/>
              <w:right w:val="single" w:sz="4" w:space="0" w:color="D0CECE"/>
            </w:tcBorders>
          </w:tcPr>
          <w:p w14:paraId="3B8180C1"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closeButton</w:t>
            </w:r>
          </w:p>
        </w:tc>
        <w:tc>
          <w:tcPr>
            <w:tcW w:w="727" w:type="pct"/>
            <w:tcBorders>
              <w:top w:val="single" w:sz="4" w:space="0" w:color="D0CECE"/>
              <w:left w:val="single" w:sz="4" w:space="0" w:color="D0CECE"/>
              <w:bottom w:val="single" w:sz="4" w:space="0" w:color="D0CECE"/>
              <w:right w:val="single" w:sz="4" w:space="0" w:color="D0CECE"/>
            </w:tcBorders>
          </w:tcPr>
          <w:p w14:paraId="72353910"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 </w:t>
            </w:r>
          </w:p>
        </w:tc>
        <w:tc>
          <w:tcPr>
            <w:tcW w:w="1615" w:type="pct"/>
            <w:tcBorders>
              <w:top w:val="single" w:sz="4" w:space="0" w:color="D0CECE"/>
              <w:left w:val="single" w:sz="4" w:space="0" w:color="D0CECE"/>
              <w:bottom w:val="single" w:sz="4" w:space="0" w:color="D0CECE"/>
              <w:right w:val="single" w:sz="4" w:space="0" w:color="D0CECE"/>
            </w:tcBorders>
          </w:tcPr>
          <w:p w14:paraId="7EDB098E"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Đóng modal </w:t>
            </w:r>
          </w:p>
        </w:tc>
        <w:tc>
          <w:tcPr>
            <w:tcW w:w="1207" w:type="pct"/>
            <w:tcBorders>
              <w:top w:val="single" w:sz="4" w:space="0" w:color="D0CECE"/>
              <w:left w:val="single" w:sz="4" w:space="0" w:color="D0CECE"/>
              <w:bottom w:val="single" w:sz="4" w:space="0" w:color="D0CECE"/>
              <w:right w:val="single" w:sz="4" w:space="0" w:color="D0CECE"/>
            </w:tcBorders>
          </w:tcPr>
          <w:p w14:paraId="340A786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9AD150C" w14:textId="77777777" w:rsidTr="009C25D9">
        <w:tc>
          <w:tcPr>
            <w:tcW w:w="400" w:type="pct"/>
            <w:tcBorders>
              <w:top w:val="single" w:sz="4" w:space="0" w:color="D0CECE"/>
              <w:left w:val="single" w:sz="4" w:space="0" w:color="D0CECE"/>
              <w:bottom w:val="single" w:sz="4" w:space="0" w:color="D0CECE"/>
              <w:right w:val="single" w:sz="4" w:space="0" w:color="D0CECE"/>
            </w:tcBorders>
          </w:tcPr>
          <w:p w14:paraId="4DF69716" w14:textId="7D78B6AB" w:rsidR="001D41A2" w:rsidRPr="00465078" w:rsidRDefault="009C25D9" w:rsidP="001D41A2">
            <w:pPr>
              <w:spacing w:before="40" w:after="40" w:line="300" w:lineRule="auto"/>
              <w:contextualSpacing/>
              <w:jc w:val="center"/>
              <w:rPr>
                <w:rFonts w:eastAsia="Calibri" w:cs="Arial"/>
                <w:color w:val="171717"/>
                <w:sz w:val="26"/>
                <w:szCs w:val="26"/>
              </w:rPr>
            </w:pPr>
            <w:r w:rsidRPr="00465078">
              <w:rPr>
                <w:rFonts w:eastAsia="Calibri" w:cs="Arial"/>
                <w:noProof/>
                <w:color w:val="171717"/>
                <w:sz w:val="26"/>
                <w:szCs w:val="26"/>
              </w:rPr>
              <w:t>6</w:t>
            </w:r>
          </w:p>
        </w:tc>
        <w:tc>
          <w:tcPr>
            <w:tcW w:w="1051" w:type="pct"/>
            <w:gridSpan w:val="2"/>
            <w:tcBorders>
              <w:top w:val="single" w:sz="4" w:space="0" w:color="D0CECE"/>
              <w:left w:val="single" w:sz="4" w:space="0" w:color="D0CECE"/>
              <w:bottom w:val="single" w:sz="4" w:space="0" w:color="D0CECE"/>
              <w:right w:val="single" w:sz="4" w:space="0" w:color="D0CECE"/>
            </w:tcBorders>
          </w:tcPr>
          <w:p w14:paraId="080EFE4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deleteButton</w:t>
            </w:r>
          </w:p>
        </w:tc>
        <w:tc>
          <w:tcPr>
            <w:tcW w:w="727" w:type="pct"/>
            <w:tcBorders>
              <w:top w:val="single" w:sz="4" w:space="0" w:color="D0CECE"/>
              <w:left w:val="single" w:sz="4" w:space="0" w:color="D0CECE"/>
              <w:bottom w:val="single" w:sz="4" w:space="0" w:color="D0CECE"/>
              <w:right w:val="single" w:sz="4" w:space="0" w:color="D0CECE"/>
            </w:tcBorders>
          </w:tcPr>
          <w:p w14:paraId="423E017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5FCA64D4"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Xóa form khỏi database.</w:t>
            </w:r>
          </w:p>
        </w:tc>
        <w:tc>
          <w:tcPr>
            <w:tcW w:w="1207" w:type="pct"/>
            <w:tcBorders>
              <w:top w:val="single" w:sz="4" w:space="0" w:color="D0CECE"/>
              <w:left w:val="single" w:sz="4" w:space="0" w:color="D0CECE"/>
              <w:bottom w:val="single" w:sz="4" w:space="0" w:color="D0CECE"/>
              <w:right w:val="single" w:sz="4" w:space="0" w:color="D0CECE"/>
            </w:tcBorders>
          </w:tcPr>
          <w:p w14:paraId="728B00DD" w14:textId="372B812E" w:rsidR="001D41A2" w:rsidRPr="00465078" w:rsidRDefault="001D41A2" w:rsidP="001D41A2">
            <w:pPr>
              <w:spacing w:before="40" w:after="40" w:line="300" w:lineRule="auto"/>
              <w:contextualSpacing/>
              <w:rPr>
                <w:rFonts w:eastAsia="Calibri" w:cs="Arial"/>
                <w:noProof/>
                <w:color w:val="171717"/>
                <w:sz w:val="26"/>
                <w:szCs w:val="26"/>
                <w:lang w:val="vi-VN"/>
              </w:rPr>
            </w:pPr>
          </w:p>
        </w:tc>
      </w:tr>
    </w:tbl>
    <w:bookmarkEnd w:id="135"/>
    <w:p w14:paraId="600D4373" w14:textId="77777777" w:rsidR="001D41A2" w:rsidRPr="001D41A2" w:rsidRDefault="001D41A2" w:rsidP="00EC43F9">
      <w:pPr>
        <w:pStyle w:val="1111"/>
        <w:rPr>
          <w:rFonts w:eastAsia="Yu Gothic Light"/>
          <w:b w:val="0"/>
          <w:i/>
          <w:color w:val="171717"/>
          <w:lang w:val="vi-VN"/>
        </w:rPr>
      </w:pPr>
      <w:r w:rsidRPr="001D41A2">
        <w:rPr>
          <w:lang w:val="vi-VN"/>
        </w:rPr>
        <w:t>Mô tả và xử lí các biến cố trên màn hình</w:t>
      </w:r>
    </w:p>
    <w:p w14:paraId="77E187AA"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6" w:name="_Toc138162917"/>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13</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phiếu mua</w:t>
      </w:r>
      <w:bookmarkEnd w:id="136"/>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1D41A2" w:rsidRPr="001D41A2" w14:paraId="71B634B4"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21E6C63"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430CD89"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F49C3C1"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BE7ABCA"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Ghi chú</w:t>
            </w:r>
          </w:p>
        </w:tc>
      </w:tr>
      <w:tr w:rsidR="001D41A2" w:rsidRPr="001D41A2" w14:paraId="435DD49F" w14:textId="77777777" w:rsidTr="001D41A2">
        <w:tc>
          <w:tcPr>
            <w:tcW w:w="401" w:type="pct"/>
            <w:tcBorders>
              <w:top w:val="single" w:sz="4" w:space="0" w:color="000000"/>
              <w:left w:val="single" w:sz="4" w:space="0" w:color="D0CECE"/>
              <w:bottom w:val="single" w:sz="4" w:space="0" w:color="D0CECE"/>
              <w:right w:val="single" w:sz="4" w:space="0" w:color="D0CECE"/>
            </w:tcBorders>
          </w:tcPr>
          <w:p w14:paraId="7610D2CD"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1 </w:t>
            </w:r>
          </w:p>
        </w:tc>
        <w:tc>
          <w:tcPr>
            <w:tcW w:w="1050" w:type="pct"/>
            <w:tcBorders>
              <w:top w:val="single" w:sz="4" w:space="0" w:color="000000"/>
              <w:left w:val="single" w:sz="4" w:space="0" w:color="D0CECE"/>
              <w:bottom w:val="single" w:sz="4" w:space="0" w:color="D0CECE"/>
              <w:right w:val="single" w:sz="4" w:space="0" w:color="D0CECE"/>
            </w:tcBorders>
          </w:tcPr>
          <w:p w14:paraId="7E73F496"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Click (1) </w:t>
            </w:r>
          </w:p>
        </w:tc>
        <w:tc>
          <w:tcPr>
            <w:tcW w:w="2019" w:type="pct"/>
            <w:tcBorders>
              <w:top w:val="single" w:sz="4" w:space="0" w:color="000000"/>
              <w:left w:val="single" w:sz="4" w:space="0" w:color="D0CECE"/>
              <w:bottom w:val="single" w:sz="4" w:space="0" w:color="D0CECE"/>
              <w:right w:val="single" w:sz="4" w:space="0" w:color="D0CECE"/>
            </w:tcBorders>
          </w:tcPr>
          <w:p w14:paraId="417B10E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Lập phiếu mua </w:t>
            </w:r>
          </w:p>
        </w:tc>
        <w:tc>
          <w:tcPr>
            <w:tcW w:w="1530" w:type="pct"/>
            <w:tcBorders>
              <w:top w:val="single" w:sz="4" w:space="0" w:color="000000"/>
              <w:left w:val="single" w:sz="4" w:space="0" w:color="D0CECE"/>
              <w:bottom w:val="single" w:sz="4" w:space="0" w:color="D0CECE"/>
              <w:right w:val="single" w:sz="4" w:space="0" w:color="D0CECE"/>
            </w:tcBorders>
          </w:tcPr>
          <w:p w14:paraId="29447C35"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w:t>
            </w:r>
          </w:p>
        </w:tc>
      </w:tr>
      <w:tr w:rsidR="001D41A2" w:rsidRPr="001D41A2" w14:paraId="1DC58EA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1B2A9AA"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2 </w:t>
            </w:r>
          </w:p>
        </w:tc>
        <w:tc>
          <w:tcPr>
            <w:tcW w:w="1050" w:type="pct"/>
            <w:tcBorders>
              <w:top w:val="single" w:sz="4" w:space="0" w:color="D0CECE"/>
              <w:left w:val="single" w:sz="4" w:space="0" w:color="D0CECE"/>
              <w:bottom w:val="single" w:sz="4" w:space="0" w:color="D0CECE"/>
              <w:right w:val="single" w:sz="4" w:space="0" w:color="D0CECE"/>
            </w:tcBorders>
          </w:tcPr>
          <w:p w14:paraId="3E23805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Click (2) </w:t>
            </w:r>
          </w:p>
        </w:tc>
        <w:tc>
          <w:tcPr>
            <w:tcW w:w="2019" w:type="pct"/>
            <w:tcBorders>
              <w:top w:val="single" w:sz="4" w:space="0" w:color="D0CECE"/>
              <w:left w:val="single" w:sz="4" w:space="0" w:color="D0CECE"/>
              <w:bottom w:val="single" w:sz="4" w:space="0" w:color="D0CECE"/>
              <w:right w:val="single" w:sz="4" w:space="0" w:color="D0CECE"/>
            </w:tcBorders>
          </w:tcPr>
          <w:p w14:paraId="72FED86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Tra cứu phiếu mua </w:t>
            </w:r>
          </w:p>
        </w:tc>
        <w:tc>
          <w:tcPr>
            <w:tcW w:w="1530" w:type="pct"/>
            <w:tcBorders>
              <w:top w:val="single" w:sz="4" w:space="0" w:color="D0CECE"/>
              <w:left w:val="single" w:sz="4" w:space="0" w:color="D0CECE"/>
              <w:bottom w:val="single" w:sz="4" w:space="0" w:color="D0CECE"/>
              <w:right w:val="single" w:sz="4" w:space="0" w:color="D0CECE"/>
            </w:tcBorders>
          </w:tcPr>
          <w:p w14:paraId="35BFE51E"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w:t>
            </w:r>
          </w:p>
        </w:tc>
      </w:tr>
      <w:tr w:rsidR="001D41A2" w:rsidRPr="001D41A2" w14:paraId="580CBD5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721499F" w14:textId="084D2A82" w:rsidR="001D41A2" w:rsidRPr="00465078" w:rsidRDefault="002507C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rPr>
              <w:t>3</w:t>
            </w:r>
            <w:r w:rsidR="001D41A2" w:rsidRPr="00465078">
              <w:rPr>
                <w:rFonts w:eastAsia="Calibri" w:cs="Arial"/>
                <w:noProof/>
                <w:color w:val="171717"/>
                <w:sz w:val="26"/>
                <w:szCs w:val="26"/>
                <w:lang w:val="vi-VN"/>
              </w:rPr>
              <w:t> </w:t>
            </w:r>
          </w:p>
        </w:tc>
        <w:tc>
          <w:tcPr>
            <w:tcW w:w="1050" w:type="pct"/>
            <w:tcBorders>
              <w:top w:val="single" w:sz="4" w:space="0" w:color="D0CECE"/>
              <w:left w:val="single" w:sz="4" w:space="0" w:color="D0CECE"/>
              <w:bottom w:val="single" w:sz="4" w:space="0" w:color="D0CECE"/>
              <w:right w:val="single" w:sz="4" w:space="0" w:color="D0CECE"/>
            </w:tcBorders>
          </w:tcPr>
          <w:p w14:paraId="33124C01" w14:textId="36D58026"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Click (</w:t>
            </w:r>
            <w:r w:rsidR="00EA6EF0" w:rsidRPr="00465078">
              <w:rPr>
                <w:rFonts w:eastAsia="Calibri" w:cs="Arial"/>
                <w:noProof/>
                <w:color w:val="171717"/>
                <w:sz w:val="26"/>
                <w:szCs w:val="26"/>
              </w:rPr>
              <w:t>5</w:t>
            </w:r>
            <w:r w:rsidRPr="00465078">
              <w:rPr>
                <w:rFonts w:eastAsia="Calibri" w:cs="Arial"/>
                <w:noProof/>
                <w:color w:val="171717"/>
                <w:sz w:val="26"/>
                <w:szCs w:val="26"/>
                <w:lang w:val="vi-VN"/>
              </w:rPr>
              <w:t>) </w:t>
            </w:r>
          </w:p>
        </w:tc>
        <w:tc>
          <w:tcPr>
            <w:tcW w:w="2019" w:type="pct"/>
            <w:tcBorders>
              <w:top w:val="single" w:sz="4" w:space="0" w:color="D0CECE"/>
              <w:left w:val="single" w:sz="4" w:space="0" w:color="D0CECE"/>
              <w:bottom w:val="single" w:sz="4" w:space="0" w:color="D0CECE"/>
              <w:right w:val="single" w:sz="4" w:space="0" w:color="D0CECE"/>
            </w:tcBorders>
          </w:tcPr>
          <w:p w14:paraId="5FFA83C6"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Mở lên {Form detail modal} để xem thông tin chi tiết của form. </w:t>
            </w:r>
          </w:p>
        </w:tc>
        <w:tc>
          <w:tcPr>
            <w:tcW w:w="1530" w:type="pct"/>
            <w:tcBorders>
              <w:top w:val="single" w:sz="4" w:space="0" w:color="D0CECE"/>
              <w:left w:val="single" w:sz="4" w:space="0" w:color="D0CECE"/>
              <w:bottom w:val="single" w:sz="4" w:space="0" w:color="D0CECE"/>
              <w:right w:val="single" w:sz="4" w:space="0" w:color="D0CECE"/>
            </w:tcBorders>
          </w:tcPr>
          <w:p w14:paraId="289E32B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w:t>
            </w:r>
          </w:p>
        </w:tc>
      </w:tr>
      <w:tr w:rsidR="001D41A2" w:rsidRPr="001D41A2" w14:paraId="56033EA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BC8C683" w14:textId="10051267" w:rsidR="001D41A2" w:rsidRPr="00465078" w:rsidRDefault="002507C2" w:rsidP="001D41A2">
            <w:pPr>
              <w:spacing w:before="40" w:after="40" w:line="300" w:lineRule="auto"/>
              <w:contextualSpacing/>
              <w:jc w:val="center"/>
              <w:rPr>
                <w:rFonts w:eastAsia="Calibri" w:cs="Arial"/>
                <w:color w:val="171717"/>
                <w:sz w:val="26"/>
                <w:szCs w:val="26"/>
              </w:rPr>
            </w:pPr>
            <w:r w:rsidRPr="00465078">
              <w:rPr>
                <w:rFonts w:eastAsia="Calibri" w:cs="Arial"/>
                <w:noProof/>
                <w:color w:val="171717"/>
                <w:sz w:val="26"/>
                <w:szCs w:val="26"/>
              </w:rPr>
              <w:t>4</w:t>
            </w:r>
          </w:p>
        </w:tc>
        <w:tc>
          <w:tcPr>
            <w:tcW w:w="1050" w:type="pct"/>
            <w:tcBorders>
              <w:top w:val="single" w:sz="4" w:space="0" w:color="D0CECE"/>
              <w:left w:val="single" w:sz="4" w:space="0" w:color="D0CECE"/>
              <w:bottom w:val="single" w:sz="4" w:space="0" w:color="D0CECE"/>
              <w:right w:val="single" w:sz="4" w:space="0" w:color="D0CECE"/>
            </w:tcBorders>
          </w:tcPr>
          <w:p w14:paraId="60747EDB" w14:textId="5F018679"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Click (</w:t>
            </w:r>
            <w:r w:rsidR="00EA6EF0" w:rsidRPr="00465078">
              <w:rPr>
                <w:rFonts w:eastAsia="Calibri" w:cs="Arial"/>
                <w:noProof/>
                <w:color w:val="171717"/>
                <w:sz w:val="26"/>
                <w:szCs w:val="26"/>
              </w:rPr>
              <w:t>5</w:t>
            </w:r>
            <w:r w:rsidRPr="001D41A2">
              <w:rPr>
                <w:rFonts w:eastAsia="Calibri" w:cs="Arial"/>
                <w:color w:val="171717"/>
                <w:sz w:val="26"/>
                <w:lang w:val="vi-VN"/>
              </w:rPr>
              <w:t>.</w:t>
            </w:r>
            <w:r w:rsidRPr="00465078">
              <w:rPr>
                <w:rFonts w:eastAsia="Calibri" w:cs="Arial"/>
                <w:noProof/>
                <w:color w:val="171717"/>
                <w:sz w:val="26"/>
                <w:szCs w:val="26"/>
                <w:lang w:val="vi-VN"/>
              </w:rPr>
              <w:t>1) </w:t>
            </w:r>
          </w:p>
        </w:tc>
        <w:tc>
          <w:tcPr>
            <w:tcW w:w="2019" w:type="pct"/>
            <w:tcBorders>
              <w:top w:val="single" w:sz="4" w:space="0" w:color="D0CECE"/>
              <w:left w:val="single" w:sz="4" w:space="0" w:color="D0CECE"/>
              <w:bottom w:val="single" w:sz="4" w:space="0" w:color="D0CECE"/>
              <w:right w:val="single" w:sz="4" w:space="0" w:color="D0CECE"/>
            </w:tcBorders>
          </w:tcPr>
          <w:p w14:paraId="70338DB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Sẽ đóng {Form detail modal}. </w:t>
            </w:r>
          </w:p>
        </w:tc>
        <w:tc>
          <w:tcPr>
            <w:tcW w:w="1530" w:type="pct"/>
            <w:tcBorders>
              <w:top w:val="single" w:sz="4" w:space="0" w:color="D0CECE"/>
              <w:left w:val="single" w:sz="4" w:space="0" w:color="D0CECE"/>
              <w:bottom w:val="single" w:sz="4" w:space="0" w:color="D0CECE"/>
              <w:right w:val="single" w:sz="4" w:space="0" w:color="D0CECE"/>
            </w:tcBorders>
          </w:tcPr>
          <w:p w14:paraId="04D0B6D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w:t>
            </w:r>
          </w:p>
        </w:tc>
      </w:tr>
      <w:tr w:rsidR="001D41A2" w:rsidRPr="001D41A2" w14:paraId="4C4C49B5"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5868F3D" w14:textId="60850CB3" w:rsidR="001D41A2" w:rsidRPr="00465078" w:rsidRDefault="002507C2" w:rsidP="001D41A2">
            <w:pPr>
              <w:spacing w:before="40" w:after="40" w:line="300" w:lineRule="auto"/>
              <w:contextualSpacing/>
              <w:jc w:val="center"/>
              <w:rPr>
                <w:rFonts w:eastAsia="Calibri" w:cs="Arial"/>
                <w:color w:val="171717"/>
                <w:sz w:val="26"/>
                <w:szCs w:val="26"/>
              </w:rPr>
            </w:pPr>
            <w:r w:rsidRPr="00465078">
              <w:rPr>
                <w:rFonts w:eastAsia="Calibri" w:cs="Arial"/>
                <w:noProof/>
                <w:color w:val="171717"/>
                <w:sz w:val="26"/>
                <w:szCs w:val="26"/>
              </w:rPr>
              <w:t>5</w:t>
            </w:r>
          </w:p>
        </w:tc>
        <w:tc>
          <w:tcPr>
            <w:tcW w:w="1050" w:type="pct"/>
            <w:tcBorders>
              <w:top w:val="single" w:sz="4" w:space="0" w:color="D0CECE"/>
              <w:left w:val="single" w:sz="4" w:space="0" w:color="D0CECE"/>
              <w:bottom w:val="single" w:sz="4" w:space="0" w:color="D0CECE"/>
              <w:right w:val="single" w:sz="4" w:space="0" w:color="D0CECE"/>
            </w:tcBorders>
          </w:tcPr>
          <w:p w14:paraId="2631EE74" w14:textId="1B5FCEAF"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Click (</w:t>
            </w:r>
            <w:r w:rsidR="00924DF5" w:rsidRPr="00465078">
              <w:rPr>
                <w:rFonts w:eastAsia="Calibri" w:cs="Arial"/>
                <w:noProof/>
                <w:color w:val="171717"/>
                <w:sz w:val="26"/>
                <w:szCs w:val="26"/>
              </w:rPr>
              <w:t>6</w:t>
            </w:r>
            <w:r w:rsidRPr="00465078">
              <w:rPr>
                <w:rFonts w:eastAsia="Calibri" w:cs="Arial"/>
                <w:noProof/>
                <w:color w:val="171717"/>
                <w:sz w:val="26"/>
                <w:szCs w:val="26"/>
                <w:lang w:val="vi-VN"/>
              </w:rPr>
              <w:t>) </w:t>
            </w:r>
          </w:p>
        </w:tc>
        <w:tc>
          <w:tcPr>
            <w:tcW w:w="2019" w:type="pct"/>
            <w:tcBorders>
              <w:top w:val="single" w:sz="4" w:space="0" w:color="D0CECE"/>
              <w:left w:val="single" w:sz="4" w:space="0" w:color="D0CECE"/>
              <w:bottom w:val="single" w:sz="4" w:space="0" w:color="D0CECE"/>
              <w:right w:val="single" w:sz="4" w:space="0" w:color="D0CECE"/>
            </w:tcBorders>
          </w:tcPr>
          <w:p w14:paraId="6495A31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Sẽ xóa form khỏi database. </w:t>
            </w:r>
          </w:p>
        </w:tc>
        <w:tc>
          <w:tcPr>
            <w:tcW w:w="1530" w:type="pct"/>
            <w:tcBorders>
              <w:top w:val="single" w:sz="4" w:space="0" w:color="D0CECE"/>
              <w:left w:val="single" w:sz="4" w:space="0" w:color="D0CECE"/>
              <w:bottom w:val="single" w:sz="4" w:space="0" w:color="D0CECE"/>
              <w:right w:val="single" w:sz="4" w:space="0" w:color="D0CECE"/>
            </w:tcBorders>
          </w:tcPr>
          <w:p w14:paraId="5B9DB597" w14:textId="24A07327" w:rsidR="001D41A2" w:rsidRPr="00465078" w:rsidRDefault="001D41A2" w:rsidP="001D41A2">
            <w:pPr>
              <w:spacing w:before="40" w:after="40" w:line="300" w:lineRule="auto"/>
              <w:contextualSpacing/>
              <w:rPr>
                <w:rFonts w:eastAsia="Calibri" w:cs="Arial"/>
                <w:noProof/>
                <w:color w:val="171717"/>
                <w:sz w:val="26"/>
                <w:szCs w:val="26"/>
                <w:lang w:val="vi-VN"/>
              </w:rPr>
            </w:pPr>
          </w:p>
        </w:tc>
      </w:tr>
    </w:tbl>
    <w:p w14:paraId="25B47527" w14:textId="77777777" w:rsidR="001D41A2" w:rsidRPr="001D41A2" w:rsidRDefault="001D41A2" w:rsidP="00EC43F9">
      <w:pPr>
        <w:pStyle w:val="111"/>
        <w:rPr>
          <w:rFonts w:eastAsia="Yu Gothic Light"/>
          <w:b w:val="0"/>
          <w:color w:val="171717"/>
          <w:szCs w:val="24"/>
          <w:lang w:val="vi-VN"/>
        </w:rPr>
      </w:pPr>
      <w:bookmarkStart w:id="137" w:name="_Toc168520341"/>
      <w:r w:rsidRPr="001D41A2">
        <w:rPr>
          <w:lang w:val="vi-VN"/>
        </w:rPr>
        <w:t>Màn hình lập phiếu dịch vụ</w:t>
      </w:r>
      <w:bookmarkEnd w:id="137"/>
    </w:p>
    <w:p w14:paraId="16FF2F30" w14:textId="77777777" w:rsidR="001D41A2" w:rsidRPr="001D41A2" w:rsidRDefault="001D41A2" w:rsidP="00EC43F9">
      <w:pPr>
        <w:pStyle w:val="1111"/>
        <w:rPr>
          <w:rFonts w:eastAsia="Yu Gothic Light"/>
          <w:b w:val="0"/>
          <w:i/>
          <w:color w:val="171717"/>
          <w:lang w:val="vi-VN"/>
        </w:rPr>
      </w:pPr>
      <w:r w:rsidRPr="001D41A2">
        <w:rPr>
          <w:lang w:val="vi-VN"/>
        </w:rPr>
        <w:t>Giao diện</w:t>
      </w:r>
    </w:p>
    <w:p w14:paraId="56C20BFE" w14:textId="046BA5D4" w:rsidR="001D41A2" w:rsidRPr="001D41A2" w:rsidRDefault="000A4F5B"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0A4F5B">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367770B3" wp14:editId="4EC3919B">
            <wp:extent cx="5957570" cy="3350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7570" cy="3350895"/>
                    </a:xfrm>
                    <a:prstGeom prst="rect">
                      <a:avLst/>
                    </a:prstGeom>
                  </pic:spPr>
                </pic:pic>
              </a:graphicData>
            </a:graphic>
          </wp:inline>
        </w:drawing>
      </w:r>
    </w:p>
    <w:p w14:paraId="6D52FB05"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38" w:name="_Toc138163007"/>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Màn hình lập phiếu dịch vụ</w:t>
      </w:r>
      <w:bookmarkEnd w:id="138"/>
    </w:p>
    <w:p w14:paraId="2374D04D" w14:textId="30C564D9" w:rsidR="001D41A2" w:rsidRPr="001D41A2" w:rsidRDefault="007B2E63"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7B2E63">
        <w:rPr>
          <w:rFonts w:ascii="Times New Roman" w:eastAsia="Yu Mincho" w:hAnsi="Times New Roman" w:cs="Arial"/>
          <w:noProof/>
          <w:color w:val="171717"/>
          <w:kern w:val="0"/>
          <w:sz w:val="26"/>
          <w:bdr w:val="none" w:sz="0" w:space="0" w:color="auto" w:frame="1"/>
          <w14:ligatures w14:val="none"/>
        </w:rPr>
        <w:drawing>
          <wp:inline distT="0" distB="0" distL="0" distR="0" wp14:anchorId="12343C67" wp14:editId="4AB4BD19">
            <wp:extent cx="5957570" cy="3350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7570" cy="3350895"/>
                    </a:xfrm>
                    <a:prstGeom prst="rect">
                      <a:avLst/>
                    </a:prstGeom>
                  </pic:spPr>
                </pic:pic>
              </a:graphicData>
            </a:graphic>
          </wp:inline>
        </w:drawing>
      </w:r>
    </w:p>
    <w:p w14:paraId="5B1D26E3" w14:textId="3C8B83FB" w:rsidR="004A2E8C" w:rsidRPr="000A4F5B" w:rsidRDefault="001D41A2" w:rsidP="001D41A2">
      <w:pPr>
        <w:spacing w:after="40" w:line="240" w:lineRule="auto"/>
        <w:ind w:firstLine="284"/>
        <w:contextualSpacing/>
        <w:jc w:val="center"/>
        <w:rPr>
          <w:rFonts w:ascii="Times New Roman" w:eastAsia="Calibri" w:hAnsi="Times New Roman" w:cs="Arial"/>
          <w:i/>
          <w:color w:val="3B3838"/>
          <w:sz w:val="26"/>
          <w:szCs w:val="18"/>
        </w:rPr>
      </w:pPr>
      <w:bookmarkStart w:id="139" w:name="_Toc138163008"/>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Select modal (service)</w:t>
      </w:r>
      <w:bookmarkEnd w:id="139"/>
    </w:p>
    <w:p w14:paraId="5213317F" w14:textId="77777777" w:rsidR="001D41A2" w:rsidRPr="001D41A2" w:rsidRDefault="001D41A2" w:rsidP="00EC43F9">
      <w:pPr>
        <w:pStyle w:val="1111"/>
        <w:rPr>
          <w:rFonts w:eastAsia="Yu Gothic Light"/>
          <w:b w:val="0"/>
          <w:i/>
          <w:color w:val="171717"/>
          <w:lang w:val="vi-VN"/>
        </w:rPr>
      </w:pPr>
      <w:r w:rsidRPr="001D41A2">
        <w:rPr>
          <w:lang w:val="vi-VN"/>
        </w:rPr>
        <w:t>Mô tả các đối tượng trên màn hình</w:t>
      </w:r>
    </w:p>
    <w:p w14:paraId="455EC574"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40" w:name="_Toc138162918"/>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lập phiếu dịch vụ</w:t>
      </w:r>
      <w:bookmarkEnd w:id="140"/>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707"/>
        <w:gridCol w:w="1586"/>
        <w:gridCol w:w="1608"/>
        <w:gridCol w:w="2537"/>
        <w:gridCol w:w="1961"/>
      </w:tblGrid>
      <w:tr w:rsidR="001D41A2" w:rsidRPr="001D41A2" w14:paraId="3C734CF1" w14:textId="77777777" w:rsidTr="001D41A2">
        <w:trPr>
          <w:trHeight w:val="425"/>
        </w:trPr>
        <w:tc>
          <w:tcPr>
            <w:tcW w:w="40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FC9D7B1"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bookmarkStart w:id="141" w:name="_Hlk168597247"/>
            <w:r w:rsidRPr="00465078">
              <w:rPr>
                <w:rFonts w:eastAsia="Calibri" w:cs="Arial"/>
                <w:b/>
                <w:bCs/>
                <w:noProof/>
                <w:color w:val="FFFFFF"/>
                <w:sz w:val="26"/>
                <w:szCs w:val="26"/>
                <w:lang w:val="vi-VN"/>
              </w:rPr>
              <w:t>STT</w:t>
            </w:r>
          </w:p>
        </w:tc>
        <w:tc>
          <w:tcPr>
            <w:tcW w:w="1051"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5D64985C"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735F34F"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BC4217F"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E45F275" w14:textId="77777777" w:rsidR="001D41A2" w:rsidRPr="00465078" w:rsidRDefault="001D41A2" w:rsidP="001D41A2">
            <w:pPr>
              <w:spacing w:before="40" w:after="40" w:line="300" w:lineRule="auto"/>
              <w:contextualSpacing/>
              <w:jc w:val="center"/>
              <w:rPr>
                <w:rFonts w:eastAsia="Calibri" w:cs="Arial"/>
                <w:b/>
                <w:bCs/>
                <w:noProof/>
                <w:color w:val="FFFFFF"/>
                <w:sz w:val="26"/>
                <w:szCs w:val="26"/>
                <w:lang w:val="vi-VN"/>
              </w:rPr>
            </w:pPr>
            <w:r w:rsidRPr="00465078">
              <w:rPr>
                <w:rFonts w:eastAsia="Calibri" w:cs="Arial"/>
                <w:b/>
                <w:bCs/>
                <w:noProof/>
                <w:color w:val="FFFFFF"/>
                <w:sz w:val="26"/>
                <w:szCs w:val="26"/>
                <w:lang w:val="vi-VN"/>
              </w:rPr>
              <w:t>Ghi chú</w:t>
            </w:r>
          </w:p>
        </w:tc>
      </w:tr>
      <w:tr w:rsidR="001D41A2" w:rsidRPr="001D41A2" w14:paraId="637AFE13" w14:textId="77777777" w:rsidTr="001D41A2">
        <w:tc>
          <w:tcPr>
            <w:tcW w:w="400" w:type="pct"/>
            <w:tcBorders>
              <w:top w:val="single" w:sz="4" w:space="0" w:color="000000"/>
              <w:left w:val="single" w:sz="4" w:space="0" w:color="D0CECE"/>
              <w:bottom w:val="single" w:sz="4" w:space="0" w:color="D0CECE"/>
              <w:right w:val="single" w:sz="4" w:space="0" w:color="D0CECE"/>
            </w:tcBorders>
          </w:tcPr>
          <w:p w14:paraId="2E5B9C9B"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w:t>
            </w:r>
          </w:p>
        </w:tc>
        <w:tc>
          <w:tcPr>
            <w:tcW w:w="1051" w:type="pct"/>
            <w:gridSpan w:val="2"/>
            <w:tcBorders>
              <w:top w:val="single" w:sz="4" w:space="0" w:color="000000"/>
              <w:left w:val="single" w:sz="4" w:space="0" w:color="D0CECE"/>
              <w:bottom w:val="single" w:sz="4" w:space="0" w:color="D0CECE"/>
              <w:right w:val="single" w:sz="4" w:space="0" w:color="D0CECE"/>
            </w:tcBorders>
          </w:tcPr>
          <w:p w14:paraId="0B93C51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formTab</w:t>
            </w:r>
          </w:p>
        </w:tc>
        <w:tc>
          <w:tcPr>
            <w:tcW w:w="727" w:type="pct"/>
            <w:tcBorders>
              <w:top w:val="single" w:sz="4" w:space="0" w:color="000000"/>
              <w:left w:val="single" w:sz="4" w:space="0" w:color="D0CECE"/>
              <w:bottom w:val="single" w:sz="4" w:space="0" w:color="D0CECE"/>
              <w:right w:val="single" w:sz="4" w:space="0" w:color="D0CECE"/>
            </w:tcBorders>
          </w:tcPr>
          <w:p w14:paraId="3EFCFAF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000000"/>
              <w:left w:val="single" w:sz="4" w:space="0" w:color="D0CECE"/>
              <w:bottom w:val="single" w:sz="4" w:space="0" w:color="D0CECE"/>
              <w:right w:val="single" w:sz="4" w:space="0" w:color="D0CECE"/>
            </w:tcBorders>
          </w:tcPr>
          <w:p w14:paraId="0A33C57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lập phiếu dịch vụ</w:t>
            </w:r>
          </w:p>
        </w:tc>
        <w:tc>
          <w:tcPr>
            <w:tcW w:w="1207" w:type="pct"/>
            <w:tcBorders>
              <w:top w:val="single" w:sz="4" w:space="0" w:color="000000"/>
              <w:left w:val="single" w:sz="4" w:space="0" w:color="D0CECE"/>
              <w:bottom w:val="single" w:sz="4" w:space="0" w:color="D0CECE"/>
              <w:right w:val="single" w:sz="4" w:space="0" w:color="D0CECE"/>
            </w:tcBorders>
          </w:tcPr>
          <w:p w14:paraId="7F2C59B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F0B7005" w14:textId="77777777" w:rsidTr="001D41A2">
        <w:tc>
          <w:tcPr>
            <w:tcW w:w="400" w:type="pct"/>
            <w:tcBorders>
              <w:top w:val="single" w:sz="4" w:space="0" w:color="D0CECE"/>
              <w:left w:val="single" w:sz="4" w:space="0" w:color="D0CECE"/>
              <w:bottom w:val="single" w:sz="4" w:space="0" w:color="D0CECE"/>
              <w:right w:val="single" w:sz="4" w:space="0" w:color="D0CECE"/>
            </w:tcBorders>
          </w:tcPr>
          <w:p w14:paraId="00720017"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lastRenderedPageBreak/>
              <w:t>2</w:t>
            </w:r>
          </w:p>
        </w:tc>
        <w:tc>
          <w:tcPr>
            <w:tcW w:w="1051" w:type="pct"/>
            <w:gridSpan w:val="2"/>
            <w:tcBorders>
              <w:top w:val="single" w:sz="4" w:space="0" w:color="D0CECE"/>
              <w:left w:val="single" w:sz="4" w:space="0" w:color="D0CECE"/>
              <w:bottom w:val="single" w:sz="4" w:space="0" w:color="D0CECE"/>
              <w:right w:val="single" w:sz="4" w:space="0" w:color="D0CECE"/>
            </w:tcBorders>
          </w:tcPr>
          <w:p w14:paraId="307A1606"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searchTab</w:t>
            </w:r>
          </w:p>
        </w:tc>
        <w:tc>
          <w:tcPr>
            <w:tcW w:w="727" w:type="pct"/>
            <w:tcBorders>
              <w:top w:val="single" w:sz="4" w:space="0" w:color="D0CECE"/>
              <w:left w:val="single" w:sz="4" w:space="0" w:color="D0CECE"/>
              <w:bottom w:val="single" w:sz="4" w:space="0" w:color="D0CECE"/>
              <w:right w:val="single" w:sz="4" w:space="0" w:color="D0CECE"/>
            </w:tcBorders>
          </w:tcPr>
          <w:p w14:paraId="56ABA957"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128C46B0"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Chuyển sang tab tra cứu d</w:t>
            </w:r>
            <w:r w:rsidRPr="00465078">
              <w:rPr>
                <w:rFonts w:eastAsia="Calibri" w:cs="Arial"/>
                <w:noProof/>
                <w:color w:val="171717"/>
                <w:sz w:val="26"/>
                <w:szCs w:val="26"/>
                <w:lang w:val="vi-VN"/>
              </w:rPr>
              <w:t>ịch vụ</w:t>
            </w:r>
          </w:p>
        </w:tc>
        <w:tc>
          <w:tcPr>
            <w:tcW w:w="1207" w:type="pct"/>
            <w:tcBorders>
              <w:top w:val="single" w:sz="4" w:space="0" w:color="D0CECE"/>
              <w:left w:val="single" w:sz="4" w:space="0" w:color="D0CECE"/>
              <w:bottom w:val="single" w:sz="4" w:space="0" w:color="D0CECE"/>
              <w:right w:val="single" w:sz="4" w:space="0" w:color="D0CECE"/>
            </w:tcBorders>
          </w:tcPr>
          <w:p w14:paraId="2A808217" w14:textId="77777777" w:rsidR="001D41A2" w:rsidRPr="00465078" w:rsidRDefault="001D41A2" w:rsidP="001D41A2">
            <w:pPr>
              <w:spacing w:before="40" w:after="40" w:line="300" w:lineRule="auto"/>
              <w:contextualSpacing/>
              <w:rPr>
                <w:rFonts w:eastAsia="Calibri" w:cs="Arial"/>
                <w:noProof/>
                <w:color w:val="171717"/>
                <w:sz w:val="26"/>
                <w:szCs w:val="26"/>
              </w:rPr>
            </w:pPr>
          </w:p>
        </w:tc>
      </w:tr>
      <w:tr w:rsidR="001D41A2" w:rsidRPr="001D41A2" w14:paraId="50F79569" w14:textId="77777777" w:rsidTr="001D41A2">
        <w:tc>
          <w:tcPr>
            <w:tcW w:w="400" w:type="pct"/>
            <w:tcBorders>
              <w:top w:val="single" w:sz="4" w:space="0" w:color="D0CECE"/>
              <w:left w:val="single" w:sz="4" w:space="0" w:color="D0CECE"/>
              <w:bottom w:val="single" w:sz="4" w:space="0" w:color="D0CECE"/>
              <w:right w:val="single" w:sz="4" w:space="0" w:color="D0CECE"/>
            </w:tcBorders>
          </w:tcPr>
          <w:p w14:paraId="14D5241F"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3</w:t>
            </w:r>
          </w:p>
        </w:tc>
        <w:tc>
          <w:tcPr>
            <w:tcW w:w="1051" w:type="pct"/>
            <w:gridSpan w:val="2"/>
            <w:tcBorders>
              <w:top w:val="single" w:sz="4" w:space="0" w:color="D0CECE"/>
              <w:left w:val="single" w:sz="4" w:space="0" w:color="D0CECE"/>
              <w:bottom w:val="single" w:sz="4" w:space="0" w:color="D0CECE"/>
              <w:right w:val="single" w:sz="4" w:space="0" w:color="D0CECE"/>
            </w:tcBorders>
          </w:tcPr>
          <w:p w14:paraId="4FD7647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portfolioTab</w:t>
            </w:r>
          </w:p>
        </w:tc>
        <w:tc>
          <w:tcPr>
            <w:tcW w:w="727" w:type="pct"/>
            <w:tcBorders>
              <w:top w:val="single" w:sz="4" w:space="0" w:color="D0CECE"/>
              <w:left w:val="single" w:sz="4" w:space="0" w:color="D0CECE"/>
              <w:bottom w:val="single" w:sz="4" w:space="0" w:color="D0CECE"/>
              <w:right w:val="single" w:sz="4" w:space="0" w:color="D0CECE"/>
            </w:tcBorders>
          </w:tcPr>
          <w:p w14:paraId="15372E90"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0101F64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Chuyển sang tab danh mục dịch vụ</w:t>
            </w:r>
          </w:p>
        </w:tc>
        <w:tc>
          <w:tcPr>
            <w:tcW w:w="1207" w:type="pct"/>
            <w:tcBorders>
              <w:top w:val="single" w:sz="4" w:space="0" w:color="D0CECE"/>
              <w:left w:val="single" w:sz="4" w:space="0" w:color="D0CECE"/>
              <w:bottom w:val="single" w:sz="4" w:space="0" w:color="D0CECE"/>
              <w:right w:val="single" w:sz="4" w:space="0" w:color="D0CECE"/>
            </w:tcBorders>
          </w:tcPr>
          <w:p w14:paraId="43528CF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07C095E" w14:textId="77777777" w:rsidTr="001D41A2">
        <w:tc>
          <w:tcPr>
            <w:tcW w:w="400" w:type="pct"/>
            <w:tcBorders>
              <w:top w:val="single" w:sz="4" w:space="0" w:color="D0CECE"/>
              <w:left w:val="single" w:sz="4" w:space="0" w:color="D0CECE"/>
              <w:bottom w:val="single" w:sz="4" w:space="0" w:color="D0CECE"/>
              <w:right w:val="single" w:sz="4" w:space="0" w:color="D0CECE"/>
            </w:tcBorders>
          </w:tcPr>
          <w:p w14:paraId="452BB7BC"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4</w:t>
            </w:r>
          </w:p>
        </w:tc>
        <w:tc>
          <w:tcPr>
            <w:tcW w:w="1051" w:type="pct"/>
            <w:gridSpan w:val="2"/>
            <w:tcBorders>
              <w:top w:val="single" w:sz="4" w:space="0" w:color="D0CECE"/>
              <w:left w:val="single" w:sz="4" w:space="0" w:color="D0CECE"/>
              <w:bottom w:val="single" w:sz="4" w:space="0" w:color="D0CECE"/>
              <w:right w:val="single" w:sz="4" w:space="0" w:color="D0CECE"/>
            </w:tcBorders>
          </w:tcPr>
          <w:p w14:paraId="393471E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formTittle</w:t>
            </w:r>
          </w:p>
        </w:tc>
        <w:tc>
          <w:tcPr>
            <w:tcW w:w="727" w:type="pct"/>
            <w:tcBorders>
              <w:top w:val="single" w:sz="4" w:space="0" w:color="D0CECE"/>
              <w:left w:val="single" w:sz="4" w:space="0" w:color="D0CECE"/>
              <w:bottom w:val="single" w:sz="4" w:space="0" w:color="D0CECE"/>
              <w:right w:val="single" w:sz="4" w:space="0" w:color="D0CECE"/>
            </w:tcBorders>
          </w:tcPr>
          <w:p w14:paraId="2C0367A4"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Typography</w:t>
            </w:r>
          </w:p>
        </w:tc>
        <w:tc>
          <w:tcPr>
            <w:tcW w:w="1615" w:type="pct"/>
            <w:tcBorders>
              <w:top w:val="single" w:sz="4" w:space="0" w:color="D0CECE"/>
              <w:left w:val="single" w:sz="4" w:space="0" w:color="D0CECE"/>
              <w:bottom w:val="single" w:sz="4" w:space="0" w:color="D0CECE"/>
              <w:right w:val="single" w:sz="4" w:space="0" w:color="D0CECE"/>
            </w:tcBorders>
          </w:tcPr>
          <w:p w14:paraId="19ABD08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Tiêu đề form</w:t>
            </w:r>
          </w:p>
        </w:tc>
        <w:tc>
          <w:tcPr>
            <w:tcW w:w="1207" w:type="pct"/>
            <w:tcBorders>
              <w:top w:val="single" w:sz="4" w:space="0" w:color="D0CECE"/>
              <w:left w:val="single" w:sz="4" w:space="0" w:color="D0CECE"/>
              <w:bottom w:val="single" w:sz="4" w:space="0" w:color="D0CECE"/>
              <w:right w:val="single" w:sz="4" w:space="0" w:color="D0CECE"/>
            </w:tcBorders>
          </w:tcPr>
          <w:p w14:paraId="6F6C801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5D0E6F2" w14:textId="77777777" w:rsidTr="001D41A2">
        <w:tc>
          <w:tcPr>
            <w:tcW w:w="400" w:type="pct"/>
            <w:tcBorders>
              <w:top w:val="single" w:sz="4" w:space="0" w:color="D0CECE"/>
              <w:left w:val="single" w:sz="4" w:space="0" w:color="D0CECE"/>
              <w:bottom w:val="single" w:sz="4" w:space="0" w:color="D0CECE"/>
              <w:right w:val="single" w:sz="4" w:space="0" w:color="D0CECE"/>
            </w:tcBorders>
          </w:tcPr>
          <w:p w14:paraId="21802867"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5</w:t>
            </w:r>
          </w:p>
        </w:tc>
        <w:tc>
          <w:tcPr>
            <w:tcW w:w="1051" w:type="pct"/>
            <w:gridSpan w:val="2"/>
            <w:tcBorders>
              <w:top w:val="single" w:sz="4" w:space="0" w:color="D0CECE"/>
              <w:left w:val="single" w:sz="4" w:space="0" w:color="D0CECE"/>
              <w:bottom w:val="single" w:sz="4" w:space="0" w:color="D0CECE"/>
              <w:right w:val="single" w:sz="4" w:space="0" w:color="D0CECE"/>
            </w:tcBorders>
          </w:tcPr>
          <w:p w14:paraId="4C9AB54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customerName</w:t>
            </w:r>
          </w:p>
        </w:tc>
        <w:tc>
          <w:tcPr>
            <w:tcW w:w="727" w:type="pct"/>
            <w:tcBorders>
              <w:top w:val="single" w:sz="4" w:space="0" w:color="D0CECE"/>
              <w:left w:val="single" w:sz="4" w:space="0" w:color="D0CECE"/>
              <w:bottom w:val="single" w:sz="4" w:space="0" w:color="D0CECE"/>
              <w:right w:val="single" w:sz="4" w:space="0" w:color="D0CECE"/>
            </w:tcBorders>
          </w:tcPr>
          <w:p w14:paraId="662A72E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TextField</w:t>
            </w:r>
          </w:p>
        </w:tc>
        <w:tc>
          <w:tcPr>
            <w:tcW w:w="1615" w:type="pct"/>
            <w:tcBorders>
              <w:top w:val="single" w:sz="4" w:space="0" w:color="D0CECE"/>
              <w:left w:val="single" w:sz="4" w:space="0" w:color="D0CECE"/>
              <w:bottom w:val="single" w:sz="4" w:space="0" w:color="D0CECE"/>
              <w:right w:val="single" w:sz="4" w:space="0" w:color="D0CECE"/>
            </w:tcBorders>
          </w:tcPr>
          <w:p w14:paraId="05864A7B"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Nhập tên khách hàng</w:t>
            </w:r>
          </w:p>
        </w:tc>
        <w:tc>
          <w:tcPr>
            <w:tcW w:w="1207" w:type="pct"/>
            <w:tcBorders>
              <w:top w:val="single" w:sz="4" w:space="0" w:color="D0CECE"/>
              <w:left w:val="single" w:sz="4" w:space="0" w:color="D0CECE"/>
              <w:bottom w:val="single" w:sz="4" w:space="0" w:color="D0CECE"/>
              <w:right w:val="single" w:sz="4" w:space="0" w:color="D0CECE"/>
            </w:tcBorders>
          </w:tcPr>
          <w:p w14:paraId="0BE4064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A6A7FA7" w14:textId="77777777" w:rsidTr="001D41A2">
        <w:tc>
          <w:tcPr>
            <w:tcW w:w="400" w:type="pct"/>
            <w:tcBorders>
              <w:top w:val="single" w:sz="4" w:space="0" w:color="D0CECE"/>
              <w:left w:val="single" w:sz="4" w:space="0" w:color="D0CECE"/>
              <w:bottom w:val="single" w:sz="4" w:space="0" w:color="D0CECE"/>
              <w:right w:val="single" w:sz="4" w:space="0" w:color="D0CECE"/>
            </w:tcBorders>
          </w:tcPr>
          <w:p w14:paraId="7A38AB00"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6</w:t>
            </w:r>
          </w:p>
        </w:tc>
        <w:tc>
          <w:tcPr>
            <w:tcW w:w="1051" w:type="pct"/>
            <w:gridSpan w:val="2"/>
            <w:tcBorders>
              <w:top w:val="single" w:sz="4" w:space="0" w:color="D0CECE"/>
              <w:left w:val="single" w:sz="4" w:space="0" w:color="D0CECE"/>
              <w:bottom w:val="single" w:sz="4" w:space="0" w:color="D0CECE"/>
              <w:right w:val="single" w:sz="4" w:space="0" w:color="D0CECE"/>
            </w:tcBorders>
          </w:tcPr>
          <w:p w14:paraId="6B051E1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customerPhone</w:t>
            </w:r>
          </w:p>
        </w:tc>
        <w:tc>
          <w:tcPr>
            <w:tcW w:w="727" w:type="pct"/>
            <w:tcBorders>
              <w:top w:val="single" w:sz="4" w:space="0" w:color="D0CECE"/>
              <w:left w:val="single" w:sz="4" w:space="0" w:color="D0CECE"/>
              <w:bottom w:val="single" w:sz="4" w:space="0" w:color="D0CECE"/>
              <w:right w:val="single" w:sz="4" w:space="0" w:color="D0CECE"/>
            </w:tcBorders>
          </w:tcPr>
          <w:p w14:paraId="3E5FC18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TextField</w:t>
            </w:r>
          </w:p>
        </w:tc>
        <w:tc>
          <w:tcPr>
            <w:tcW w:w="1615" w:type="pct"/>
            <w:tcBorders>
              <w:top w:val="single" w:sz="4" w:space="0" w:color="D0CECE"/>
              <w:left w:val="single" w:sz="4" w:space="0" w:color="D0CECE"/>
              <w:bottom w:val="single" w:sz="4" w:space="0" w:color="D0CECE"/>
              <w:right w:val="single" w:sz="4" w:space="0" w:color="D0CECE"/>
            </w:tcBorders>
          </w:tcPr>
          <w:p w14:paraId="7A8F3C6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Nhập số điện thoại khách hàng</w:t>
            </w:r>
          </w:p>
        </w:tc>
        <w:tc>
          <w:tcPr>
            <w:tcW w:w="1207" w:type="pct"/>
            <w:tcBorders>
              <w:top w:val="single" w:sz="4" w:space="0" w:color="D0CECE"/>
              <w:left w:val="single" w:sz="4" w:space="0" w:color="D0CECE"/>
              <w:bottom w:val="single" w:sz="4" w:space="0" w:color="D0CECE"/>
              <w:right w:val="single" w:sz="4" w:space="0" w:color="D0CECE"/>
            </w:tcBorders>
          </w:tcPr>
          <w:p w14:paraId="640DA47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10150EB" w14:textId="77777777" w:rsidTr="001D41A2">
        <w:tc>
          <w:tcPr>
            <w:tcW w:w="400" w:type="pct"/>
            <w:tcBorders>
              <w:top w:val="single" w:sz="4" w:space="0" w:color="D0CECE"/>
              <w:left w:val="single" w:sz="4" w:space="0" w:color="D0CECE"/>
              <w:bottom w:val="single" w:sz="4" w:space="0" w:color="D0CECE"/>
              <w:right w:val="single" w:sz="4" w:space="0" w:color="D0CECE"/>
            </w:tcBorders>
          </w:tcPr>
          <w:p w14:paraId="62B02C7E"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7</w:t>
            </w:r>
          </w:p>
        </w:tc>
        <w:tc>
          <w:tcPr>
            <w:tcW w:w="1051" w:type="pct"/>
            <w:gridSpan w:val="2"/>
            <w:tcBorders>
              <w:top w:val="single" w:sz="4" w:space="0" w:color="D0CECE"/>
              <w:left w:val="single" w:sz="4" w:space="0" w:color="D0CECE"/>
              <w:bottom w:val="single" w:sz="4" w:space="0" w:color="D0CECE"/>
              <w:right w:val="single" w:sz="4" w:space="0" w:color="D0CECE"/>
            </w:tcBorders>
          </w:tcPr>
          <w:p w14:paraId="1BA7BD4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prepayField</w:t>
            </w:r>
          </w:p>
        </w:tc>
        <w:tc>
          <w:tcPr>
            <w:tcW w:w="727" w:type="pct"/>
            <w:tcBorders>
              <w:top w:val="single" w:sz="4" w:space="0" w:color="D0CECE"/>
              <w:left w:val="single" w:sz="4" w:space="0" w:color="D0CECE"/>
              <w:bottom w:val="single" w:sz="4" w:space="0" w:color="D0CECE"/>
              <w:right w:val="single" w:sz="4" w:space="0" w:color="D0CECE"/>
            </w:tcBorders>
          </w:tcPr>
          <w:p w14:paraId="0D1649E2"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Number</w:t>
            </w:r>
          </w:p>
        </w:tc>
        <w:tc>
          <w:tcPr>
            <w:tcW w:w="1615" w:type="pct"/>
            <w:tcBorders>
              <w:top w:val="single" w:sz="4" w:space="0" w:color="D0CECE"/>
              <w:left w:val="single" w:sz="4" w:space="0" w:color="D0CECE"/>
              <w:bottom w:val="single" w:sz="4" w:space="0" w:color="D0CECE"/>
              <w:right w:val="single" w:sz="4" w:space="0" w:color="D0CECE"/>
            </w:tcBorders>
          </w:tcPr>
          <w:p w14:paraId="2B1D0FD6"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Nhập phần trăm trả trước</w:t>
            </w:r>
          </w:p>
        </w:tc>
        <w:tc>
          <w:tcPr>
            <w:tcW w:w="1207" w:type="pct"/>
            <w:tcBorders>
              <w:top w:val="single" w:sz="4" w:space="0" w:color="D0CECE"/>
              <w:left w:val="single" w:sz="4" w:space="0" w:color="D0CECE"/>
              <w:bottom w:val="single" w:sz="4" w:space="0" w:color="D0CECE"/>
              <w:right w:val="single" w:sz="4" w:space="0" w:color="D0CECE"/>
            </w:tcBorders>
          </w:tcPr>
          <w:p w14:paraId="14F54914" w14:textId="148A861D" w:rsidR="001D41A2" w:rsidRPr="00465078" w:rsidRDefault="001D41A2" w:rsidP="001D41A2">
            <w:pPr>
              <w:spacing w:before="40" w:after="40" w:line="300" w:lineRule="auto"/>
              <w:contextualSpacing/>
              <w:rPr>
                <w:rFonts w:eastAsia="Calibri" w:cs="Arial"/>
                <w:noProof/>
                <w:color w:val="171717"/>
                <w:sz w:val="26"/>
                <w:szCs w:val="26"/>
              </w:rPr>
            </w:pPr>
          </w:p>
        </w:tc>
      </w:tr>
      <w:tr w:rsidR="001D41A2" w:rsidRPr="001D41A2" w14:paraId="4B2E0DB3" w14:textId="77777777" w:rsidTr="001D41A2">
        <w:tc>
          <w:tcPr>
            <w:tcW w:w="400" w:type="pct"/>
            <w:tcBorders>
              <w:top w:val="single" w:sz="4" w:space="0" w:color="D0CECE"/>
              <w:left w:val="single" w:sz="4" w:space="0" w:color="D0CECE"/>
              <w:bottom w:val="single" w:sz="4" w:space="0" w:color="D0CECE"/>
              <w:right w:val="single" w:sz="4" w:space="0" w:color="D0CECE"/>
            </w:tcBorders>
          </w:tcPr>
          <w:p w14:paraId="4A8A1A3E"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8</w:t>
            </w:r>
          </w:p>
        </w:tc>
        <w:tc>
          <w:tcPr>
            <w:tcW w:w="1051" w:type="pct"/>
            <w:gridSpan w:val="2"/>
            <w:tcBorders>
              <w:top w:val="single" w:sz="4" w:space="0" w:color="D0CECE"/>
              <w:left w:val="single" w:sz="4" w:space="0" w:color="D0CECE"/>
              <w:bottom w:val="single" w:sz="4" w:space="0" w:color="D0CECE"/>
              <w:right w:val="single" w:sz="4" w:space="0" w:color="D0CECE"/>
            </w:tcBorders>
          </w:tcPr>
          <w:p w14:paraId="2F1D925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prepayConfirm</w:t>
            </w:r>
          </w:p>
        </w:tc>
        <w:tc>
          <w:tcPr>
            <w:tcW w:w="727" w:type="pct"/>
            <w:tcBorders>
              <w:top w:val="single" w:sz="4" w:space="0" w:color="D0CECE"/>
              <w:left w:val="single" w:sz="4" w:space="0" w:color="D0CECE"/>
              <w:bottom w:val="single" w:sz="4" w:space="0" w:color="D0CECE"/>
              <w:right w:val="single" w:sz="4" w:space="0" w:color="D0CECE"/>
            </w:tcBorders>
          </w:tcPr>
          <w:p w14:paraId="1C83067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699AEECC" w14:textId="346A6075"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xml:space="preserve">Xác nhận thay đổi phần </w:t>
            </w:r>
            <w:r w:rsidR="00D12380" w:rsidRPr="00465078">
              <w:rPr>
                <w:rFonts w:eastAsia="Calibri" w:cs="Arial"/>
                <w:noProof/>
                <w:color w:val="171717"/>
                <w:sz w:val="26"/>
                <w:szCs w:val="26"/>
                <w:lang w:val="vi-VN"/>
              </w:rPr>
              <w:t>tră</w:t>
            </w:r>
            <w:r w:rsidRPr="00465078">
              <w:rPr>
                <w:rFonts w:eastAsia="Calibri" w:cs="Arial"/>
                <w:noProof/>
                <w:color w:val="171717"/>
                <w:sz w:val="26"/>
                <w:szCs w:val="26"/>
                <w:lang w:val="vi-VN"/>
              </w:rPr>
              <w:t>m trả trước</w:t>
            </w:r>
          </w:p>
        </w:tc>
        <w:tc>
          <w:tcPr>
            <w:tcW w:w="1207" w:type="pct"/>
            <w:tcBorders>
              <w:top w:val="single" w:sz="4" w:space="0" w:color="D0CECE"/>
              <w:left w:val="single" w:sz="4" w:space="0" w:color="D0CECE"/>
              <w:bottom w:val="single" w:sz="4" w:space="0" w:color="D0CECE"/>
              <w:right w:val="single" w:sz="4" w:space="0" w:color="D0CECE"/>
            </w:tcBorders>
          </w:tcPr>
          <w:p w14:paraId="77C7E877" w14:textId="2147BB83" w:rsidR="001D41A2" w:rsidRPr="00465078" w:rsidRDefault="001D41A2" w:rsidP="001D41A2">
            <w:pPr>
              <w:spacing w:before="40" w:after="40" w:line="300" w:lineRule="auto"/>
              <w:contextualSpacing/>
              <w:rPr>
                <w:rFonts w:eastAsia="Calibri" w:cs="Arial"/>
                <w:noProof/>
                <w:color w:val="171717"/>
                <w:sz w:val="26"/>
                <w:szCs w:val="26"/>
              </w:rPr>
            </w:pPr>
          </w:p>
        </w:tc>
      </w:tr>
      <w:tr w:rsidR="001D41A2" w:rsidRPr="001D41A2" w14:paraId="0B49BAA2" w14:textId="77777777" w:rsidTr="001D41A2">
        <w:tc>
          <w:tcPr>
            <w:tcW w:w="400" w:type="pct"/>
            <w:tcBorders>
              <w:top w:val="single" w:sz="4" w:space="0" w:color="D0CECE"/>
              <w:left w:val="single" w:sz="4" w:space="0" w:color="D0CECE"/>
              <w:bottom w:val="single" w:sz="4" w:space="0" w:color="D0CECE"/>
              <w:right w:val="single" w:sz="4" w:space="0" w:color="D0CECE"/>
            </w:tcBorders>
          </w:tcPr>
          <w:p w14:paraId="40D0583B"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9</w:t>
            </w:r>
          </w:p>
        </w:tc>
        <w:tc>
          <w:tcPr>
            <w:tcW w:w="1051" w:type="pct"/>
            <w:gridSpan w:val="2"/>
            <w:tcBorders>
              <w:top w:val="single" w:sz="4" w:space="0" w:color="D0CECE"/>
              <w:left w:val="single" w:sz="4" w:space="0" w:color="D0CECE"/>
              <w:bottom w:val="single" w:sz="4" w:space="0" w:color="D0CECE"/>
              <w:right w:val="single" w:sz="4" w:space="0" w:color="D0CECE"/>
            </w:tcBorders>
          </w:tcPr>
          <w:p w14:paraId="13D59EDC"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serviceModalButton</w:t>
            </w:r>
          </w:p>
        </w:tc>
        <w:tc>
          <w:tcPr>
            <w:tcW w:w="727" w:type="pct"/>
            <w:tcBorders>
              <w:top w:val="single" w:sz="4" w:space="0" w:color="D0CECE"/>
              <w:left w:val="single" w:sz="4" w:space="0" w:color="D0CECE"/>
              <w:bottom w:val="single" w:sz="4" w:space="0" w:color="D0CECE"/>
              <w:right w:val="single" w:sz="4" w:space="0" w:color="D0CECE"/>
            </w:tcBorders>
          </w:tcPr>
          <w:p w14:paraId="053C2615"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6F8DA40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Mở {Select modal} để thêm dịch vụ.</w:t>
            </w:r>
          </w:p>
        </w:tc>
        <w:tc>
          <w:tcPr>
            <w:tcW w:w="1207" w:type="pct"/>
            <w:tcBorders>
              <w:top w:val="single" w:sz="4" w:space="0" w:color="D0CECE"/>
              <w:left w:val="single" w:sz="4" w:space="0" w:color="D0CECE"/>
              <w:bottom w:val="single" w:sz="4" w:space="0" w:color="D0CECE"/>
              <w:right w:val="single" w:sz="4" w:space="0" w:color="D0CECE"/>
            </w:tcBorders>
          </w:tcPr>
          <w:p w14:paraId="27DAADC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3C5E24A" w14:textId="77777777" w:rsidTr="001D41A2">
        <w:tc>
          <w:tcPr>
            <w:tcW w:w="400" w:type="pct"/>
            <w:vMerge w:val="restart"/>
            <w:tcBorders>
              <w:top w:val="single" w:sz="4" w:space="0" w:color="D0CECE"/>
              <w:left w:val="single" w:sz="4" w:space="0" w:color="D0CECE"/>
              <w:right w:val="single" w:sz="4" w:space="0" w:color="D0CECE"/>
            </w:tcBorders>
          </w:tcPr>
          <w:p w14:paraId="26899EB0" w14:textId="77777777" w:rsidR="001D41A2" w:rsidRPr="00465078" w:rsidRDefault="001D41A2" w:rsidP="001D41A2">
            <w:pPr>
              <w:spacing w:before="40" w:after="40" w:line="300" w:lineRule="auto"/>
              <w:contextualSpacing/>
              <w:jc w:val="center"/>
              <w:rPr>
                <w:rFonts w:eastAsia="Calibri" w:cs="Arial"/>
                <w:noProof/>
                <w:color w:val="171717"/>
                <w:sz w:val="26"/>
                <w:szCs w:val="26"/>
              </w:rPr>
            </w:pPr>
          </w:p>
        </w:tc>
        <w:tc>
          <w:tcPr>
            <w:tcW w:w="324" w:type="pct"/>
            <w:tcBorders>
              <w:top w:val="single" w:sz="4" w:space="0" w:color="D0CECE"/>
              <w:left w:val="single" w:sz="4" w:space="0" w:color="D0CECE"/>
              <w:bottom w:val="single" w:sz="4" w:space="0" w:color="D0CECE"/>
              <w:right w:val="single" w:sz="4" w:space="0" w:color="D0CECE"/>
            </w:tcBorders>
          </w:tcPr>
          <w:p w14:paraId="08998482"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rPr>
              <w:t>9.1</w:t>
            </w:r>
          </w:p>
        </w:tc>
        <w:tc>
          <w:tcPr>
            <w:tcW w:w="727" w:type="pct"/>
            <w:tcBorders>
              <w:top w:val="single" w:sz="4" w:space="0" w:color="D0CECE"/>
              <w:left w:val="single" w:sz="4" w:space="0" w:color="D0CECE"/>
              <w:bottom w:val="single" w:sz="4" w:space="0" w:color="D0CECE"/>
              <w:right w:val="single" w:sz="4" w:space="0" w:color="D0CECE"/>
            </w:tcBorders>
          </w:tcPr>
          <w:p w14:paraId="047D160B"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searchBox</w:t>
            </w:r>
          </w:p>
        </w:tc>
        <w:tc>
          <w:tcPr>
            <w:tcW w:w="727" w:type="pct"/>
            <w:tcBorders>
              <w:top w:val="single" w:sz="4" w:space="0" w:color="D0CECE"/>
              <w:left w:val="single" w:sz="4" w:space="0" w:color="D0CECE"/>
              <w:bottom w:val="single" w:sz="4" w:space="0" w:color="D0CECE"/>
              <w:right w:val="single" w:sz="4" w:space="0" w:color="D0CECE"/>
            </w:tcBorders>
          </w:tcPr>
          <w:p w14:paraId="4DC35AEB"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SearchBox </w:t>
            </w:r>
          </w:p>
        </w:tc>
        <w:tc>
          <w:tcPr>
            <w:tcW w:w="1615" w:type="pct"/>
            <w:tcBorders>
              <w:top w:val="single" w:sz="4" w:space="0" w:color="D0CECE"/>
              <w:left w:val="single" w:sz="4" w:space="0" w:color="D0CECE"/>
              <w:bottom w:val="single" w:sz="4" w:space="0" w:color="D0CECE"/>
              <w:right w:val="single" w:sz="4" w:space="0" w:color="D0CECE"/>
            </w:tcBorders>
          </w:tcPr>
          <w:p w14:paraId="5A83C8AE" w14:textId="49F94B2E"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 xml:space="preserve">Tìm kiếm nhanh dịch </w:t>
            </w:r>
            <w:r w:rsidR="00D12380" w:rsidRPr="00465078">
              <w:rPr>
                <w:rFonts w:eastAsia="Calibri" w:cs="Arial"/>
                <w:noProof/>
                <w:color w:val="171717"/>
                <w:sz w:val="26"/>
                <w:szCs w:val="26"/>
                <w:lang w:val="vi-VN"/>
              </w:rPr>
              <w:t>vụ</w:t>
            </w:r>
          </w:p>
        </w:tc>
        <w:tc>
          <w:tcPr>
            <w:tcW w:w="1207" w:type="pct"/>
            <w:tcBorders>
              <w:top w:val="single" w:sz="4" w:space="0" w:color="D0CECE"/>
              <w:left w:val="single" w:sz="4" w:space="0" w:color="D0CECE"/>
              <w:bottom w:val="single" w:sz="4" w:space="0" w:color="D0CECE"/>
              <w:right w:val="single" w:sz="4" w:space="0" w:color="D0CECE"/>
            </w:tcBorders>
          </w:tcPr>
          <w:p w14:paraId="0CB696DA"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96EBED8" w14:textId="77777777" w:rsidTr="001D41A2">
        <w:tc>
          <w:tcPr>
            <w:tcW w:w="400" w:type="pct"/>
            <w:vMerge/>
            <w:tcBorders>
              <w:left w:val="single" w:sz="4" w:space="0" w:color="D0CECE"/>
              <w:right w:val="single" w:sz="4" w:space="0" w:color="D0CECE"/>
            </w:tcBorders>
          </w:tcPr>
          <w:p w14:paraId="69871A74" w14:textId="77777777" w:rsidR="001D41A2" w:rsidRPr="00465078" w:rsidRDefault="001D41A2" w:rsidP="001D41A2">
            <w:pPr>
              <w:spacing w:before="40" w:after="40" w:line="300" w:lineRule="auto"/>
              <w:contextualSpacing/>
              <w:jc w:val="center"/>
              <w:rPr>
                <w:rFonts w:eastAsia="Calibri" w:cs="Arial"/>
                <w:noProof/>
                <w:color w:val="171717"/>
                <w:sz w:val="26"/>
                <w:szCs w:val="26"/>
              </w:rPr>
            </w:pPr>
          </w:p>
        </w:tc>
        <w:tc>
          <w:tcPr>
            <w:tcW w:w="324" w:type="pct"/>
            <w:tcBorders>
              <w:top w:val="single" w:sz="4" w:space="0" w:color="D0CECE"/>
              <w:left w:val="single" w:sz="4" w:space="0" w:color="D0CECE"/>
              <w:bottom w:val="single" w:sz="4" w:space="0" w:color="D0CECE"/>
              <w:right w:val="single" w:sz="4" w:space="0" w:color="D0CECE"/>
            </w:tcBorders>
          </w:tcPr>
          <w:p w14:paraId="7F0ED1B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rPr>
              <w:t>9.2</w:t>
            </w:r>
          </w:p>
        </w:tc>
        <w:tc>
          <w:tcPr>
            <w:tcW w:w="727" w:type="pct"/>
            <w:tcBorders>
              <w:top w:val="single" w:sz="4" w:space="0" w:color="D0CECE"/>
              <w:left w:val="single" w:sz="4" w:space="0" w:color="D0CECE"/>
              <w:bottom w:val="single" w:sz="4" w:space="0" w:color="D0CECE"/>
              <w:right w:val="single" w:sz="4" w:space="0" w:color="D0CECE"/>
            </w:tcBorders>
          </w:tcPr>
          <w:p w14:paraId="76906A2A"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addButton</w:t>
            </w:r>
          </w:p>
        </w:tc>
        <w:tc>
          <w:tcPr>
            <w:tcW w:w="727" w:type="pct"/>
            <w:tcBorders>
              <w:top w:val="single" w:sz="4" w:space="0" w:color="D0CECE"/>
              <w:left w:val="single" w:sz="4" w:space="0" w:color="D0CECE"/>
              <w:bottom w:val="single" w:sz="4" w:space="0" w:color="D0CECE"/>
              <w:right w:val="single" w:sz="4" w:space="0" w:color="D0CECE"/>
            </w:tcBorders>
          </w:tcPr>
          <w:p w14:paraId="1D45C3DF"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 </w:t>
            </w:r>
          </w:p>
        </w:tc>
        <w:tc>
          <w:tcPr>
            <w:tcW w:w="1615" w:type="pct"/>
            <w:tcBorders>
              <w:top w:val="single" w:sz="4" w:space="0" w:color="D0CECE"/>
              <w:left w:val="single" w:sz="4" w:space="0" w:color="D0CECE"/>
              <w:bottom w:val="single" w:sz="4" w:space="0" w:color="D0CECE"/>
              <w:right w:val="single" w:sz="4" w:space="0" w:color="D0CECE"/>
            </w:tcBorders>
          </w:tcPr>
          <w:p w14:paraId="18780A2C"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Thêm dịch vụ vào phiếu. </w:t>
            </w:r>
          </w:p>
        </w:tc>
        <w:tc>
          <w:tcPr>
            <w:tcW w:w="1207" w:type="pct"/>
            <w:tcBorders>
              <w:top w:val="single" w:sz="4" w:space="0" w:color="D0CECE"/>
              <w:left w:val="single" w:sz="4" w:space="0" w:color="D0CECE"/>
              <w:bottom w:val="single" w:sz="4" w:space="0" w:color="D0CECE"/>
              <w:right w:val="single" w:sz="4" w:space="0" w:color="D0CECE"/>
            </w:tcBorders>
          </w:tcPr>
          <w:p w14:paraId="502AEA63"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28ADDEE" w14:textId="77777777" w:rsidTr="001D41A2">
        <w:tc>
          <w:tcPr>
            <w:tcW w:w="400" w:type="pct"/>
            <w:vMerge/>
            <w:tcBorders>
              <w:left w:val="single" w:sz="4" w:space="0" w:color="D0CECE"/>
              <w:bottom w:val="single" w:sz="4" w:space="0" w:color="D0CECE"/>
              <w:right w:val="single" w:sz="4" w:space="0" w:color="D0CECE"/>
            </w:tcBorders>
          </w:tcPr>
          <w:p w14:paraId="489C2701" w14:textId="77777777" w:rsidR="001D41A2" w:rsidRPr="00465078" w:rsidRDefault="001D41A2" w:rsidP="001D41A2">
            <w:pPr>
              <w:spacing w:before="40" w:after="40" w:line="300" w:lineRule="auto"/>
              <w:contextualSpacing/>
              <w:jc w:val="center"/>
              <w:rPr>
                <w:rFonts w:eastAsia="Calibri" w:cs="Arial"/>
                <w:noProof/>
                <w:color w:val="171717"/>
                <w:sz w:val="26"/>
                <w:szCs w:val="26"/>
              </w:rPr>
            </w:pPr>
          </w:p>
        </w:tc>
        <w:tc>
          <w:tcPr>
            <w:tcW w:w="324" w:type="pct"/>
            <w:tcBorders>
              <w:top w:val="single" w:sz="4" w:space="0" w:color="D0CECE"/>
              <w:left w:val="single" w:sz="4" w:space="0" w:color="D0CECE"/>
              <w:bottom w:val="single" w:sz="4" w:space="0" w:color="D0CECE"/>
              <w:right w:val="single" w:sz="4" w:space="0" w:color="D0CECE"/>
            </w:tcBorders>
          </w:tcPr>
          <w:p w14:paraId="2991369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rPr>
              <w:t>9.3</w:t>
            </w:r>
          </w:p>
        </w:tc>
        <w:tc>
          <w:tcPr>
            <w:tcW w:w="727" w:type="pct"/>
            <w:tcBorders>
              <w:top w:val="single" w:sz="4" w:space="0" w:color="D0CECE"/>
              <w:left w:val="single" w:sz="4" w:space="0" w:color="D0CECE"/>
              <w:bottom w:val="single" w:sz="4" w:space="0" w:color="D0CECE"/>
              <w:right w:val="single" w:sz="4" w:space="0" w:color="D0CECE"/>
            </w:tcBorders>
          </w:tcPr>
          <w:p w14:paraId="42E827E8" w14:textId="77777777" w:rsidR="001D41A2" w:rsidRPr="00465078" w:rsidRDefault="001D41A2" w:rsidP="001D41A2">
            <w:pPr>
              <w:spacing w:before="40" w:after="40" w:line="300" w:lineRule="auto"/>
              <w:contextualSpacing/>
              <w:rPr>
                <w:rFonts w:eastAsia="Calibri" w:cs="Arial"/>
                <w:noProof/>
                <w:color w:val="171717"/>
                <w:sz w:val="26"/>
                <w:szCs w:val="26"/>
              </w:rPr>
            </w:pPr>
            <w:r w:rsidRPr="00465078">
              <w:rPr>
                <w:rFonts w:eastAsia="Calibri" w:cs="Arial"/>
                <w:noProof/>
                <w:color w:val="171717"/>
                <w:sz w:val="26"/>
                <w:szCs w:val="26"/>
              </w:rPr>
              <w:t>closeButton</w:t>
            </w:r>
          </w:p>
        </w:tc>
        <w:tc>
          <w:tcPr>
            <w:tcW w:w="727" w:type="pct"/>
            <w:tcBorders>
              <w:top w:val="single" w:sz="4" w:space="0" w:color="D0CECE"/>
              <w:left w:val="single" w:sz="4" w:space="0" w:color="D0CECE"/>
              <w:bottom w:val="single" w:sz="4" w:space="0" w:color="D0CECE"/>
              <w:right w:val="single" w:sz="4" w:space="0" w:color="D0CECE"/>
            </w:tcBorders>
          </w:tcPr>
          <w:p w14:paraId="5F4FBC15"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 </w:t>
            </w:r>
          </w:p>
        </w:tc>
        <w:tc>
          <w:tcPr>
            <w:tcW w:w="1615" w:type="pct"/>
            <w:tcBorders>
              <w:top w:val="single" w:sz="4" w:space="0" w:color="D0CECE"/>
              <w:left w:val="single" w:sz="4" w:space="0" w:color="D0CECE"/>
              <w:bottom w:val="single" w:sz="4" w:space="0" w:color="D0CECE"/>
              <w:right w:val="single" w:sz="4" w:space="0" w:color="D0CECE"/>
            </w:tcBorders>
          </w:tcPr>
          <w:p w14:paraId="10EF5271"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Đóng modal. </w:t>
            </w:r>
          </w:p>
        </w:tc>
        <w:tc>
          <w:tcPr>
            <w:tcW w:w="1207" w:type="pct"/>
            <w:tcBorders>
              <w:top w:val="single" w:sz="4" w:space="0" w:color="D0CECE"/>
              <w:left w:val="single" w:sz="4" w:space="0" w:color="D0CECE"/>
              <w:bottom w:val="single" w:sz="4" w:space="0" w:color="D0CECE"/>
              <w:right w:val="single" w:sz="4" w:space="0" w:color="D0CECE"/>
            </w:tcBorders>
          </w:tcPr>
          <w:p w14:paraId="483A603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F322458" w14:textId="77777777" w:rsidTr="001D41A2">
        <w:tc>
          <w:tcPr>
            <w:tcW w:w="400" w:type="pct"/>
            <w:tcBorders>
              <w:top w:val="single" w:sz="4" w:space="0" w:color="D0CECE"/>
              <w:left w:val="single" w:sz="4" w:space="0" w:color="D0CECE"/>
              <w:bottom w:val="single" w:sz="4" w:space="0" w:color="D0CECE"/>
              <w:right w:val="single" w:sz="4" w:space="0" w:color="D0CECE"/>
            </w:tcBorders>
          </w:tcPr>
          <w:p w14:paraId="247097CE"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10</w:t>
            </w:r>
          </w:p>
        </w:tc>
        <w:tc>
          <w:tcPr>
            <w:tcW w:w="1051" w:type="pct"/>
            <w:gridSpan w:val="2"/>
            <w:tcBorders>
              <w:top w:val="single" w:sz="4" w:space="0" w:color="D0CECE"/>
              <w:left w:val="single" w:sz="4" w:space="0" w:color="D0CECE"/>
              <w:bottom w:val="single" w:sz="4" w:space="0" w:color="D0CECE"/>
              <w:right w:val="single" w:sz="4" w:space="0" w:color="D0CECE"/>
            </w:tcBorders>
          </w:tcPr>
          <w:p w14:paraId="0E7C70F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quantityButton </w:t>
            </w:r>
          </w:p>
        </w:tc>
        <w:tc>
          <w:tcPr>
            <w:tcW w:w="727" w:type="pct"/>
            <w:tcBorders>
              <w:top w:val="single" w:sz="4" w:space="0" w:color="D0CECE"/>
              <w:left w:val="single" w:sz="4" w:space="0" w:color="D0CECE"/>
              <w:bottom w:val="single" w:sz="4" w:space="0" w:color="D0CECE"/>
              <w:right w:val="single" w:sz="4" w:space="0" w:color="D0CECE"/>
            </w:tcBorders>
          </w:tcPr>
          <w:p w14:paraId="57075866"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ButtonGroup </w:t>
            </w:r>
          </w:p>
        </w:tc>
        <w:tc>
          <w:tcPr>
            <w:tcW w:w="1615" w:type="pct"/>
            <w:tcBorders>
              <w:top w:val="single" w:sz="4" w:space="0" w:color="D0CECE"/>
              <w:left w:val="single" w:sz="4" w:space="0" w:color="D0CECE"/>
              <w:bottom w:val="single" w:sz="4" w:space="0" w:color="D0CECE"/>
              <w:right w:val="single" w:sz="4" w:space="0" w:color="D0CECE"/>
            </w:tcBorders>
          </w:tcPr>
          <w:p w14:paraId="4FD72DA0"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Điều chỉnh số lượng dịch vụ</w:t>
            </w:r>
          </w:p>
        </w:tc>
        <w:tc>
          <w:tcPr>
            <w:tcW w:w="1207" w:type="pct"/>
            <w:tcBorders>
              <w:top w:val="single" w:sz="4" w:space="0" w:color="D0CECE"/>
              <w:left w:val="single" w:sz="4" w:space="0" w:color="D0CECE"/>
              <w:bottom w:val="single" w:sz="4" w:space="0" w:color="D0CECE"/>
              <w:right w:val="single" w:sz="4" w:space="0" w:color="D0CECE"/>
            </w:tcBorders>
          </w:tcPr>
          <w:p w14:paraId="0CFE348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2594FE8" w14:textId="77777777" w:rsidTr="001D41A2">
        <w:tc>
          <w:tcPr>
            <w:tcW w:w="400" w:type="pct"/>
            <w:tcBorders>
              <w:top w:val="single" w:sz="4" w:space="0" w:color="D0CECE"/>
              <w:left w:val="single" w:sz="4" w:space="0" w:color="D0CECE"/>
              <w:bottom w:val="single" w:sz="4" w:space="0" w:color="D0CECE"/>
              <w:right w:val="single" w:sz="4" w:space="0" w:color="D0CECE"/>
            </w:tcBorders>
          </w:tcPr>
          <w:p w14:paraId="11A8FCC4" w14:textId="77777777" w:rsidR="001D41A2" w:rsidRPr="00465078" w:rsidRDefault="001D41A2"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11</w:t>
            </w:r>
          </w:p>
        </w:tc>
        <w:tc>
          <w:tcPr>
            <w:tcW w:w="1051" w:type="pct"/>
            <w:gridSpan w:val="2"/>
            <w:tcBorders>
              <w:top w:val="single" w:sz="4" w:space="0" w:color="D0CECE"/>
              <w:left w:val="single" w:sz="4" w:space="0" w:color="D0CECE"/>
              <w:bottom w:val="single" w:sz="4" w:space="0" w:color="D0CECE"/>
              <w:right w:val="single" w:sz="4" w:space="0" w:color="D0CECE"/>
            </w:tcBorders>
          </w:tcPr>
          <w:p w14:paraId="1AF5B8E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removeButton </w:t>
            </w:r>
          </w:p>
        </w:tc>
        <w:tc>
          <w:tcPr>
            <w:tcW w:w="727" w:type="pct"/>
            <w:tcBorders>
              <w:top w:val="single" w:sz="4" w:space="0" w:color="D0CECE"/>
              <w:left w:val="single" w:sz="4" w:space="0" w:color="D0CECE"/>
              <w:bottom w:val="single" w:sz="4" w:space="0" w:color="D0CECE"/>
              <w:right w:val="single" w:sz="4" w:space="0" w:color="D0CECE"/>
            </w:tcBorders>
          </w:tcPr>
          <w:p w14:paraId="5FC35D9E"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 </w:t>
            </w:r>
          </w:p>
        </w:tc>
        <w:tc>
          <w:tcPr>
            <w:tcW w:w="1615" w:type="pct"/>
            <w:tcBorders>
              <w:top w:val="single" w:sz="4" w:space="0" w:color="D0CECE"/>
              <w:left w:val="single" w:sz="4" w:space="0" w:color="D0CECE"/>
              <w:bottom w:val="single" w:sz="4" w:space="0" w:color="D0CECE"/>
              <w:right w:val="single" w:sz="4" w:space="0" w:color="D0CECE"/>
            </w:tcBorders>
          </w:tcPr>
          <w:p w14:paraId="64EB5F39"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Bỏ sản phẩm ra khỏi giỏ</w:t>
            </w:r>
          </w:p>
        </w:tc>
        <w:tc>
          <w:tcPr>
            <w:tcW w:w="1207" w:type="pct"/>
            <w:tcBorders>
              <w:top w:val="single" w:sz="4" w:space="0" w:color="D0CECE"/>
              <w:left w:val="single" w:sz="4" w:space="0" w:color="D0CECE"/>
              <w:bottom w:val="single" w:sz="4" w:space="0" w:color="D0CECE"/>
              <w:right w:val="single" w:sz="4" w:space="0" w:color="D0CECE"/>
            </w:tcBorders>
          </w:tcPr>
          <w:p w14:paraId="34B0EBF8"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9B5E18D" w14:textId="77777777" w:rsidTr="001D41A2">
        <w:tc>
          <w:tcPr>
            <w:tcW w:w="400" w:type="pct"/>
            <w:tcBorders>
              <w:top w:val="single" w:sz="4" w:space="0" w:color="D0CECE"/>
              <w:left w:val="single" w:sz="4" w:space="0" w:color="D0CECE"/>
              <w:bottom w:val="single" w:sz="4" w:space="0" w:color="D0CECE"/>
              <w:right w:val="single" w:sz="4" w:space="0" w:color="D0CECE"/>
            </w:tcBorders>
          </w:tcPr>
          <w:p w14:paraId="58A1BFD3" w14:textId="61525186" w:rsidR="001D41A2" w:rsidRPr="00465078" w:rsidRDefault="00D12380" w:rsidP="001D41A2">
            <w:pPr>
              <w:spacing w:before="40" w:after="40" w:line="300" w:lineRule="auto"/>
              <w:contextualSpacing/>
              <w:jc w:val="center"/>
              <w:rPr>
                <w:rFonts w:eastAsia="Calibri" w:cs="Arial"/>
                <w:noProof/>
                <w:color w:val="171717"/>
                <w:sz w:val="26"/>
                <w:szCs w:val="26"/>
                <w:lang w:val="vi-VN"/>
              </w:rPr>
            </w:pPr>
            <w:r w:rsidRPr="00465078">
              <w:rPr>
                <w:rFonts w:eastAsia="Calibri" w:cs="Arial"/>
                <w:noProof/>
                <w:color w:val="171717"/>
                <w:sz w:val="26"/>
                <w:szCs w:val="26"/>
                <w:lang w:val="vi-VN"/>
              </w:rPr>
              <w:t>12</w:t>
            </w:r>
          </w:p>
        </w:tc>
        <w:tc>
          <w:tcPr>
            <w:tcW w:w="1051" w:type="pct"/>
            <w:gridSpan w:val="2"/>
            <w:tcBorders>
              <w:top w:val="single" w:sz="4" w:space="0" w:color="D0CECE"/>
              <w:left w:val="single" w:sz="4" w:space="0" w:color="D0CECE"/>
              <w:bottom w:val="single" w:sz="4" w:space="0" w:color="D0CECE"/>
              <w:right w:val="single" w:sz="4" w:space="0" w:color="D0CECE"/>
            </w:tcBorders>
          </w:tcPr>
          <w:p w14:paraId="5048E05C"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submitButton </w:t>
            </w:r>
          </w:p>
        </w:tc>
        <w:tc>
          <w:tcPr>
            <w:tcW w:w="727" w:type="pct"/>
            <w:tcBorders>
              <w:top w:val="single" w:sz="4" w:space="0" w:color="D0CECE"/>
              <w:left w:val="single" w:sz="4" w:space="0" w:color="D0CECE"/>
              <w:bottom w:val="single" w:sz="4" w:space="0" w:color="D0CECE"/>
              <w:right w:val="single" w:sz="4" w:space="0" w:color="D0CECE"/>
            </w:tcBorders>
          </w:tcPr>
          <w:p w14:paraId="16D41A0B"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Button </w:t>
            </w:r>
          </w:p>
        </w:tc>
        <w:tc>
          <w:tcPr>
            <w:tcW w:w="1615" w:type="pct"/>
            <w:tcBorders>
              <w:top w:val="single" w:sz="4" w:space="0" w:color="D0CECE"/>
              <w:left w:val="single" w:sz="4" w:space="0" w:color="D0CECE"/>
              <w:bottom w:val="single" w:sz="4" w:space="0" w:color="D0CECE"/>
              <w:right w:val="single" w:sz="4" w:space="0" w:color="D0CECE"/>
            </w:tcBorders>
          </w:tcPr>
          <w:p w14:paraId="61F7CBB2" w14:textId="77777777" w:rsidR="001D41A2" w:rsidRPr="00465078" w:rsidRDefault="001D41A2" w:rsidP="001D41A2">
            <w:pPr>
              <w:spacing w:before="40" w:after="40" w:line="300" w:lineRule="auto"/>
              <w:contextualSpacing/>
              <w:rPr>
                <w:rFonts w:eastAsia="Calibri" w:cs="Arial"/>
                <w:noProof/>
                <w:color w:val="171717"/>
                <w:sz w:val="26"/>
                <w:szCs w:val="26"/>
                <w:lang w:val="vi-VN"/>
              </w:rPr>
            </w:pPr>
            <w:r w:rsidRPr="00465078">
              <w:rPr>
                <w:rFonts w:eastAsia="Calibri" w:cs="Arial"/>
                <w:noProof/>
                <w:color w:val="171717"/>
                <w:sz w:val="26"/>
                <w:szCs w:val="26"/>
                <w:lang w:val="vi-VN"/>
              </w:rPr>
              <w:t>Hoàn thành điền, lập phiếu dịch vụ, và lưu trữ vào database. </w:t>
            </w:r>
          </w:p>
        </w:tc>
        <w:tc>
          <w:tcPr>
            <w:tcW w:w="1207" w:type="pct"/>
            <w:tcBorders>
              <w:top w:val="single" w:sz="4" w:space="0" w:color="D0CECE"/>
              <w:left w:val="single" w:sz="4" w:space="0" w:color="D0CECE"/>
              <w:bottom w:val="single" w:sz="4" w:space="0" w:color="D0CECE"/>
              <w:right w:val="single" w:sz="4" w:space="0" w:color="D0CECE"/>
            </w:tcBorders>
          </w:tcPr>
          <w:p w14:paraId="7A4E523D" w14:textId="77777777" w:rsidR="001D41A2" w:rsidRPr="00465078" w:rsidRDefault="001D41A2" w:rsidP="001D41A2">
            <w:pPr>
              <w:spacing w:before="40" w:after="40" w:line="300" w:lineRule="auto"/>
              <w:contextualSpacing/>
              <w:rPr>
                <w:rFonts w:eastAsia="Calibri" w:cs="Arial"/>
                <w:noProof/>
                <w:color w:val="171717"/>
                <w:sz w:val="26"/>
                <w:szCs w:val="26"/>
                <w:lang w:val="vi-VN"/>
              </w:rPr>
            </w:pPr>
          </w:p>
        </w:tc>
      </w:tr>
    </w:tbl>
    <w:bookmarkEnd w:id="141"/>
    <w:p w14:paraId="419AAD92" w14:textId="77777777" w:rsidR="001D41A2" w:rsidRPr="003F49EA" w:rsidRDefault="001D41A2" w:rsidP="00EC43F9">
      <w:pPr>
        <w:pStyle w:val="1111"/>
        <w:rPr>
          <w:rFonts w:eastAsia="Yu Gothic Light"/>
          <w:b w:val="0"/>
          <w:i/>
          <w:color w:val="171717"/>
          <w:lang w:val="vi-VN"/>
        </w:rPr>
      </w:pPr>
      <w:r w:rsidRPr="001D41A2">
        <w:rPr>
          <w:lang w:val="vi-VN"/>
        </w:rPr>
        <w:t>Mô tả và xử lí các biến cố trên màn hình</w:t>
      </w:r>
    </w:p>
    <w:p w14:paraId="448409FB" w14:textId="77777777" w:rsidR="003F49EA" w:rsidRPr="001D41A2" w:rsidRDefault="003F49EA" w:rsidP="003F49EA">
      <w:pPr>
        <w:pStyle w:val="Bnhthng"/>
        <w:rPr>
          <w:lang w:val="vi-VN"/>
        </w:rPr>
      </w:pPr>
    </w:p>
    <w:p w14:paraId="6601A197"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42" w:name="_Toc138162919"/>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lập phiếu dịch vụ</w:t>
      </w:r>
      <w:bookmarkEnd w:id="142"/>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1D41A2" w:rsidRPr="001D41A2" w14:paraId="5A72EC2F"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7A0F8BE"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5737787"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9BD3C1A"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BB784EA"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5CF42552" w14:textId="77777777" w:rsidTr="001D41A2">
        <w:tc>
          <w:tcPr>
            <w:tcW w:w="401" w:type="pct"/>
            <w:tcBorders>
              <w:top w:val="single" w:sz="4" w:space="0" w:color="000000"/>
              <w:left w:val="single" w:sz="4" w:space="0" w:color="D0CECE"/>
              <w:bottom w:val="single" w:sz="4" w:space="0" w:color="D0CECE"/>
              <w:right w:val="single" w:sz="4" w:space="0" w:color="D0CECE"/>
            </w:tcBorders>
          </w:tcPr>
          <w:p w14:paraId="05DBA57D"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56685AC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(1)</w:t>
            </w:r>
          </w:p>
        </w:tc>
        <w:tc>
          <w:tcPr>
            <w:tcW w:w="2019" w:type="pct"/>
            <w:tcBorders>
              <w:top w:val="single" w:sz="4" w:space="0" w:color="000000"/>
              <w:left w:val="single" w:sz="4" w:space="0" w:color="D0CECE"/>
              <w:bottom w:val="single" w:sz="4" w:space="0" w:color="D0CECE"/>
              <w:right w:val="single" w:sz="4" w:space="0" w:color="D0CECE"/>
            </w:tcBorders>
          </w:tcPr>
          <w:p w14:paraId="7C6FE1E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Chuyển sang tab lập phiếu dịch vụ</w:t>
            </w:r>
          </w:p>
        </w:tc>
        <w:tc>
          <w:tcPr>
            <w:tcW w:w="1530" w:type="pct"/>
            <w:tcBorders>
              <w:top w:val="single" w:sz="4" w:space="0" w:color="000000"/>
              <w:left w:val="single" w:sz="4" w:space="0" w:color="D0CECE"/>
              <w:bottom w:val="single" w:sz="4" w:space="0" w:color="D0CECE"/>
              <w:right w:val="single" w:sz="4" w:space="0" w:color="D0CECE"/>
            </w:tcBorders>
          </w:tcPr>
          <w:p w14:paraId="6B3B4C8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FDBAA35"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D4896E1"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04D0F24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(2)</w:t>
            </w:r>
          </w:p>
        </w:tc>
        <w:tc>
          <w:tcPr>
            <w:tcW w:w="2019" w:type="pct"/>
            <w:tcBorders>
              <w:top w:val="single" w:sz="4" w:space="0" w:color="D0CECE"/>
              <w:left w:val="single" w:sz="4" w:space="0" w:color="D0CECE"/>
              <w:bottom w:val="single" w:sz="4" w:space="0" w:color="D0CECE"/>
              <w:right w:val="single" w:sz="4" w:space="0" w:color="D0CECE"/>
            </w:tcBorders>
          </w:tcPr>
          <w:p w14:paraId="5EEB850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Chuyển sang tab tra cứu dịch vụ</w:t>
            </w:r>
          </w:p>
        </w:tc>
        <w:tc>
          <w:tcPr>
            <w:tcW w:w="1530" w:type="pct"/>
            <w:tcBorders>
              <w:top w:val="single" w:sz="4" w:space="0" w:color="D0CECE"/>
              <w:left w:val="single" w:sz="4" w:space="0" w:color="D0CECE"/>
              <w:bottom w:val="single" w:sz="4" w:space="0" w:color="D0CECE"/>
              <w:right w:val="single" w:sz="4" w:space="0" w:color="D0CECE"/>
            </w:tcBorders>
          </w:tcPr>
          <w:p w14:paraId="0C5A50D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B41354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91DA140"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lastRenderedPageBreak/>
              <w:t>3</w:t>
            </w:r>
          </w:p>
        </w:tc>
        <w:tc>
          <w:tcPr>
            <w:tcW w:w="1050" w:type="pct"/>
            <w:tcBorders>
              <w:top w:val="single" w:sz="4" w:space="0" w:color="D0CECE"/>
              <w:left w:val="single" w:sz="4" w:space="0" w:color="D0CECE"/>
              <w:bottom w:val="single" w:sz="4" w:space="0" w:color="D0CECE"/>
              <w:right w:val="single" w:sz="4" w:space="0" w:color="D0CECE"/>
            </w:tcBorders>
          </w:tcPr>
          <w:p w14:paraId="70BFE09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(3)</w:t>
            </w:r>
          </w:p>
        </w:tc>
        <w:tc>
          <w:tcPr>
            <w:tcW w:w="2019" w:type="pct"/>
            <w:tcBorders>
              <w:top w:val="single" w:sz="4" w:space="0" w:color="D0CECE"/>
              <w:left w:val="single" w:sz="4" w:space="0" w:color="D0CECE"/>
              <w:bottom w:val="single" w:sz="4" w:space="0" w:color="D0CECE"/>
              <w:right w:val="single" w:sz="4" w:space="0" w:color="D0CECE"/>
            </w:tcBorders>
          </w:tcPr>
          <w:p w14:paraId="0C18514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Chuyển sang tab danh mục dịch vụ</w:t>
            </w:r>
          </w:p>
        </w:tc>
        <w:tc>
          <w:tcPr>
            <w:tcW w:w="1530" w:type="pct"/>
            <w:tcBorders>
              <w:top w:val="single" w:sz="4" w:space="0" w:color="D0CECE"/>
              <w:left w:val="single" w:sz="4" w:space="0" w:color="D0CECE"/>
              <w:bottom w:val="single" w:sz="4" w:space="0" w:color="D0CECE"/>
              <w:right w:val="single" w:sz="4" w:space="0" w:color="D0CECE"/>
            </w:tcBorders>
          </w:tcPr>
          <w:p w14:paraId="1BF403C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EC625C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FA655D7"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7B37D99E"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Nhập vào (5)</w:t>
            </w:r>
          </w:p>
        </w:tc>
        <w:tc>
          <w:tcPr>
            <w:tcW w:w="2019" w:type="pct"/>
            <w:tcBorders>
              <w:top w:val="single" w:sz="4" w:space="0" w:color="D0CECE"/>
              <w:left w:val="single" w:sz="4" w:space="0" w:color="D0CECE"/>
              <w:bottom w:val="single" w:sz="4" w:space="0" w:color="D0CECE"/>
              <w:right w:val="single" w:sz="4" w:space="0" w:color="D0CECE"/>
            </w:tcBorders>
          </w:tcPr>
          <w:p w14:paraId="28A46B4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Thêm tên khách hàng vào form</w:t>
            </w:r>
          </w:p>
        </w:tc>
        <w:tc>
          <w:tcPr>
            <w:tcW w:w="1530" w:type="pct"/>
            <w:tcBorders>
              <w:top w:val="single" w:sz="4" w:space="0" w:color="D0CECE"/>
              <w:left w:val="single" w:sz="4" w:space="0" w:color="D0CECE"/>
              <w:bottom w:val="single" w:sz="4" w:space="0" w:color="D0CECE"/>
              <w:right w:val="single" w:sz="4" w:space="0" w:color="D0CECE"/>
            </w:tcBorders>
          </w:tcPr>
          <w:p w14:paraId="46B527D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E23A13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2A4A98D"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020940A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Nhập vào (6)</w:t>
            </w:r>
          </w:p>
        </w:tc>
        <w:tc>
          <w:tcPr>
            <w:tcW w:w="2019" w:type="pct"/>
            <w:tcBorders>
              <w:top w:val="single" w:sz="4" w:space="0" w:color="D0CECE"/>
              <w:left w:val="single" w:sz="4" w:space="0" w:color="D0CECE"/>
              <w:bottom w:val="single" w:sz="4" w:space="0" w:color="D0CECE"/>
              <w:right w:val="single" w:sz="4" w:space="0" w:color="D0CECE"/>
            </w:tcBorders>
          </w:tcPr>
          <w:p w14:paraId="3802ADA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Thêm số điện thoại khách hàng vào form</w:t>
            </w:r>
          </w:p>
        </w:tc>
        <w:tc>
          <w:tcPr>
            <w:tcW w:w="1530" w:type="pct"/>
            <w:tcBorders>
              <w:top w:val="single" w:sz="4" w:space="0" w:color="D0CECE"/>
              <w:left w:val="single" w:sz="4" w:space="0" w:color="D0CECE"/>
              <w:bottom w:val="single" w:sz="4" w:space="0" w:color="D0CECE"/>
              <w:right w:val="single" w:sz="4" w:space="0" w:color="D0CECE"/>
            </w:tcBorders>
          </w:tcPr>
          <w:p w14:paraId="59CD903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7F9FBBE"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7EDB7FD"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6</w:t>
            </w:r>
          </w:p>
        </w:tc>
        <w:tc>
          <w:tcPr>
            <w:tcW w:w="1050" w:type="pct"/>
            <w:tcBorders>
              <w:top w:val="single" w:sz="4" w:space="0" w:color="D0CECE"/>
              <w:left w:val="single" w:sz="4" w:space="0" w:color="D0CECE"/>
              <w:bottom w:val="single" w:sz="4" w:space="0" w:color="D0CECE"/>
              <w:right w:val="single" w:sz="4" w:space="0" w:color="D0CECE"/>
            </w:tcBorders>
          </w:tcPr>
          <w:p w14:paraId="75B85766" w14:textId="7ACA72AC"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Nhập vào (7) </w:t>
            </w:r>
          </w:p>
        </w:tc>
        <w:tc>
          <w:tcPr>
            <w:tcW w:w="2019" w:type="pct"/>
            <w:tcBorders>
              <w:top w:val="single" w:sz="4" w:space="0" w:color="D0CECE"/>
              <w:left w:val="single" w:sz="4" w:space="0" w:color="D0CECE"/>
              <w:bottom w:val="single" w:sz="4" w:space="0" w:color="D0CECE"/>
              <w:right w:val="single" w:sz="4" w:space="0" w:color="D0CECE"/>
            </w:tcBorders>
          </w:tcPr>
          <w:p w14:paraId="3BFDD2E0" w14:textId="3D4DA4F1" w:rsidR="001D41A2" w:rsidRPr="003F49EA" w:rsidRDefault="00D12380" w:rsidP="001D41A2">
            <w:pPr>
              <w:spacing w:before="40" w:after="40" w:line="300" w:lineRule="auto"/>
              <w:contextualSpacing/>
              <w:rPr>
                <w:rFonts w:eastAsia="Calibri" w:cs="Arial"/>
                <w:noProof/>
                <w:color w:val="171717"/>
                <w:sz w:val="26"/>
                <w:szCs w:val="26"/>
              </w:rPr>
            </w:pPr>
            <w:r w:rsidRPr="003F49EA">
              <w:rPr>
                <w:rFonts w:eastAsia="Calibri" w:cs="Arial"/>
                <w:noProof/>
                <w:color w:val="171717"/>
                <w:sz w:val="26"/>
                <w:szCs w:val="26"/>
              </w:rPr>
              <w:t>Thêm</w:t>
            </w:r>
            <w:r w:rsidR="001D41A2" w:rsidRPr="003F49EA">
              <w:rPr>
                <w:rFonts w:eastAsia="Calibri" w:cs="Arial"/>
                <w:noProof/>
                <w:color w:val="171717"/>
                <w:sz w:val="26"/>
                <w:szCs w:val="26"/>
              </w:rPr>
              <w:t xml:space="preserve"> tham số phần tr</w:t>
            </w:r>
            <w:r w:rsidR="001D41A2" w:rsidRPr="003F49EA">
              <w:rPr>
                <w:rFonts w:eastAsia="Calibri" w:cs="Arial"/>
                <w:noProof/>
                <w:color w:val="171717"/>
                <w:sz w:val="26"/>
                <w:szCs w:val="26"/>
                <w:lang w:val="vi-VN"/>
              </w:rPr>
              <w:t>ăm trả trước</w:t>
            </w:r>
          </w:p>
        </w:tc>
        <w:tc>
          <w:tcPr>
            <w:tcW w:w="1530" w:type="pct"/>
            <w:tcBorders>
              <w:top w:val="single" w:sz="4" w:space="0" w:color="D0CECE"/>
              <w:left w:val="single" w:sz="4" w:space="0" w:color="D0CECE"/>
              <w:bottom w:val="single" w:sz="4" w:space="0" w:color="D0CECE"/>
              <w:right w:val="single" w:sz="4" w:space="0" w:color="D0CECE"/>
            </w:tcBorders>
          </w:tcPr>
          <w:p w14:paraId="092267EF" w14:textId="1DC834DB" w:rsidR="001D41A2" w:rsidRPr="003F49EA" w:rsidRDefault="001D41A2" w:rsidP="001D41A2">
            <w:pPr>
              <w:spacing w:before="40" w:after="40" w:line="300" w:lineRule="auto"/>
              <w:contextualSpacing/>
              <w:rPr>
                <w:rFonts w:eastAsia="Calibri" w:cs="Arial"/>
                <w:noProof/>
                <w:color w:val="171717"/>
                <w:sz w:val="26"/>
                <w:szCs w:val="26"/>
              </w:rPr>
            </w:pPr>
          </w:p>
        </w:tc>
      </w:tr>
      <w:tr w:rsidR="00D12380" w:rsidRPr="001D41A2" w14:paraId="6281412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29FAAA0" w14:textId="07EBB923" w:rsidR="00D12380"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7</w:t>
            </w:r>
          </w:p>
        </w:tc>
        <w:tc>
          <w:tcPr>
            <w:tcW w:w="1050" w:type="pct"/>
            <w:tcBorders>
              <w:top w:val="single" w:sz="4" w:space="0" w:color="D0CECE"/>
              <w:left w:val="single" w:sz="4" w:space="0" w:color="D0CECE"/>
              <w:bottom w:val="single" w:sz="4" w:space="0" w:color="D0CECE"/>
              <w:right w:val="single" w:sz="4" w:space="0" w:color="D0CECE"/>
            </w:tcBorders>
          </w:tcPr>
          <w:p w14:paraId="7261B5BB" w14:textId="493CC5B3" w:rsidR="00D12380" w:rsidRPr="003F49EA" w:rsidRDefault="00D12380"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Click(8)</w:t>
            </w:r>
          </w:p>
        </w:tc>
        <w:tc>
          <w:tcPr>
            <w:tcW w:w="2019" w:type="pct"/>
            <w:tcBorders>
              <w:top w:val="single" w:sz="4" w:space="0" w:color="D0CECE"/>
              <w:left w:val="single" w:sz="4" w:space="0" w:color="D0CECE"/>
              <w:bottom w:val="single" w:sz="4" w:space="0" w:color="D0CECE"/>
              <w:right w:val="single" w:sz="4" w:space="0" w:color="D0CECE"/>
            </w:tcBorders>
          </w:tcPr>
          <w:p w14:paraId="2985BFA5" w14:textId="15D6054C" w:rsidR="00D12380" w:rsidRPr="003F49EA" w:rsidRDefault="00D12380"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rPr>
              <w:t>Cập</w:t>
            </w:r>
            <w:r w:rsidRPr="003F49EA">
              <w:rPr>
                <w:rFonts w:eastAsia="Calibri" w:cs="Arial"/>
                <w:noProof/>
                <w:color w:val="171717"/>
                <w:sz w:val="26"/>
                <w:szCs w:val="26"/>
                <w:lang w:val="vi-VN"/>
              </w:rPr>
              <w:t xml:space="preserve"> nhật tham số phần trăm trả trước</w:t>
            </w:r>
            <w:r w:rsidRPr="003F49EA">
              <w:rPr>
                <w:rFonts w:eastAsia="Calibri" w:cs="Arial"/>
                <w:noProof/>
                <w:color w:val="171717"/>
                <w:sz w:val="26"/>
                <w:szCs w:val="26"/>
                <w:lang w:val="vi-VN"/>
              </w:rPr>
              <w:br/>
            </w:r>
          </w:p>
        </w:tc>
        <w:tc>
          <w:tcPr>
            <w:tcW w:w="1530" w:type="pct"/>
            <w:tcBorders>
              <w:top w:val="single" w:sz="4" w:space="0" w:color="D0CECE"/>
              <w:left w:val="single" w:sz="4" w:space="0" w:color="D0CECE"/>
              <w:bottom w:val="single" w:sz="4" w:space="0" w:color="D0CECE"/>
              <w:right w:val="single" w:sz="4" w:space="0" w:color="D0CECE"/>
            </w:tcBorders>
          </w:tcPr>
          <w:p w14:paraId="0B15E866" w14:textId="79EB7667" w:rsidR="00D12380" w:rsidRPr="003F49EA" w:rsidRDefault="00D12380" w:rsidP="001D41A2">
            <w:pPr>
              <w:spacing w:before="40" w:after="40" w:line="300" w:lineRule="auto"/>
              <w:contextualSpacing/>
              <w:rPr>
                <w:rFonts w:eastAsia="Calibri" w:cs="Arial"/>
                <w:noProof/>
                <w:color w:val="171717"/>
                <w:sz w:val="26"/>
                <w:szCs w:val="26"/>
              </w:rPr>
            </w:pPr>
            <w:r w:rsidRPr="003F49EA">
              <w:rPr>
                <w:rFonts w:eastAsia="Calibri" w:cs="Arial"/>
                <w:noProof/>
                <w:color w:val="171717"/>
                <w:sz w:val="26"/>
                <w:szCs w:val="26"/>
                <w:lang w:val="vi-VN"/>
              </w:rPr>
              <w:t>Các cột trả trước, còn lại, tổng tiền cũng sẽ được cập nhật theo</w:t>
            </w:r>
          </w:p>
        </w:tc>
      </w:tr>
      <w:tr w:rsidR="001D41A2" w:rsidRPr="001D41A2" w14:paraId="71206DC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C3B592E" w14:textId="2CF23EE5"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8</w:t>
            </w:r>
          </w:p>
        </w:tc>
        <w:tc>
          <w:tcPr>
            <w:tcW w:w="1050" w:type="pct"/>
            <w:tcBorders>
              <w:top w:val="single" w:sz="4" w:space="0" w:color="D0CECE"/>
              <w:left w:val="single" w:sz="4" w:space="0" w:color="D0CECE"/>
              <w:bottom w:val="single" w:sz="4" w:space="0" w:color="D0CECE"/>
              <w:right w:val="single" w:sz="4" w:space="0" w:color="D0CECE"/>
            </w:tcBorders>
          </w:tcPr>
          <w:p w14:paraId="2BD8F32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vào (9)</w:t>
            </w:r>
          </w:p>
        </w:tc>
        <w:tc>
          <w:tcPr>
            <w:tcW w:w="2019" w:type="pct"/>
            <w:tcBorders>
              <w:top w:val="single" w:sz="4" w:space="0" w:color="D0CECE"/>
              <w:left w:val="single" w:sz="4" w:space="0" w:color="D0CECE"/>
              <w:bottom w:val="single" w:sz="4" w:space="0" w:color="D0CECE"/>
              <w:right w:val="single" w:sz="4" w:space="0" w:color="D0CECE"/>
            </w:tcBorders>
          </w:tcPr>
          <w:p w14:paraId="3CF611C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Mở {Select Modal}</w:t>
            </w:r>
          </w:p>
        </w:tc>
        <w:tc>
          <w:tcPr>
            <w:tcW w:w="1530" w:type="pct"/>
            <w:tcBorders>
              <w:top w:val="single" w:sz="4" w:space="0" w:color="D0CECE"/>
              <w:left w:val="single" w:sz="4" w:space="0" w:color="D0CECE"/>
              <w:bottom w:val="single" w:sz="4" w:space="0" w:color="D0CECE"/>
              <w:right w:val="single" w:sz="4" w:space="0" w:color="D0CECE"/>
            </w:tcBorders>
          </w:tcPr>
          <w:p w14:paraId="47144ED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F9C8FA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41F9069" w14:textId="0BFB0AA4"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9</w:t>
            </w:r>
          </w:p>
        </w:tc>
        <w:tc>
          <w:tcPr>
            <w:tcW w:w="1050" w:type="pct"/>
            <w:tcBorders>
              <w:top w:val="single" w:sz="4" w:space="0" w:color="D0CECE"/>
              <w:left w:val="single" w:sz="4" w:space="0" w:color="D0CECE"/>
              <w:bottom w:val="single" w:sz="4" w:space="0" w:color="D0CECE"/>
              <w:right w:val="single" w:sz="4" w:space="0" w:color="D0CECE"/>
            </w:tcBorders>
          </w:tcPr>
          <w:p w14:paraId="49F3B30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Gõ nội dung vào (</w:t>
            </w:r>
            <w:r w:rsidRPr="003F49EA">
              <w:rPr>
                <w:rFonts w:eastAsia="Calibri" w:cs="Arial"/>
                <w:noProof/>
                <w:color w:val="171717"/>
                <w:sz w:val="26"/>
                <w:szCs w:val="26"/>
              </w:rPr>
              <w:t>9.</w:t>
            </w:r>
            <w:r w:rsidRPr="003F49EA">
              <w:rPr>
                <w:rFonts w:eastAsia="Calibri" w:cs="Arial"/>
                <w:noProof/>
                <w:color w:val="171717"/>
                <w:sz w:val="26"/>
                <w:szCs w:val="26"/>
                <w:lang w:val="vi-VN"/>
              </w:rPr>
              <w:t>1) </w:t>
            </w:r>
          </w:p>
        </w:tc>
        <w:tc>
          <w:tcPr>
            <w:tcW w:w="2019" w:type="pct"/>
            <w:tcBorders>
              <w:top w:val="single" w:sz="4" w:space="0" w:color="D0CECE"/>
              <w:left w:val="single" w:sz="4" w:space="0" w:color="D0CECE"/>
              <w:bottom w:val="single" w:sz="4" w:space="0" w:color="D0CECE"/>
              <w:right w:val="single" w:sz="4" w:space="0" w:color="D0CECE"/>
            </w:tcBorders>
          </w:tcPr>
          <w:p w14:paraId="25281E2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Hiển thị những dịch vụ phù hợp với nội dung cần tìm. </w:t>
            </w:r>
          </w:p>
        </w:tc>
        <w:tc>
          <w:tcPr>
            <w:tcW w:w="1530" w:type="pct"/>
            <w:tcBorders>
              <w:top w:val="single" w:sz="4" w:space="0" w:color="D0CECE"/>
              <w:left w:val="single" w:sz="4" w:space="0" w:color="D0CECE"/>
              <w:bottom w:val="single" w:sz="4" w:space="0" w:color="D0CECE"/>
              <w:right w:val="single" w:sz="4" w:space="0" w:color="D0CECE"/>
            </w:tcBorders>
          </w:tcPr>
          <w:p w14:paraId="0F19E61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Nếu không có dịch vụ nào phù hợp sẽ hiện kết quả là: “No rows”. </w:t>
            </w:r>
          </w:p>
        </w:tc>
      </w:tr>
      <w:tr w:rsidR="001D41A2" w:rsidRPr="001D41A2" w14:paraId="7FA6B16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43F6283" w14:textId="58AAC95C"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10</w:t>
            </w:r>
          </w:p>
        </w:tc>
        <w:tc>
          <w:tcPr>
            <w:tcW w:w="1050" w:type="pct"/>
            <w:tcBorders>
              <w:top w:val="single" w:sz="4" w:space="0" w:color="D0CECE"/>
              <w:left w:val="single" w:sz="4" w:space="0" w:color="D0CECE"/>
              <w:bottom w:val="single" w:sz="4" w:space="0" w:color="D0CECE"/>
              <w:right w:val="single" w:sz="4" w:space="0" w:color="D0CECE"/>
            </w:tcBorders>
          </w:tcPr>
          <w:p w14:paraId="6EB336F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w:t>
            </w:r>
            <w:r w:rsidRPr="003F49EA">
              <w:rPr>
                <w:rFonts w:eastAsia="Calibri" w:cs="Arial"/>
                <w:noProof/>
                <w:color w:val="171717"/>
                <w:sz w:val="26"/>
                <w:szCs w:val="26"/>
              </w:rPr>
              <w:t>9.</w:t>
            </w:r>
            <w:r w:rsidRPr="003F49EA">
              <w:rPr>
                <w:rFonts w:eastAsia="Calibri" w:cs="Arial"/>
                <w:noProof/>
                <w:color w:val="171717"/>
                <w:sz w:val="26"/>
                <w:szCs w:val="26"/>
                <w:lang w:val="vi-VN"/>
              </w:rPr>
              <w:t>2) </w:t>
            </w:r>
          </w:p>
        </w:tc>
        <w:tc>
          <w:tcPr>
            <w:tcW w:w="2019" w:type="pct"/>
            <w:tcBorders>
              <w:top w:val="single" w:sz="4" w:space="0" w:color="D0CECE"/>
              <w:left w:val="single" w:sz="4" w:space="0" w:color="D0CECE"/>
              <w:bottom w:val="single" w:sz="4" w:space="0" w:color="D0CECE"/>
              <w:right w:val="single" w:sz="4" w:space="0" w:color="D0CECE"/>
            </w:tcBorders>
          </w:tcPr>
          <w:p w14:paraId="6C51B4B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Thêm dịch vụ vào giỏ hàng. </w:t>
            </w:r>
          </w:p>
        </w:tc>
        <w:tc>
          <w:tcPr>
            <w:tcW w:w="1530" w:type="pct"/>
            <w:tcBorders>
              <w:top w:val="single" w:sz="4" w:space="0" w:color="D0CECE"/>
              <w:left w:val="single" w:sz="4" w:space="0" w:color="D0CECE"/>
              <w:bottom w:val="single" w:sz="4" w:space="0" w:color="D0CECE"/>
              <w:right w:val="single" w:sz="4" w:space="0" w:color="D0CECE"/>
            </w:tcBorders>
          </w:tcPr>
          <w:p w14:paraId="158DE56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Nếu dịch vụ được thêm đã có sẵn trong giỏ, số lượng của nó sẽ tăng thêm 1. </w:t>
            </w:r>
          </w:p>
        </w:tc>
      </w:tr>
      <w:tr w:rsidR="001D41A2" w:rsidRPr="001D41A2" w14:paraId="53B897A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8F0A877" w14:textId="47C44879"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11</w:t>
            </w:r>
          </w:p>
        </w:tc>
        <w:tc>
          <w:tcPr>
            <w:tcW w:w="1050" w:type="pct"/>
            <w:tcBorders>
              <w:top w:val="single" w:sz="4" w:space="0" w:color="D0CECE"/>
              <w:left w:val="single" w:sz="4" w:space="0" w:color="D0CECE"/>
              <w:bottom w:val="single" w:sz="4" w:space="0" w:color="D0CECE"/>
              <w:right w:val="single" w:sz="4" w:space="0" w:color="D0CECE"/>
            </w:tcBorders>
          </w:tcPr>
          <w:p w14:paraId="037BB46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w:t>
            </w:r>
            <w:r w:rsidRPr="003F49EA">
              <w:rPr>
                <w:rFonts w:eastAsia="Calibri" w:cs="Arial"/>
                <w:noProof/>
                <w:color w:val="171717"/>
                <w:sz w:val="26"/>
                <w:szCs w:val="26"/>
              </w:rPr>
              <w:t>9.</w:t>
            </w:r>
            <w:r w:rsidRPr="003F49EA">
              <w:rPr>
                <w:rFonts w:eastAsia="Calibri" w:cs="Arial"/>
                <w:noProof/>
                <w:color w:val="171717"/>
                <w:sz w:val="26"/>
                <w:szCs w:val="26"/>
                <w:lang w:val="vi-VN"/>
              </w:rPr>
              <w:t>3) </w:t>
            </w:r>
          </w:p>
        </w:tc>
        <w:tc>
          <w:tcPr>
            <w:tcW w:w="2019" w:type="pct"/>
            <w:tcBorders>
              <w:top w:val="single" w:sz="4" w:space="0" w:color="D0CECE"/>
              <w:left w:val="single" w:sz="4" w:space="0" w:color="D0CECE"/>
              <w:bottom w:val="single" w:sz="4" w:space="0" w:color="D0CECE"/>
              <w:right w:val="single" w:sz="4" w:space="0" w:color="D0CECE"/>
            </w:tcBorders>
          </w:tcPr>
          <w:p w14:paraId="3BC383DE"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Đóng {Select Modal} </w:t>
            </w:r>
          </w:p>
        </w:tc>
        <w:tc>
          <w:tcPr>
            <w:tcW w:w="1530" w:type="pct"/>
            <w:tcBorders>
              <w:top w:val="single" w:sz="4" w:space="0" w:color="D0CECE"/>
              <w:left w:val="single" w:sz="4" w:space="0" w:color="D0CECE"/>
              <w:bottom w:val="single" w:sz="4" w:space="0" w:color="D0CECE"/>
              <w:right w:val="single" w:sz="4" w:space="0" w:color="D0CECE"/>
            </w:tcBorders>
          </w:tcPr>
          <w:p w14:paraId="56A6AFF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w:t>
            </w:r>
          </w:p>
        </w:tc>
      </w:tr>
      <w:tr w:rsidR="001D41A2" w:rsidRPr="001D41A2" w14:paraId="440E99CE"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B9EB91B" w14:textId="09FCE558"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12</w:t>
            </w:r>
          </w:p>
        </w:tc>
        <w:tc>
          <w:tcPr>
            <w:tcW w:w="1050" w:type="pct"/>
            <w:tcBorders>
              <w:top w:val="single" w:sz="4" w:space="0" w:color="D0CECE"/>
              <w:left w:val="single" w:sz="4" w:space="0" w:color="D0CECE"/>
              <w:bottom w:val="single" w:sz="4" w:space="0" w:color="D0CECE"/>
              <w:right w:val="single" w:sz="4" w:space="0" w:color="D0CECE"/>
            </w:tcBorders>
          </w:tcPr>
          <w:p w14:paraId="4330400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(10)</w:t>
            </w:r>
          </w:p>
        </w:tc>
        <w:tc>
          <w:tcPr>
            <w:tcW w:w="2019" w:type="pct"/>
            <w:tcBorders>
              <w:top w:val="single" w:sz="4" w:space="0" w:color="D0CECE"/>
              <w:left w:val="single" w:sz="4" w:space="0" w:color="D0CECE"/>
              <w:bottom w:val="single" w:sz="4" w:space="0" w:color="D0CECE"/>
              <w:right w:val="single" w:sz="4" w:space="0" w:color="D0CECE"/>
            </w:tcBorders>
          </w:tcPr>
          <w:p w14:paraId="2D15839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Tăng/giảm số lượng của dịch vụ khi click (+)/(-) </w:t>
            </w:r>
          </w:p>
        </w:tc>
        <w:tc>
          <w:tcPr>
            <w:tcW w:w="1530" w:type="pct"/>
            <w:tcBorders>
              <w:top w:val="single" w:sz="4" w:space="0" w:color="D0CECE"/>
              <w:left w:val="single" w:sz="4" w:space="0" w:color="D0CECE"/>
              <w:bottom w:val="single" w:sz="4" w:space="0" w:color="D0CECE"/>
              <w:right w:val="single" w:sz="4" w:space="0" w:color="D0CECE"/>
            </w:tcBorders>
          </w:tcPr>
          <w:p w14:paraId="2D662E6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Nếu số lượng dịch vụ là 1, click (-) sẽ bỏ sản phẩm khỏi giỏ. </w:t>
            </w:r>
          </w:p>
        </w:tc>
      </w:tr>
      <w:tr w:rsidR="001D41A2" w:rsidRPr="001D41A2" w14:paraId="24F747D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F2F47C1" w14:textId="7E872536" w:rsidR="001D41A2" w:rsidRPr="003F49EA" w:rsidRDefault="00D12380"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13</w:t>
            </w:r>
          </w:p>
        </w:tc>
        <w:tc>
          <w:tcPr>
            <w:tcW w:w="1050" w:type="pct"/>
            <w:tcBorders>
              <w:top w:val="single" w:sz="4" w:space="0" w:color="D0CECE"/>
              <w:left w:val="single" w:sz="4" w:space="0" w:color="D0CECE"/>
              <w:bottom w:val="single" w:sz="4" w:space="0" w:color="D0CECE"/>
              <w:right w:val="single" w:sz="4" w:space="0" w:color="D0CECE"/>
            </w:tcBorders>
          </w:tcPr>
          <w:p w14:paraId="53E0A1B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(11) </w:t>
            </w:r>
          </w:p>
        </w:tc>
        <w:tc>
          <w:tcPr>
            <w:tcW w:w="2019" w:type="pct"/>
            <w:tcBorders>
              <w:top w:val="single" w:sz="4" w:space="0" w:color="D0CECE"/>
              <w:left w:val="single" w:sz="4" w:space="0" w:color="D0CECE"/>
              <w:bottom w:val="single" w:sz="4" w:space="0" w:color="D0CECE"/>
              <w:right w:val="single" w:sz="4" w:space="0" w:color="D0CECE"/>
            </w:tcBorders>
          </w:tcPr>
          <w:p w14:paraId="6BA9956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Bỏ sản phẩm khỏi giỏ. </w:t>
            </w:r>
          </w:p>
        </w:tc>
        <w:tc>
          <w:tcPr>
            <w:tcW w:w="1530" w:type="pct"/>
            <w:tcBorders>
              <w:top w:val="single" w:sz="4" w:space="0" w:color="D0CECE"/>
              <w:left w:val="single" w:sz="4" w:space="0" w:color="D0CECE"/>
              <w:bottom w:val="single" w:sz="4" w:space="0" w:color="D0CECE"/>
              <w:right w:val="single" w:sz="4" w:space="0" w:color="D0CECE"/>
            </w:tcBorders>
          </w:tcPr>
          <w:p w14:paraId="63D607D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w:t>
            </w:r>
          </w:p>
        </w:tc>
      </w:tr>
      <w:tr w:rsidR="001D41A2" w:rsidRPr="001D41A2" w14:paraId="2170E9F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D2B4C6B"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14</w:t>
            </w:r>
          </w:p>
        </w:tc>
        <w:tc>
          <w:tcPr>
            <w:tcW w:w="1050" w:type="pct"/>
            <w:tcBorders>
              <w:top w:val="single" w:sz="4" w:space="0" w:color="D0CECE"/>
              <w:left w:val="single" w:sz="4" w:space="0" w:color="D0CECE"/>
              <w:bottom w:val="single" w:sz="4" w:space="0" w:color="D0CECE"/>
              <w:right w:val="single" w:sz="4" w:space="0" w:color="D0CECE"/>
            </w:tcBorders>
          </w:tcPr>
          <w:p w14:paraId="711F629C" w14:textId="59CE2FA0"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Click (</w:t>
            </w:r>
            <w:r w:rsidR="00D12380" w:rsidRPr="003F49EA">
              <w:rPr>
                <w:rFonts w:eastAsia="Calibri" w:cs="Arial"/>
                <w:noProof/>
                <w:color w:val="171717"/>
                <w:sz w:val="26"/>
                <w:szCs w:val="26"/>
                <w:lang w:val="vi-VN"/>
              </w:rPr>
              <w:t>12</w:t>
            </w:r>
            <w:r w:rsidRPr="003F49EA">
              <w:rPr>
                <w:rFonts w:eastAsia="Calibri" w:cs="Arial"/>
                <w:noProof/>
                <w:color w:val="171717"/>
                <w:sz w:val="26"/>
                <w:szCs w:val="26"/>
                <w:lang w:val="vi-VN"/>
              </w:rPr>
              <w:t>) </w:t>
            </w:r>
          </w:p>
        </w:tc>
        <w:tc>
          <w:tcPr>
            <w:tcW w:w="2019" w:type="pct"/>
            <w:tcBorders>
              <w:top w:val="single" w:sz="4" w:space="0" w:color="D0CECE"/>
              <w:left w:val="single" w:sz="4" w:space="0" w:color="D0CECE"/>
              <w:bottom w:val="single" w:sz="4" w:space="0" w:color="D0CECE"/>
              <w:right w:val="single" w:sz="4" w:space="0" w:color="D0CECE"/>
            </w:tcBorders>
          </w:tcPr>
          <w:p w14:paraId="5C16EE4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Lập phiếu và lưu vào database </w:t>
            </w:r>
          </w:p>
        </w:tc>
        <w:tc>
          <w:tcPr>
            <w:tcW w:w="1530" w:type="pct"/>
            <w:tcBorders>
              <w:top w:val="single" w:sz="4" w:space="0" w:color="D0CECE"/>
              <w:left w:val="single" w:sz="4" w:space="0" w:color="D0CECE"/>
              <w:bottom w:val="single" w:sz="4" w:space="0" w:color="D0CECE"/>
              <w:right w:val="single" w:sz="4" w:space="0" w:color="D0CECE"/>
            </w:tcBorders>
          </w:tcPr>
          <w:p w14:paraId="76C04AD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Chỉ xuất hiện sau khi đã có sản phẩm trong giỏ. </w:t>
            </w:r>
          </w:p>
          <w:p w14:paraId="4A0448F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Nếu tên hoặc số điện thoại khách hàng bỏ trống sẽ từ chối lập phiếu, hiện thông báo yêu cầu điền </w:t>
            </w:r>
            <w:r w:rsidRPr="003F49EA">
              <w:rPr>
                <w:rFonts w:eastAsia="Calibri" w:cs="Arial"/>
                <w:noProof/>
                <w:color w:val="171717"/>
                <w:sz w:val="26"/>
                <w:szCs w:val="26"/>
              </w:rPr>
              <w:t>đủ thông tin</w:t>
            </w:r>
            <w:r w:rsidRPr="003F49EA">
              <w:rPr>
                <w:rFonts w:eastAsia="Calibri" w:cs="Arial"/>
                <w:noProof/>
                <w:color w:val="171717"/>
                <w:sz w:val="26"/>
                <w:szCs w:val="26"/>
                <w:lang w:val="vi-VN"/>
              </w:rPr>
              <w:t>. </w:t>
            </w:r>
          </w:p>
        </w:tc>
      </w:tr>
    </w:tbl>
    <w:p w14:paraId="03CBF988" w14:textId="77777777" w:rsidR="001D41A2" w:rsidRPr="001D41A2" w:rsidRDefault="001D41A2" w:rsidP="00EC43F9">
      <w:pPr>
        <w:pStyle w:val="111"/>
        <w:rPr>
          <w:rFonts w:eastAsia="Yu Gothic Light"/>
          <w:b w:val="0"/>
          <w:color w:val="171717"/>
          <w:szCs w:val="24"/>
          <w:lang w:val="vi-VN"/>
        </w:rPr>
      </w:pPr>
      <w:bookmarkStart w:id="143" w:name="_Toc168520342"/>
      <w:r w:rsidRPr="001D41A2">
        <w:rPr>
          <w:lang w:val="vi-VN"/>
        </w:rPr>
        <w:t>Màn hình tra cứu phiếu dịch vụ</w:t>
      </w:r>
      <w:bookmarkEnd w:id="143"/>
    </w:p>
    <w:p w14:paraId="4330793F" w14:textId="77777777" w:rsidR="001D41A2" w:rsidRPr="001D41A2" w:rsidRDefault="001D41A2" w:rsidP="00EC43F9">
      <w:pPr>
        <w:pStyle w:val="1111"/>
        <w:rPr>
          <w:rFonts w:eastAsia="Yu Gothic Light"/>
          <w:b w:val="0"/>
          <w:i/>
          <w:color w:val="171717"/>
          <w:lang w:val="vi-VN"/>
        </w:rPr>
      </w:pPr>
      <w:r w:rsidRPr="001D41A2">
        <w:rPr>
          <w:lang w:val="vi-VN"/>
        </w:rPr>
        <w:t>Giao diện</w:t>
      </w:r>
    </w:p>
    <w:p w14:paraId="35A8517C" w14:textId="2DAC6125" w:rsidR="001D41A2" w:rsidRPr="001D41A2" w:rsidRDefault="00DE3D30"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DE3D30">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69233017" wp14:editId="0FD7E623">
            <wp:extent cx="5957570" cy="3350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7570" cy="3350895"/>
                    </a:xfrm>
                    <a:prstGeom prst="rect">
                      <a:avLst/>
                    </a:prstGeom>
                  </pic:spPr>
                </pic:pic>
              </a:graphicData>
            </a:graphic>
          </wp:inline>
        </w:drawing>
      </w:r>
    </w:p>
    <w:p w14:paraId="154AD598"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44" w:name="_Toc138163009"/>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tra cứu phiếu dịch vụ</w:t>
      </w:r>
      <w:bookmarkEnd w:id="144"/>
    </w:p>
    <w:p w14:paraId="72F0EFFF" w14:textId="77C3E284" w:rsidR="001D41A2" w:rsidRPr="001D41A2" w:rsidRDefault="003A44C9"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3A44C9">
        <w:rPr>
          <w:rFonts w:ascii="Times New Roman" w:eastAsia="Yu Mincho" w:hAnsi="Times New Roman" w:cs="Arial"/>
          <w:noProof/>
          <w:color w:val="171717"/>
          <w:kern w:val="0"/>
          <w:sz w:val="26"/>
          <w:bdr w:val="none" w:sz="0" w:space="0" w:color="auto" w:frame="1"/>
          <w14:ligatures w14:val="none"/>
        </w:rPr>
        <w:drawing>
          <wp:inline distT="0" distB="0" distL="0" distR="0" wp14:anchorId="64F02E38" wp14:editId="3BF23D42">
            <wp:extent cx="5957570" cy="3350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7570" cy="3350895"/>
                    </a:xfrm>
                    <a:prstGeom prst="rect">
                      <a:avLst/>
                    </a:prstGeom>
                  </pic:spPr>
                </pic:pic>
              </a:graphicData>
            </a:graphic>
          </wp:inline>
        </w:drawing>
      </w:r>
    </w:p>
    <w:p w14:paraId="20340A4A" w14:textId="77777777" w:rsidR="001D41A2" w:rsidRPr="001D41A2" w:rsidRDefault="001D41A2" w:rsidP="001D41A2">
      <w:pPr>
        <w:spacing w:after="40" w:line="240" w:lineRule="auto"/>
        <w:ind w:firstLine="284"/>
        <w:contextualSpacing/>
        <w:jc w:val="center"/>
        <w:rPr>
          <w:rFonts w:ascii="Times New Roman" w:eastAsia="Calibri" w:hAnsi="Times New Roman" w:cs="Arial"/>
          <w:noProof/>
          <w:color w:val="FF0000"/>
          <w:sz w:val="26"/>
          <w:szCs w:val="18"/>
          <w:lang w:val="vi-VN"/>
        </w:rPr>
      </w:pPr>
      <w:bookmarkStart w:id="145" w:name="_Toc138163010"/>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chi tiết phiếu dịch vụ</w:t>
      </w:r>
      <w:bookmarkEnd w:id="145"/>
    </w:p>
    <w:p w14:paraId="077B8E14" w14:textId="77777777" w:rsidR="001D41A2" w:rsidRPr="001D41A2" w:rsidRDefault="001D41A2" w:rsidP="00EC43F9">
      <w:pPr>
        <w:pStyle w:val="1111"/>
        <w:rPr>
          <w:rFonts w:eastAsia="Yu Gothic Light"/>
          <w:b w:val="0"/>
          <w:i/>
          <w:color w:val="171717"/>
          <w:lang w:val="vi-VN"/>
        </w:rPr>
      </w:pPr>
      <w:r w:rsidRPr="001D41A2">
        <w:rPr>
          <w:lang w:val="vi-VN"/>
        </w:rPr>
        <w:t>Mô tả các đối tượng trên màn hình</w:t>
      </w:r>
    </w:p>
    <w:p w14:paraId="2A065CE6"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46" w:name="_Toc138162920"/>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phiếu dịch vụ</w:t>
      </w:r>
      <w:bookmarkEnd w:id="146"/>
    </w:p>
    <w:tbl>
      <w:tblPr>
        <w:tblStyle w:val="LiBang5"/>
        <w:tblW w:w="0" w:type="auto"/>
        <w:tblLayout w:type="fixed"/>
        <w:tblLook w:val="04A0" w:firstRow="1" w:lastRow="0" w:firstColumn="1" w:lastColumn="0" w:noHBand="0" w:noVBand="1"/>
      </w:tblPr>
      <w:tblGrid>
        <w:gridCol w:w="653"/>
        <w:gridCol w:w="2041"/>
        <w:gridCol w:w="1227"/>
        <w:gridCol w:w="2785"/>
        <w:gridCol w:w="2069"/>
      </w:tblGrid>
      <w:tr w:rsidR="001D41A2" w:rsidRPr="001D41A2" w14:paraId="690E6C59" w14:textId="77777777" w:rsidTr="001D41A2">
        <w:trPr>
          <w:trHeight w:val="420"/>
        </w:trPr>
        <w:tc>
          <w:tcPr>
            <w:tcW w:w="653"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126AFE8"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bookmarkStart w:id="147" w:name="_Hlk168597353"/>
            <w:r w:rsidRPr="003F49EA">
              <w:rPr>
                <w:rFonts w:eastAsia="Times New Roman" w:cs="Times New Roman"/>
                <w:b/>
                <w:bCs/>
                <w:noProof/>
                <w:color w:val="FFFFFF"/>
                <w:sz w:val="26"/>
                <w:szCs w:val="26"/>
                <w:lang w:val="vi-VN"/>
              </w:rPr>
              <w:t>STT</w:t>
            </w:r>
          </w:p>
        </w:tc>
        <w:tc>
          <w:tcPr>
            <w:tcW w:w="2041"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43734A4"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Tên</w:t>
            </w:r>
          </w:p>
        </w:tc>
        <w:tc>
          <w:tcPr>
            <w:tcW w:w="1227" w:type="dxa"/>
            <w:tcBorders>
              <w:top w:val="single" w:sz="8" w:space="0" w:color="000000"/>
              <w:left w:val="nil"/>
              <w:bottom w:val="single" w:sz="8" w:space="0" w:color="000000"/>
              <w:right w:val="single" w:sz="8" w:space="0" w:color="000000"/>
            </w:tcBorders>
            <w:shd w:val="clear" w:color="auto" w:fill="0070C0"/>
            <w:tcMar>
              <w:top w:w="28" w:type="dxa"/>
              <w:left w:w="85" w:type="dxa"/>
              <w:bottom w:w="28" w:type="dxa"/>
              <w:right w:w="85" w:type="dxa"/>
            </w:tcMar>
            <w:vAlign w:val="center"/>
          </w:tcPr>
          <w:p w14:paraId="64EB5DDA"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Kiểu</w:t>
            </w:r>
          </w:p>
        </w:tc>
        <w:tc>
          <w:tcPr>
            <w:tcW w:w="2785"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347C7213"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Ý nghĩa</w:t>
            </w:r>
          </w:p>
        </w:tc>
        <w:tc>
          <w:tcPr>
            <w:tcW w:w="2069"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253122BD"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Ghi chú</w:t>
            </w:r>
          </w:p>
        </w:tc>
      </w:tr>
      <w:tr w:rsidR="001D41A2" w:rsidRPr="001D41A2" w14:paraId="50BC34D7" w14:textId="77777777" w:rsidTr="001D41A2">
        <w:trPr>
          <w:trHeight w:val="300"/>
        </w:trPr>
        <w:tc>
          <w:tcPr>
            <w:tcW w:w="653"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695F7B4E"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w:t>
            </w:r>
          </w:p>
        </w:tc>
        <w:tc>
          <w:tcPr>
            <w:tcW w:w="2041"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0F0A4B8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formTab</w:t>
            </w:r>
          </w:p>
        </w:tc>
        <w:tc>
          <w:tcPr>
            <w:tcW w:w="1227" w:type="dxa"/>
            <w:tcBorders>
              <w:top w:val="single" w:sz="8" w:space="0" w:color="000000"/>
              <w:left w:val="nil"/>
              <w:bottom w:val="single" w:sz="8" w:space="0" w:color="D0CECE"/>
              <w:right w:val="single" w:sz="8" w:space="0" w:color="D0CECE"/>
            </w:tcBorders>
            <w:tcMar>
              <w:top w:w="28" w:type="dxa"/>
              <w:left w:w="85" w:type="dxa"/>
              <w:bottom w:w="28" w:type="dxa"/>
              <w:right w:w="85" w:type="dxa"/>
            </w:tcMar>
          </w:tcPr>
          <w:p w14:paraId="1900855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85"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4408016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lập phiếu dịch vụ.</w:t>
            </w:r>
          </w:p>
        </w:tc>
        <w:tc>
          <w:tcPr>
            <w:tcW w:w="2069"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022B4329"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0D8EA14" w14:textId="77777777" w:rsidTr="001D41A2">
        <w:trPr>
          <w:trHeight w:val="300"/>
        </w:trPr>
        <w:tc>
          <w:tcPr>
            <w:tcW w:w="65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F43F7BE"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lastRenderedPageBreak/>
              <w:t>2</w:t>
            </w:r>
          </w:p>
        </w:tc>
        <w:tc>
          <w:tcPr>
            <w:tcW w:w="2041"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D842A7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searchTab</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25EB78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6B49AA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phiếu dịch vụ.</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99CD660"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93F0A20" w14:textId="77777777" w:rsidTr="001D41A2">
        <w:trPr>
          <w:trHeight w:val="300"/>
        </w:trPr>
        <w:tc>
          <w:tcPr>
            <w:tcW w:w="65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C98ECDD"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3</w:t>
            </w:r>
          </w:p>
        </w:tc>
        <w:tc>
          <w:tcPr>
            <w:tcW w:w="2041"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1C3ADD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typeTab</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AF08C2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93DDB3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danh mục dịch vụ.</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50E8633"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58D8333" w14:textId="77777777" w:rsidTr="001D41A2">
        <w:trPr>
          <w:trHeight w:val="300"/>
        </w:trPr>
        <w:tc>
          <w:tcPr>
            <w:tcW w:w="65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2743EEC"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4</w:t>
            </w:r>
          </w:p>
        </w:tc>
        <w:tc>
          <w:tcPr>
            <w:tcW w:w="2041"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09EC0A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formTitle</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5515CC5"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Typography</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D60E1C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Tiêu đề form.</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8C3AB41"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9BAAFEE" w14:textId="77777777" w:rsidTr="001D41A2">
        <w:trPr>
          <w:trHeight w:val="300"/>
        </w:trPr>
        <w:tc>
          <w:tcPr>
            <w:tcW w:w="65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0EF2A46"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5</w:t>
            </w:r>
          </w:p>
        </w:tc>
        <w:tc>
          <w:tcPr>
            <w:tcW w:w="2041"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23584B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tableContainer</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3A32212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Container</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02F7F0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các form trong database.</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9284A6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Các cột đều có thể dùng để Sort (Theo mã, tên, ngày,…)</w:t>
            </w:r>
          </w:p>
        </w:tc>
      </w:tr>
      <w:tr w:rsidR="001D41A2" w:rsidRPr="001D41A2" w14:paraId="00ECE6B0" w14:textId="77777777" w:rsidTr="001D41A2">
        <w:trPr>
          <w:trHeight w:val="300"/>
        </w:trPr>
        <w:tc>
          <w:tcPr>
            <w:tcW w:w="653" w:type="dxa"/>
            <w:tcBorders>
              <w:top w:val="single" w:sz="8" w:space="0" w:color="D0CECE"/>
              <w:left w:val="single" w:sz="8" w:space="0" w:color="D0CECE"/>
              <w:bottom w:val="single" w:sz="4" w:space="0" w:color="D0CECE"/>
              <w:right w:val="single" w:sz="8" w:space="0" w:color="D0CECE"/>
            </w:tcBorders>
            <w:tcMar>
              <w:top w:w="28" w:type="dxa"/>
              <w:left w:w="85" w:type="dxa"/>
              <w:bottom w:w="28" w:type="dxa"/>
              <w:right w:w="85" w:type="dxa"/>
            </w:tcMar>
          </w:tcPr>
          <w:p w14:paraId="7CDA4077" w14:textId="362E6A3D" w:rsidR="001D41A2" w:rsidRPr="003F49EA" w:rsidRDefault="00DE3D30"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p>
        </w:tc>
        <w:tc>
          <w:tcPr>
            <w:tcW w:w="2041"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BE8019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detailButton</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E91576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8D376B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{Form detail modal}</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37F2CF7"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17AA3C96" w14:textId="77777777" w:rsidTr="001D41A2">
        <w:trPr>
          <w:trHeight w:val="300"/>
        </w:trPr>
        <w:tc>
          <w:tcPr>
            <w:tcW w:w="653"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22CE1040" w14:textId="32682E96" w:rsidR="001D41A2" w:rsidRPr="003F49EA" w:rsidRDefault="00DE3D30"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p>
        </w:tc>
        <w:tc>
          <w:tcPr>
            <w:tcW w:w="2041" w:type="dxa"/>
            <w:tcBorders>
              <w:top w:val="single" w:sz="8" w:space="0" w:color="D0CECE"/>
              <w:left w:val="single" w:sz="4" w:space="0" w:color="D0CECE"/>
              <w:bottom w:val="single" w:sz="8" w:space="0" w:color="D0CECE"/>
              <w:right w:val="single" w:sz="8" w:space="0" w:color="D0CECE"/>
            </w:tcBorders>
            <w:tcMar>
              <w:top w:w="28" w:type="dxa"/>
              <w:left w:w="85" w:type="dxa"/>
              <w:bottom w:w="28" w:type="dxa"/>
              <w:right w:w="85" w:type="dxa"/>
            </w:tcMar>
          </w:tcPr>
          <w:p w14:paraId="56522D0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deleteButton</w:t>
            </w:r>
          </w:p>
        </w:tc>
        <w:tc>
          <w:tcPr>
            <w:tcW w:w="122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299583B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7E9C83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Xóa form khỏi database.</w:t>
            </w:r>
          </w:p>
        </w:tc>
        <w:tc>
          <w:tcPr>
            <w:tcW w:w="206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EB382B6" w14:textId="6037160A"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bl>
    <w:bookmarkEnd w:id="147"/>
    <w:p w14:paraId="78E3105E" w14:textId="77777777" w:rsidR="001D41A2" w:rsidRPr="001D41A2" w:rsidRDefault="001D41A2" w:rsidP="00EC43F9">
      <w:pPr>
        <w:pStyle w:val="1111"/>
        <w:rPr>
          <w:rFonts w:eastAsia="Yu Gothic Light"/>
          <w:b w:val="0"/>
          <w:i/>
          <w:color w:val="171717"/>
          <w:lang w:val="vi-VN"/>
        </w:rPr>
      </w:pPr>
      <w:r w:rsidRPr="001D41A2">
        <w:rPr>
          <w:lang w:val="vi-VN"/>
        </w:rPr>
        <w:t xml:space="preserve">Mô tả </w:t>
      </w:r>
      <w:r w:rsidRPr="001D41A2">
        <w:rPr>
          <w:rFonts w:eastAsia="Yu Gothic Light"/>
          <w:b w:val="0"/>
          <w:i/>
          <w:color w:val="171717"/>
          <w:lang w:val="vi-VN"/>
        </w:rPr>
        <w:t>và xử lí các biến cố trên màn hình</w:t>
      </w:r>
    </w:p>
    <w:p w14:paraId="39F7EA19"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48" w:name="_Toc138162921"/>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phiếu dịch vụ</w:t>
      </w:r>
      <w:bookmarkEnd w:id="148"/>
    </w:p>
    <w:tbl>
      <w:tblPr>
        <w:tblStyle w:val="LiBang5"/>
        <w:tblW w:w="0" w:type="auto"/>
        <w:tblCellMar>
          <w:top w:w="28" w:type="dxa"/>
          <w:left w:w="85" w:type="dxa"/>
          <w:bottom w:w="28" w:type="dxa"/>
          <w:right w:w="85" w:type="dxa"/>
        </w:tblCellMar>
        <w:tblLook w:val="04A0" w:firstRow="1" w:lastRow="0" w:firstColumn="1" w:lastColumn="0" w:noHBand="0" w:noVBand="1"/>
      </w:tblPr>
      <w:tblGrid>
        <w:gridCol w:w="663"/>
        <w:gridCol w:w="1069"/>
        <w:gridCol w:w="6312"/>
        <w:gridCol w:w="1017"/>
      </w:tblGrid>
      <w:tr w:rsidR="001D41A2" w:rsidRPr="001D41A2" w14:paraId="2ACC3705" w14:textId="77777777" w:rsidTr="001D41A2">
        <w:trPr>
          <w:trHeight w:val="425"/>
        </w:trPr>
        <w:tc>
          <w:tcPr>
            <w:tcW w:w="0" w:type="auto"/>
            <w:tcBorders>
              <w:top w:val="single" w:sz="4" w:space="0" w:color="000000"/>
              <w:left w:val="single" w:sz="4" w:space="0" w:color="000000"/>
              <w:bottom w:val="single" w:sz="4" w:space="0" w:color="000000"/>
              <w:right w:val="single" w:sz="4" w:space="0" w:color="000000"/>
            </w:tcBorders>
            <w:shd w:val="clear" w:color="auto" w:fill="0070C0"/>
            <w:vAlign w:val="center"/>
          </w:tcPr>
          <w:p w14:paraId="76DC95F9"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0070C0"/>
            <w:vAlign w:val="center"/>
          </w:tcPr>
          <w:p w14:paraId="077269F2"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Biến cố</w:t>
            </w:r>
          </w:p>
        </w:tc>
        <w:tc>
          <w:tcPr>
            <w:tcW w:w="0" w:type="auto"/>
            <w:tcBorders>
              <w:top w:val="single" w:sz="4" w:space="0" w:color="000000"/>
              <w:left w:val="single" w:sz="4" w:space="0" w:color="000000"/>
              <w:bottom w:val="single" w:sz="4" w:space="0" w:color="000000"/>
              <w:right w:val="single" w:sz="4" w:space="0" w:color="000000"/>
            </w:tcBorders>
            <w:shd w:val="clear" w:color="auto" w:fill="0070C0"/>
            <w:vAlign w:val="center"/>
          </w:tcPr>
          <w:p w14:paraId="4B571F63"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Xử lí</w:t>
            </w:r>
          </w:p>
        </w:tc>
        <w:tc>
          <w:tcPr>
            <w:tcW w:w="0" w:type="auto"/>
            <w:tcBorders>
              <w:top w:val="single" w:sz="4" w:space="0" w:color="000000"/>
              <w:left w:val="single" w:sz="4" w:space="0" w:color="000000"/>
              <w:bottom w:val="single" w:sz="4" w:space="0" w:color="000000"/>
              <w:right w:val="single" w:sz="4" w:space="0" w:color="000000"/>
            </w:tcBorders>
            <w:shd w:val="clear" w:color="auto" w:fill="0070C0"/>
            <w:vAlign w:val="center"/>
          </w:tcPr>
          <w:p w14:paraId="685BF4D3"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4891CC6C" w14:textId="77777777" w:rsidTr="001D41A2">
        <w:tc>
          <w:tcPr>
            <w:tcW w:w="0" w:type="auto"/>
            <w:tcBorders>
              <w:top w:val="single" w:sz="4" w:space="0" w:color="000000"/>
              <w:left w:val="single" w:sz="4" w:space="0" w:color="D0CECE"/>
              <w:bottom w:val="single" w:sz="4" w:space="0" w:color="D0CECE"/>
              <w:right w:val="single" w:sz="4" w:space="0" w:color="D0CECE"/>
            </w:tcBorders>
          </w:tcPr>
          <w:p w14:paraId="776771A9"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0" w:type="auto"/>
            <w:tcBorders>
              <w:top w:val="single" w:sz="4" w:space="0" w:color="000000"/>
              <w:left w:val="single" w:sz="4" w:space="0" w:color="D0CECE"/>
              <w:bottom w:val="single" w:sz="4" w:space="0" w:color="D0CECE"/>
              <w:right w:val="single" w:sz="4" w:space="0" w:color="D0CECE"/>
            </w:tcBorders>
          </w:tcPr>
          <w:p w14:paraId="56805F1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(1)</w:t>
            </w:r>
          </w:p>
        </w:tc>
        <w:tc>
          <w:tcPr>
            <w:tcW w:w="0" w:type="auto"/>
            <w:tcBorders>
              <w:top w:val="single" w:sz="4" w:space="0" w:color="000000"/>
              <w:left w:val="single" w:sz="4" w:space="0" w:color="D0CECE"/>
              <w:bottom w:val="single" w:sz="4" w:space="0" w:color="D0CECE"/>
              <w:right w:val="single" w:sz="4" w:space="0" w:color="D0CECE"/>
            </w:tcBorders>
            <w:vAlign w:val="center"/>
          </w:tcPr>
          <w:p w14:paraId="15CD21EB" w14:textId="77777777" w:rsidR="001D41A2" w:rsidRPr="003F49EA" w:rsidRDefault="001D41A2" w:rsidP="001D41A2">
            <w:pPr>
              <w:spacing w:before="40" w:after="40" w:line="300" w:lineRule="auto"/>
              <w:ind w:hanging="9"/>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Lập phiếu dịch vụ.</w:t>
            </w:r>
          </w:p>
        </w:tc>
        <w:tc>
          <w:tcPr>
            <w:tcW w:w="0" w:type="auto"/>
            <w:tcBorders>
              <w:top w:val="single" w:sz="4" w:space="0" w:color="000000"/>
              <w:left w:val="single" w:sz="4" w:space="0" w:color="D0CECE"/>
              <w:bottom w:val="single" w:sz="4" w:space="0" w:color="D0CECE"/>
              <w:right w:val="single" w:sz="4" w:space="0" w:color="D0CECE"/>
            </w:tcBorders>
          </w:tcPr>
          <w:p w14:paraId="799AF40F"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p>
        </w:tc>
      </w:tr>
      <w:tr w:rsidR="001D41A2" w:rsidRPr="001D41A2" w14:paraId="2CE82CFC" w14:textId="77777777" w:rsidTr="001D41A2">
        <w:tc>
          <w:tcPr>
            <w:tcW w:w="0" w:type="auto"/>
            <w:tcBorders>
              <w:top w:val="single" w:sz="4" w:space="0" w:color="D0CECE"/>
              <w:left w:val="single" w:sz="4" w:space="0" w:color="D0CECE"/>
              <w:bottom w:val="single" w:sz="4" w:space="0" w:color="D0CECE"/>
              <w:right w:val="single" w:sz="4" w:space="0" w:color="D0CECE"/>
            </w:tcBorders>
          </w:tcPr>
          <w:p w14:paraId="1C5C3782"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0" w:type="auto"/>
            <w:tcBorders>
              <w:top w:val="single" w:sz="4" w:space="0" w:color="D0CECE"/>
              <w:left w:val="single" w:sz="4" w:space="0" w:color="D0CECE"/>
              <w:bottom w:val="single" w:sz="4" w:space="0" w:color="D0CECE"/>
              <w:right w:val="single" w:sz="4" w:space="0" w:color="D0CECE"/>
            </w:tcBorders>
          </w:tcPr>
          <w:p w14:paraId="18CA3BC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(2)</w:t>
            </w:r>
          </w:p>
        </w:tc>
        <w:tc>
          <w:tcPr>
            <w:tcW w:w="0" w:type="auto"/>
            <w:tcBorders>
              <w:top w:val="single" w:sz="4" w:space="0" w:color="D0CECE"/>
              <w:left w:val="single" w:sz="4" w:space="0" w:color="D0CECE"/>
              <w:bottom w:val="single" w:sz="4" w:space="0" w:color="D0CECE"/>
              <w:right w:val="single" w:sz="4" w:space="0" w:color="D0CECE"/>
            </w:tcBorders>
            <w:vAlign w:val="center"/>
          </w:tcPr>
          <w:p w14:paraId="216370E6" w14:textId="77777777" w:rsidR="001D41A2" w:rsidRPr="003F49EA" w:rsidRDefault="001D41A2" w:rsidP="001D41A2">
            <w:pPr>
              <w:spacing w:before="40" w:after="40" w:line="300" w:lineRule="auto"/>
              <w:ind w:hanging="9"/>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phiếu dịch vụ.</w:t>
            </w:r>
          </w:p>
        </w:tc>
        <w:tc>
          <w:tcPr>
            <w:tcW w:w="0" w:type="auto"/>
            <w:tcBorders>
              <w:top w:val="single" w:sz="4" w:space="0" w:color="D0CECE"/>
              <w:left w:val="single" w:sz="4" w:space="0" w:color="D0CECE"/>
              <w:bottom w:val="single" w:sz="4" w:space="0" w:color="D0CECE"/>
              <w:right w:val="single" w:sz="4" w:space="0" w:color="D0CECE"/>
            </w:tcBorders>
          </w:tcPr>
          <w:p w14:paraId="7EEEDED9"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p>
        </w:tc>
      </w:tr>
      <w:tr w:rsidR="001D41A2" w:rsidRPr="001D41A2" w14:paraId="5A0AEB24" w14:textId="77777777" w:rsidTr="001D41A2">
        <w:trPr>
          <w:trHeight w:val="300"/>
        </w:trPr>
        <w:tc>
          <w:tcPr>
            <w:tcW w:w="0" w:type="auto"/>
            <w:tcBorders>
              <w:top w:val="single" w:sz="4" w:space="0" w:color="D0CECE"/>
              <w:left w:val="single" w:sz="4" w:space="0" w:color="D0CECE"/>
              <w:bottom w:val="single" w:sz="4" w:space="0" w:color="D0CECE"/>
              <w:right w:val="single" w:sz="4" w:space="0" w:color="D0CECE"/>
            </w:tcBorders>
          </w:tcPr>
          <w:p w14:paraId="621286A7" w14:textId="77777777" w:rsidR="001D41A2" w:rsidRPr="001D41A2" w:rsidRDefault="001D41A2" w:rsidP="001D41A2">
            <w:pPr>
              <w:spacing w:before="40" w:after="40" w:line="300" w:lineRule="auto"/>
              <w:contextualSpacing/>
              <w:jc w:val="center"/>
              <w:rPr>
                <w:rFonts w:eastAsia="Calibri" w:cs="Arial"/>
                <w:color w:val="171717"/>
                <w:sz w:val="26"/>
                <w:lang w:val="vi-VN"/>
              </w:rPr>
            </w:pPr>
            <w:r w:rsidRPr="003F49EA">
              <w:rPr>
                <w:rFonts w:eastAsia="Times New Roman" w:cs="Times New Roman"/>
                <w:noProof/>
                <w:color w:val="171717"/>
                <w:sz w:val="26"/>
                <w:szCs w:val="26"/>
                <w:lang w:val="vi-VN"/>
              </w:rPr>
              <w:t>3</w:t>
            </w:r>
          </w:p>
        </w:tc>
        <w:tc>
          <w:tcPr>
            <w:tcW w:w="0" w:type="auto"/>
            <w:tcBorders>
              <w:top w:val="single" w:sz="4" w:space="0" w:color="D0CECE"/>
              <w:left w:val="single" w:sz="4" w:space="0" w:color="D0CECE"/>
              <w:bottom w:val="single" w:sz="4" w:space="0" w:color="D0CECE"/>
              <w:right w:val="single" w:sz="4" w:space="0" w:color="D0CECE"/>
            </w:tcBorders>
          </w:tcPr>
          <w:p w14:paraId="7BC49CF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(3)</w:t>
            </w:r>
          </w:p>
        </w:tc>
        <w:tc>
          <w:tcPr>
            <w:tcW w:w="0" w:type="auto"/>
            <w:tcBorders>
              <w:top w:val="single" w:sz="4" w:space="0" w:color="D0CECE"/>
              <w:left w:val="single" w:sz="4" w:space="0" w:color="D0CECE"/>
              <w:bottom w:val="single" w:sz="4" w:space="0" w:color="D0CECE"/>
              <w:right w:val="single" w:sz="4" w:space="0" w:color="D0CECE"/>
            </w:tcBorders>
          </w:tcPr>
          <w:p w14:paraId="40C6A9F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Danh mục dịch vụ.</w:t>
            </w:r>
          </w:p>
        </w:tc>
        <w:tc>
          <w:tcPr>
            <w:tcW w:w="0" w:type="auto"/>
            <w:tcBorders>
              <w:top w:val="single" w:sz="4" w:space="0" w:color="D0CECE"/>
              <w:left w:val="single" w:sz="4" w:space="0" w:color="D0CECE"/>
              <w:bottom w:val="single" w:sz="4" w:space="0" w:color="D0CECE"/>
              <w:right w:val="single" w:sz="4" w:space="0" w:color="D0CECE"/>
            </w:tcBorders>
          </w:tcPr>
          <w:p w14:paraId="20723FEB"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43BBA53E" w14:textId="77777777" w:rsidTr="001D41A2">
        <w:trPr>
          <w:trHeight w:val="300"/>
        </w:trPr>
        <w:tc>
          <w:tcPr>
            <w:tcW w:w="0" w:type="auto"/>
            <w:tcBorders>
              <w:top w:val="single" w:sz="4" w:space="0" w:color="D0CECE"/>
              <w:left w:val="single" w:sz="4" w:space="0" w:color="D0CECE"/>
              <w:bottom w:val="single" w:sz="4" w:space="0" w:color="D0CECE"/>
              <w:right w:val="single" w:sz="4" w:space="0" w:color="D0CECE"/>
            </w:tcBorders>
          </w:tcPr>
          <w:p w14:paraId="188FEED5" w14:textId="6703A1A2" w:rsidR="001D41A2" w:rsidRPr="003F49EA" w:rsidRDefault="00DE3D30" w:rsidP="001D41A2">
            <w:pPr>
              <w:spacing w:before="40" w:after="40" w:line="300" w:lineRule="auto"/>
              <w:contextualSpacing/>
              <w:jc w:val="center"/>
              <w:rPr>
                <w:rFonts w:eastAsia="Calibri" w:cs="Arial"/>
                <w:color w:val="171717"/>
                <w:sz w:val="26"/>
                <w:szCs w:val="26"/>
                <w:lang w:val="vi-VN"/>
              </w:rPr>
            </w:pPr>
            <w:r w:rsidRPr="003F49EA">
              <w:rPr>
                <w:rFonts w:eastAsia="Calibri" w:cs="Arial"/>
                <w:noProof/>
                <w:color w:val="171717"/>
                <w:sz w:val="26"/>
                <w:szCs w:val="26"/>
                <w:lang w:val="vi-VN"/>
              </w:rPr>
              <w:t>4</w:t>
            </w:r>
          </w:p>
        </w:tc>
        <w:tc>
          <w:tcPr>
            <w:tcW w:w="0" w:type="auto"/>
            <w:tcBorders>
              <w:top w:val="single" w:sz="4" w:space="0" w:color="D0CECE"/>
              <w:left w:val="single" w:sz="4" w:space="0" w:color="D0CECE"/>
              <w:bottom w:val="single" w:sz="4" w:space="0" w:color="D0CECE"/>
              <w:right w:val="single" w:sz="4" w:space="0" w:color="D0CECE"/>
            </w:tcBorders>
          </w:tcPr>
          <w:p w14:paraId="64CA2423" w14:textId="5EF0406F"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w:t>
            </w:r>
            <w:r w:rsidR="00DE3D30" w:rsidRPr="003F49EA">
              <w:rPr>
                <w:rFonts w:eastAsia="Times New Roman" w:cs="Times New Roman"/>
                <w:noProof/>
                <w:color w:val="171717"/>
                <w:sz w:val="26"/>
                <w:szCs w:val="26"/>
                <w:lang w:val="vi-VN"/>
              </w:rPr>
              <w:t>6</w:t>
            </w:r>
            <w:r w:rsidRPr="003F49EA">
              <w:rPr>
                <w:rFonts w:eastAsia="Times New Roman" w:cs="Times New Roman"/>
                <w:noProof/>
                <w:color w:val="171717"/>
                <w:sz w:val="26"/>
                <w:szCs w:val="26"/>
                <w:lang w:val="vi-VN"/>
              </w:rPr>
              <w:t>)</w:t>
            </w:r>
          </w:p>
        </w:tc>
        <w:tc>
          <w:tcPr>
            <w:tcW w:w="0" w:type="auto"/>
            <w:tcBorders>
              <w:top w:val="single" w:sz="4" w:space="0" w:color="D0CECE"/>
              <w:left w:val="single" w:sz="4" w:space="0" w:color="D0CECE"/>
              <w:bottom w:val="single" w:sz="4" w:space="0" w:color="D0CECE"/>
              <w:right w:val="single" w:sz="4" w:space="0" w:color="D0CECE"/>
            </w:tcBorders>
          </w:tcPr>
          <w:p w14:paraId="39D94CD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Mở lên {Form detail modal} để xem thông tin chi tiết của form.</w:t>
            </w:r>
          </w:p>
        </w:tc>
        <w:tc>
          <w:tcPr>
            <w:tcW w:w="0" w:type="auto"/>
            <w:tcBorders>
              <w:top w:val="single" w:sz="4" w:space="0" w:color="D0CECE"/>
              <w:left w:val="single" w:sz="4" w:space="0" w:color="D0CECE"/>
              <w:bottom w:val="single" w:sz="4" w:space="0" w:color="D0CECE"/>
              <w:right w:val="single" w:sz="4" w:space="0" w:color="D0CECE"/>
            </w:tcBorders>
          </w:tcPr>
          <w:p w14:paraId="6065FD84"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D8206D5" w14:textId="77777777" w:rsidTr="001D41A2">
        <w:trPr>
          <w:trHeight w:val="300"/>
        </w:trPr>
        <w:tc>
          <w:tcPr>
            <w:tcW w:w="0" w:type="auto"/>
            <w:tcBorders>
              <w:top w:val="single" w:sz="4" w:space="0" w:color="D0CECE"/>
              <w:left w:val="single" w:sz="4" w:space="0" w:color="D0CECE"/>
              <w:bottom w:val="single" w:sz="4" w:space="0" w:color="D0CECE"/>
              <w:right w:val="single" w:sz="4" w:space="0" w:color="D0CECE"/>
            </w:tcBorders>
          </w:tcPr>
          <w:p w14:paraId="6165D2EF" w14:textId="3BF5379D" w:rsidR="001D41A2" w:rsidRPr="003F49EA" w:rsidRDefault="00F25065" w:rsidP="001D41A2">
            <w:pPr>
              <w:spacing w:before="40" w:after="40" w:line="300" w:lineRule="auto"/>
              <w:contextualSpacing/>
              <w:jc w:val="center"/>
              <w:rPr>
                <w:rFonts w:eastAsia="Calibri" w:cs="Arial"/>
                <w:color w:val="171717"/>
                <w:sz w:val="26"/>
                <w:szCs w:val="26"/>
                <w:lang w:val="vi-VN"/>
              </w:rPr>
            </w:pPr>
            <w:r>
              <w:rPr>
                <w:rFonts w:eastAsia="Calibri" w:cs="Arial"/>
                <w:color w:val="171717"/>
                <w:sz w:val="26"/>
                <w:szCs w:val="26"/>
                <w:lang w:val="vi-VN"/>
              </w:rPr>
              <w:t>5</w:t>
            </w:r>
          </w:p>
        </w:tc>
        <w:tc>
          <w:tcPr>
            <w:tcW w:w="0" w:type="auto"/>
            <w:tcBorders>
              <w:top w:val="single" w:sz="4" w:space="0" w:color="D0CECE"/>
              <w:left w:val="single" w:sz="4" w:space="0" w:color="D0CECE"/>
              <w:bottom w:val="single" w:sz="4" w:space="0" w:color="D0CECE"/>
              <w:right w:val="single" w:sz="4" w:space="0" w:color="D0CECE"/>
            </w:tcBorders>
          </w:tcPr>
          <w:p w14:paraId="1A5A07D9" w14:textId="355B6AB3"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w:t>
            </w:r>
            <w:r w:rsidR="00DE3D30" w:rsidRPr="003F49EA">
              <w:rPr>
                <w:rFonts w:eastAsia="Times New Roman" w:cs="Times New Roman"/>
                <w:noProof/>
                <w:color w:val="171717"/>
                <w:sz w:val="26"/>
                <w:szCs w:val="26"/>
                <w:lang w:val="vi-VN"/>
              </w:rPr>
              <w:t>7</w:t>
            </w:r>
            <w:r w:rsidRPr="003F49EA">
              <w:rPr>
                <w:rFonts w:eastAsia="Times New Roman" w:cs="Times New Roman"/>
                <w:noProof/>
                <w:color w:val="171717"/>
                <w:sz w:val="26"/>
                <w:szCs w:val="26"/>
                <w:lang w:val="vi-VN"/>
              </w:rPr>
              <w:t>)</w:t>
            </w:r>
          </w:p>
        </w:tc>
        <w:tc>
          <w:tcPr>
            <w:tcW w:w="0" w:type="auto"/>
            <w:tcBorders>
              <w:top w:val="single" w:sz="4" w:space="0" w:color="D0CECE"/>
              <w:left w:val="single" w:sz="4" w:space="0" w:color="D0CECE"/>
              <w:bottom w:val="single" w:sz="4" w:space="0" w:color="D0CECE"/>
              <w:right w:val="single" w:sz="4" w:space="0" w:color="D0CECE"/>
            </w:tcBorders>
          </w:tcPr>
          <w:p w14:paraId="0AEBCE5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Sẽ xóa form khỏi database.</w:t>
            </w:r>
          </w:p>
        </w:tc>
        <w:tc>
          <w:tcPr>
            <w:tcW w:w="0" w:type="auto"/>
            <w:tcBorders>
              <w:top w:val="single" w:sz="4" w:space="0" w:color="D0CECE"/>
              <w:left w:val="single" w:sz="4" w:space="0" w:color="D0CECE"/>
              <w:bottom w:val="single" w:sz="4" w:space="0" w:color="D0CECE"/>
              <w:right w:val="single" w:sz="4" w:space="0" w:color="D0CECE"/>
            </w:tcBorders>
          </w:tcPr>
          <w:p w14:paraId="13570C5D" w14:textId="7D22E9A5"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bl>
    <w:p w14:paraId="504CD1F3" w14:textId="77777777" w:rsidR="001D41A2" w:rsidRPr="001D41A2" w:rsidRDefault="001D41A2" w:rsidP="00EC43F9">
      <w:pPr>
        <w:pStyle w:val="111"/>
        <w:rPr>
          <w:rFonts w:eastAsia="Yu Gothic Light"/>
          <w:b w:val="0"/>
          <w:color w:val="171717"/>
          <w:szCs w:val="24"/>
          <w:lang w:val="vi-VN"/>
        </w:rPr>
      </w:pPr>
      <w:bookmarkStart w:id="149" w:name="_Toc168520343"/>
      <w:r w:rsidRPr="001D41A2">
        <w:rPr>
          <w:lang w:val="vi-VN"/>
        </w:rPr>
        <w:t xml:space="preserve">Màn hình tra cứu danh mục </w:t>
      </w:r>
      <w:r w:rsidRPr="001D41A2">
        <w:rPr>
          <w:rFonts w:eastAsia="Yu Gothic Light"/>
          <w:b w:val="0"/>
          <w:color w:val="171717"/>
          <w:szCs w:val="24"/>
          <w:lang w:val="vi-VN"/>
        </w:rPr>
        <w:t>dịch vụ</w:t>
      </w:r>
      <w:bookmarkEnd w:id="149"/>
    </w:p>
    <w:p w14:paraId="2E1F3670" w14:textId="77777777" w:rsidR="001D41A2" w:rsidRPr="001D41A2" w:rsidRDefault="001D41A2" w:rsidP="00EC43F9">
      <w:pPr>
        <w:pStyle w:val="1111"/>
        <w:rPr>
          <w:rFonts w:eastAsia="Yu Gothic Light"/>
          <w:b w:val="0"/>
          <w:i/>
          <w:color w:val="171717"/>
          <w:lang w:val="vi-VN"/>
        </w:rPr>
      </w:pPr>
      <w:r w:rsidRPr="001D41A2">
        <w:rPr>
          <w:lang w:val="vi-VN"/>
        </w:rPr>
        <w:t>Giao diện</w:t>
      </w:r>
    </w:p>
    <w:p w14:paraId="7E783462" w14:textId="7111562E" w:rsidR="001D41A2" w:rsidRPr="001D41A2" w:rsidRDefault="00EE2981"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EE2981">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0A089319" wp14:editId="23F8514C">
            <wp:extent cx="5957570" cy="335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7570" cy="3350895"/>
                    </a:xfrm>
                    <a:prstGeom prst="rect">
                      <a:avLst/>
                    </a:prstGeom>
                  </pic:spPr>
                </pic:pic>
              </a:graphicData>
            </a:graphic>
          </wp:inline>
        </w:drawing>
      </w:r>
    </w:p>
    <w:p w14:paraId="647EA1AA"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50" w:name="_Toc138163011"/>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tra cứu loại dịch vụ</w:t>
      </w:r>
      <w:bookmarkEnd w:id="150"/>
    </w:p>
    <w:p w14:paraId="690CDF95" w14:textId="2F45D99D" w:rsidR="001D41A2" w:rsidRPr="001D41A2" w:rsidRDefault="00410BEE"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10BEE">
        <w:rPr>
          <w:rFonts w:ascii="Times New Roman" w:eastAsia="Yu Mincho" w:hAnsi="Times New Roman" w:cs="Arial"/>
          <w:noProof/>
          <w:color w:val="171717"/>
          <w:kern w:val="0"/>
          <w:sz w:val="26"/>
          <w:bdr w:val="none" w:sz="0" w:space="0" w:color="auto" w:frame="1"/>
          <w14:ligatures w14:val="none"/>
        </w:rPr>
        <w:drawing>
          <wp:inline distT="0" distB="0" distL="0" distR="0" wp14:anchorId="25BA24CB" wp14:editId="7BC32899">
            <wp:extent cx="5957570" cy="3350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7570" cy="3350895"/>
                    </a:xfrm>
                    <a:prstGeom prst="rect">
                      <a:avLst/>
                    </a:prstGeom>
                  </pic:spPr>
                </pic:pic>
              </a:graphicData>
            </a:graphic>
          </wp:inline>
        </w:drawing>
      </w:r>
    </w:p>
    <w:p w14:paraId="2DEA3564"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51" w:name="_Toc138163012"/>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tạo loại dịch vụ</w:t>
      </w:r>
      <w:bookmarkEnd w:id="151"/>
    </w:p>
    <w:p w14:paraId="127A6ED6" w14:textId="77777777" w:rsidR="00F72CEF" w:rsidRDefault="00F72CEF"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0D0F0424" w14:textId="39C1D5D5" w:rsidR="001D41A2" w:rsidRPr="001D41A2" w:rsidRDefault="001D41A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2970ADF9" w14:textId="67E035D3" w:rsidR="00F72CEF" w:rsidRPr="001D41A2" w:rsidRDefault="00410BEE"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10BEE">
        <w:rPr>
          <w:rFonts w:ascii="Times New Roman" w:eastAsia="Yu Mincho" w:hAnsi="Times New Roman" w:cs="Arial"/>
          <w:noProof/>
          <w:color w:val="171717"/>
          <w:kern w:val="0"/>
          <w:sz w:val="26"/>
          <w:bdr w:val="none" w:sz="0" w:space="0" w:color="auto" w:frame="1"/>
          <w14:ligatures w14:val="none"/>
        </w:rPr>
        <w:drawing>
          <wp:inline distT="0" distB="0" distL="0" distR="0" wp14:anchorId="1F7DE0D5" wp14:editId="64546C88">
            <wp:extent cx="2877842" cy="284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187" t="9469" r="19488" b="5601"/>
                    <a:stretch/>
                  </pic:blipFill>
                  <pic:spPr bwMode="auto">
                    <a:xfrm>
                      <a:off x="0" y="0"/>
                      <a:ext cx="2878968" cy="2845913"/>
                    </a:xfrm>
                    <a:prstGeom prst="rect">
                      <a:avLst/>
                    </a:prstGeom>
                    <a:ln>
                      <a:noFill/>
                    </a:ln>
                    <a:extLst>
                      <a:ext uri="{53640926-AAD7-44D8-BBD7-CCE9431645EC}">
                        <a14:shadowObscured xmlns:a14="http://schemas.microsoft.com/office/drawing/2010/main"/>
                      </a:ext>
                    </a:extLst>
                  </pic:spPr>
                </pic:pic>
              </a:graphicData>
            </a:graphic>
          </wp:inline>
        </w:drawing>
      </w:r>
      <w:r w:rsidR="00F72CEF" w:rsidRPr="00F72CEF">
        <w:rPr>
          <w:rFonts w:ascii="Times New Roman" w:eastAsia="Yu Mincho" w:hAnsi="Times New Roman" w:cs="Arial"/>
          <w:noProof/>
          <w:color w:val="171717"/>
          <w:kern w:val="0"/>
          <w:sz w:val="26"/>
          <w:bdr w:val="none" w:sz="0" w:space="0" w:color="auto" w:frame="1"/>
          <w14:ligatures w14:val="none"/>
        </w:rPr>
        <w:drawing>
          <wp:inline distT="0" distB="0" distL="0" distR="0" wp14:anchorId="6245515F" wp14:editId="17A3E760">
            <wp:extent cx="2649493" cy="25790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683" t="6544" r="25820" b="16447"/>
                    <a:stretch/>
                  </pic:blipFill>
                  <pic:spPr bwMode="auto">
                    <a:xfrm>
                      <a:off x="0" y="0"/>
                      <a:ext cx="2650984" cy="2580458"/>
                    </a:xfrm>
                    <a:prstGeom prst="rect">
                      <a:avLst/>
                    </a:prstGeom>
                    <a:ln>
                      <a:noFill/>
                    </a:ln>
                    <a:extLst>
                      <a:ext uri="{53640926-AAD7-44D8-BBD7-CCE9431645EC}">
                        <a14:shadowObscured xmlns:a14="http://schemas.microsoft.com/office/drawing/2010/main"/>
                      </a:ext>
                    </a:extLst>
                  </pic:spPr>
                </pic:pic>
              </a:graphicData>
            </a:graphic>
          </wp:inline>
        </w:drawing>
      </w:r>
    </w:p>
    <w:p w14:paraId="141E7F25" w14:textId="151956F1"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52" w:name="_Toc138163013"/>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20</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chỉnh sửa</w:t>
      </w:r>
      <w:r>
        <w:rPr>
          <w:rFonts w:ascii="Times New Roman" w:eastAsia="Calibri" w:hAnsi="Times New Roman" w:cs="Arial"/>
          <w:i/>
          <w:color w:val="3B3838"/>
          <w:sz w:val="26"/>
          <w:szCs w:val="18"/>
          <w:lang w:val="vi-VN"/>
        </w:rPr>
        <w:t xml:space="preserve"> </w:t>
      </w:r>
      <w:r w:rsidR="00D12380">
        <w:rPr>
          <w:rFonts w:ascii="Times New Roman" w:eastAsia="Calibri" w:hAnsi="Times New Roman" w:cs="Arial"/>
          <w:i/>
          <w:iCs/>
          <w:noProof/>
          <w:color w:val="3B3838"/>
          <w:sz w:val="26"/>
          <w:szCs w:val="18"/>
          <w:lang w:val="vi-VN"/>
        </w:rPr>
        <w:t>và xóa</w:t>
      </w:r>
      <w:r w:rsidRPr="001D41A2">
        <w:rPr>
          <w:rFonts w:ascii="Times New Roman" w:eastAsia="Calibri" w:hAnsi="Times New Roman" w:cs="Arial"/>
          <w:i/>
          <w:iCs/>
          <w:noProof/>
          <w:color w:val="3B3838"/>
          <w:sz w:val="26"/>
          <w:szCs w:val="18"/>
        </w:rPr>
        <w:t xml:space="preserve"> thông tin loại dịch vụ</w:t>
      </w:r>
      <w:bookmarkEnd w:id="152"/>
    </w:p>
    <w:p w14:paraId="71006C68" w14:textId="77777777" w:rsidR="001D41A2" w:rsidRPr="001D41A2" w:rsidRDefault="001D41A2" w:rsidP="00EC43F9">
      <w:pPr>
        <w:pStyle w:val="1111"/>
        <w:rPr>
          <w:rFonts w:eastAsia="Yu Gothic Light"/>
          <w:b w:val="0"/>
          <w:i/>
          <w:color w:val="171717"/>
          <w:lang w:val="vi-VN"/>
        </w:rPr>
      </w:pPr>
      <w:r w:rsidRPr="001D41A2">
        <w:rPr>
          <w:lang w:val="vi-VN"/>
        </w:rPr>
        <w:t xml:space="preserve">Mô tả </w:t>
      </w:r>
      <w:r w:rsidRPr="001D41A2">
        <w:rPr>
          <w:rFonts w:eastAsia="Yu Gothic Light"/>
          <w:b w:val="0"/>
          <w:i/>
          <w:color w:val="171717"/>
          <w:lang w:val="vi-VN"/>
        </w:rPr>
        <w:t>các đối tượng trên màn hình</w:t>
      </w:r>
    </w:p>
    <w:p w14:paraId="384BB3F0"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53" w:name="_Toc138162922"/>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danh mục dịch vụ</w:t>
      </w:r>
      <w:bookmarkEnd w:id="153"/>
    </w:p>
    <w:tbl>
      <w:tblPr>
        <w:tblStyle w:val="LiBang5"/>
        <w:tblW w:w="0" w:type="auto"/>
        <w:tblLayout w:type="fixed"/>
        <w:tblLook w:val="04A0" w:firstRow="1" w:lastRow="0" w:firstColumn="1" w:lastColumn="0" w:noHBand="0" w:noVBand="1"/>
      </w:tblPr>
      <w:tblGrid>
        <w:gridCol w:w="649"/>
        <w:gridCol w:w="598"/>
        <w:gridCol w:w="88"/>
        <w:gridCol w:w="1399"/>
        <w:gridCol w:w="1218"/>
        <w:gridCol w:w="2768"/>
        <w:gridCol w:w="2055"/>
      </w:tblGrid>
      <w:tr w:rsidR="001D41A2" w:rsidRPr="001D41A2" w14:paraId="730ED1BA" w14:textId="77777777" w:rsidTr="001D41A2">
        <w:trPr>
          <w:trHeight w:val="420"/>
        </w:trPr>
        <w:tc>
          <w:tcPr>
            <w:tcW w:w="649"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4B42D63A"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bookmarkStart w:id="154" w:name="_Hlk168597486"/>
            <w:r w:rsidRPr="003F49EA">
              <w:rPr>
                <w:rFonts w:eastAsia="Times New Roman" w:cs="Times New Roman"/>
                <w:b/>
                <w:bCs/>
                <w:noProof/>
                <w:color w:val="FFFFFF"/>
                <w:sz w:val="26"/>
                <w:szCs w:val="26"/>
                <w:lang w:val="vi-VN"/>
              </w:rPr>
              <w:t>STT</w:t>
            </w:r>
          </w:p>
        </w:tc>
        <w:tc>
          <w:tcPr>
            <w:tcW w:w="2085" w:type="dxa"/>
            <w:gridSpan w:val="3"/>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E215951"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Tên</w:t>
            </w:r>
          </w:p>
        </w:tc>
        <w:tc>
          <w:tcPr>
            <w:tcW w:w="1218" w:type="dxa"/>
            <w:tcBorders>
              <w:top w:val="single" w:sz="8" w:space="0" w:color="000000"/>
              <w:left w:val="nil"/>
              <w:bottom w:val="single" w:sz="8" w:space="0" w:color="000000"/>
              <w:right w:val="single" w:sz="8" w:space="0" w:color="000000"/>
            </w:tcBorders>
            <w:shd w:val="clear" w:color="auto" w:fill="0070C0"/>
            <w:tcMar>
              <w:top w:w="28" w:type="dxa"/>
              <w:left w:w="85" w:type="dxa"/>
              <w:bottom w:w="28" w:type="dxa"/>
              <w:right w:w="85" w:type="dxa"/>
            </w:tcMar>
            <w:vAlign w:val="center"/>
          </w:tcPr>
          <w:p w14:paraId="406C67FF"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Kiểu</w:t>
            </w:r>
          </w:p>
        </w:tc>
        <w:tc>
          <w:tcPr>
            <w:tcW w:w="2768"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19DE66E0"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Ý nghĩa</w:t>
            </w:r>
          </w:p>
        </w:tc>
        <w:tc>
          <w:tcPr>
            <w:tcW w:w="2055"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041D4C90"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Ghi chú</w:t>
            </w:r>
          </w:p>
        </w:tc>
      </w:tr>
      <w:tr w:rsidR="001D41A2" w:rsidRPr="001D41A2" w14:paraId="7965591D" w14:textId="77777777" w:rsidTr="001D41A2">
        <w:trPr>
          <w:trHeight w:val="300"/>
        </w:trPr>
        <w:tc>
          <w:tcPr>
            <w:tcW w:w="649"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1A90CD3A"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w:t>
            </w:r>
          </w:p>
        </w:tc>
        <w:tc>
          <w:tcPr>
            <w:tcW w:w="2085" w:type="dxa"/>
            <w:gridSpan w:val="3"/>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401DD8E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formTab</w:t>
            </w:r>
          </w:p>
        </w:tc>
        <w:tc>
          <w:tcPr>
            <w:tcW w:w="1218" w:type="dxa"/>
            <w:tcBorders>
              <w:top w:val="single" w:sz="8" w:space="0" w:color="000000"/>
              <w:left w:val="nil"/>
              <w:bottom w:val="single" w:sz="8" w:space="0" w:color="D0CECE"/>
              <w:right w:val="single" w:sz="8" w:space="0" w:color="D0CECE"/>
            </w:tcBorders>
            <w:tcMar>
              <w:top w:w="28" w:type="dxa"/>
              <w:left w:w="85" w:type="dxa"/>
              <w:bottom w:w="28" w:type="dxa"/>
              <w:right w:w="85" w:type="dxa"/>
            </w:tcMar>
          </w:tcPr>
          <w:p w14:paraId="5416DD8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0C3E369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lập phiếu dịch vụ.</w:t>
            </w:r>
          </w:p>
        </w:tc>
        <w:tc>
          <w:tcPr>
            <w:tcW w:w="2055"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49C082C3"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22DF7EE1" w14:textId="77777777" w:rsidTr="001D41A2">
        <w:trPr>
          <w:trHeight w:val="300"/>
        </w:trPr>
        <w:tc>
          <w:tcPr>
            <w:tcW w:w="64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018AB6A"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2</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D74E15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searchTab</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7F5ACA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6ED920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phiếu dịch vụ.</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3071C8F"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6CF6DE08" w14:textId="77777777" w:rsidTr="001D41A2">
        <w:trPr>
          <w:trHeight w:val="300"/>
        </w:trPr>
        <w:tc>
          <w:tcPr>
            <w:tcW w:w="64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3134AE9"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3</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62DD04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typeTab</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69CACA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3977F1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danh mục dịch vụ.</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5F3970F"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0F50230" w14:textId="77777777" w:rsidTr="001D41A2">
        <w:trPr>
          <w:trHeight w:val="300"/>
        </w:trPr>
        <w:tc>
          <w:tcPr>
            <w:tcW w:w="64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1CBB24C" w14:textId="1EAD4421" w:rsidR="001D41A2" w:rsidRPr="003F49EA" w:rsidRDefault="00EE2981"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4</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E83DD0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tableContainer</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3C36A6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Container</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AD6AE7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các loại dịch vụ trong database.</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8EEEC8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Các cột đều có thể dùng để Sort (Theo mã, tên, giá)</w:t>
            </w:r>
          </w:p>
        </w:tc>
      </w:tr>
      <w:tr w:rsidR="001D41A2" w:rsidRPr="001D41A2" w14:paraId="5632F3F3" w14:textId="77777777" w:rsidTr="001D41A2">
        <w:trPr>
          <w:trHeight w:val="300"/>
        </w:trPr>
        <w:tc>
          <w:tcPr>
            <w:tcW w:w="64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261AAAD" w14:textId="27F72651" w:rsidR="001D41A2" w:rsidRPr="003F49EA" w:rsidRDefault="00EE2981"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5</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7DD946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searchBox</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A92056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SearchBox</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EE7560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Tìm kiếm loại dịch vụ trong database.</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BDB46AB"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A0899AE" w14:textId="77777777" w:rsidTr="001D41A2">
        <w:trPr>
          <w:trHeight w:val="300"/>
        </w:trPr>
        <w:tc>
          <w:tcPr>
            <w:tcW w:w="64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BC5856B" w14:textId="5B146F77" w:rsidR="001D41A2" w:rsidRPr="003F49EA" w:rsidRDefault="00EE2981"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39C596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createButton</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001E7DE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CD05385"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modal tạo loại dịch vụ mới.</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F20D7EE" w14:textId="49635821" w:rsidR="001D41A2" w:rsidRPr="003F49EA" w:rsidRDefault="001D41A2" w:rsidP="001D41A2">
            <w:pPr>
              <w:spacing w:before="40" w:after="40" w:line="300" w:lineRule="auto"/>
              <w:contextualSpacing/>
              <w:rPr>
                <w:rFonts w:eastAsia="Times New Roman" w:cs="Times New Roman"/>
                <w:noProof/>
                <w:color w:val="171717"/>
                <w:sz w:val="26"/>
                <w:szCs w:val="26"/>
              </w:rPr>
            </w:pPr>
          </w:p>
        </w:tc>
      </w:tr>
      <w:tr w:rsidR="001D41A2" w:rsidRPr="001D41A2" w14:paraId="50F8073A" w14:textId="77777777" w:rsidTr="001D41A2">
        <w:trPr>
          <w:trHeight w:val="300"/>
        </w:trPr>
        <w:tc>
          <w:tcPr>
            <w:tcW w:w="649" w:type="dxa"/>
            <w:vMerge w:val="restart"/>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6FC8857"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c>
          <w:tcPr>
            <w:tcW w:w="59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1077388" w14:textId="527B23EB"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r w:rsidR="001D41A2" w:rsidRPr="003F49EA">
              <w:rPr>
                <w:rFonts w:eastAsia="Times New Roman" w:cs="Times New Roman"/>
                <w:noProof/>
                <w:color w:val="171717"/>
                <w:sz w:val="26"/>
                <w:szCs w:val="26"/>
                <w:lang w:val="vi-VN"/>
              </w:rPr>
              <w:t>.1</w:t>
            </w:r>
          </w:p>
        </w:tc>
        <w:tc>
          <w:tcPr>
            <w:tcW w:w="1487" w:type="dxa"/>
            <w:gridSpan w:val="2"/>
            <w:tcBorders>
              <w:top w:val="nil"/>
              <w:left w:val="single" w:sz="8" w:space="0" w:color="D0CECE"/>
              <w:bottom w:val="single" w:sz="8" w:space="0" w:color="D0CECE"/>
              <w:right w:val="single" w:sz="8" w:space="0" w:color="D0CECE"/>
            </w:tcBorders>
            <w:tcMar>
              <w:top w:w="28" w:type="dxa"/>
              <w:left w:w="85" w:type="dxa"/>
              <w:bottom w:w="28" w:type="dxa"/>
              <w:right w:w="85" w:type="dxa"/>
            </w:tcMar>
          </w:tcPr>
          <w:p w14:paraId="25E8010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typeName</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07CFEA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641351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Tên loại dịch vụ mới.</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E9E7B95"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C8606D6" w14:textId="77777777" w:rsidTr="001D41A2">
        <w:trPr>
          <w:trHeight w:val="300"/>
        </w:trPr>
        <w:tc>
          <w:tcPr>
            <w:tcW w:w="649" w:type="dxa"/>
            <w:vMerge/>
            <w:tcBorders>
              <w:left w:val="single" w:sz="0" w:space="0" w:color="D0CECE"/>
              <w:right w:val="single" w:sz="0" w:space="0" w:color="D0CECE"/>
            </w:tcBorders>
            <w:vAlign w:val="center"/>
          </w:tcPr>
          <w:p w14:paraId="563A1EE6"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59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0EC04DCD" w14:textId="1E75172A"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r w:rsidR="001D41A2" w:rsidRPr="003F49EA">
              <w:rPr>
                <w:rFonts w:eastAsia="Times New Roman" w:cs="Times New Roman"/>
                <w:noProof/>
                <w:color w:val="171717"/>
                <w:sz w:val="26"/>
                <w:szCs w:val="26"/>
                <w:lang w:val="vi-VN"/>
              </w:rPr>
              <w:t>.2</w:t>
            </w:r>
          </w:p>
        </w:tc>
        <w:tc>
          <w:tcPr>
            <w:tcW w:w="1487"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27568B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typePrice</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D3E497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995E535"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Giá của dịch vụ mới.</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686CD7D"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18453945" w14:textId="77777777" w:rsidTr="001D41A2">
        <w:trPr>
          <w:trHeight w:val="300"/>
        </w:trPr>
        <w:tc>
          <w:tcPr>
            <w:tcW w:w="649" w:type="dxa"/>
            <w:vMerge/>
            <w:tcBorders>
              <w:left w:val="single" w:sz="0" w:space="0" w:color="D0CECE"/>
              <w:right w:val="single" w:sz="0" w:space="0" w:color="D0CECE"/>
            </w:tcBorders>
            <w:vAlign w:val="center"/>
          </w:tcPr>
          <w:p w14:paraId="0CC0EBBB"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59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02009F2" w14:textId="473FD29D"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r w:rsidR="001D41A2" w:rsidRPr="003F49EA">
              <w:rPr>
                <w:rFonts w:eastAsia="Times New Roman" w:cs="Times New Roman"/>
                <w:noProof/>
                <w:color w:val="171717"/>
                <w:sz w:val="26"/>
                <w:szCs w:val="26"/>
                <w:lang w:val="vi-VN"/>
              </w:rPr>
              <w:t>.3</w:t>
            </w:r>
          </w:p>
        </w:tc>
        <w:tc>
          <w:tcPr>
            <w:tcW w:w="1487"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82A7EC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cancelButton</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214E676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7E2468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Hủy tạo dịch vụ mới.</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EB81D35"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28A7A8E8" w14:textId="77777777" w:rsidTr="001D41A2">
        <w:trPr>
          <w:trHeight w:val="300"/>
        </w:trPr>
        <w:tc>
          <w:tcPr>
            <w:tcW w:w="649" w:type="dxa"/>
            <w:vMerge/>
            <w:tcBorders>
              <w:left w:val="single" w:sz="0" w:space="0" w:color="D0CECE"/>
              <w:bottom w:val="single" w:sz="0" w:space="0" w:color="D0CECE"/>
              <w:right w:val="single" w:sz="0" w:space="0" w:color="D0CECE"/>
            </w:tcBorders>
            <w:vAlign w:val="center"/>
          </w:tcPr>
          <w:p w14:paraId="32B2DCB1"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59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12C936DD" w14:textId="6F9554F5"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r w:rsidR="001D41A2" w:rsidRPr="003F49EA">
              <w:rPr>
                <w:rFonts w:eastAsia="Times New Roman" w:cs="Times New Roman"/>
                <w:noProof/>
                <w:color w:val="171717"/>
                <w:sz w:val="26"/>
                <w:szCs w:val="26"/>
                <w:lang w:val="vi-VN"/>
              </w:rPr>
              <w:t>.4</w:t>
            </w:r>
          </w:p>
        </w:tc>
        <w:tc>
          <w:tcPr>
            <w:tcW w:w="1487"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C4A777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doneButton</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FD6703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09ADEB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Xác nhận tạo dịch vụ mới.</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05F074C"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5B20A86" w14:textId="77777777" w:rsidTr="001D41A2">
        <w:trPr>
          <w:trHeight w:val="300"/>
        </w:trPr>
        <w:tc>
          <w:tcPr>
            <w:tcW w:w="649" w:type="dxa"/>
            <w:tcBorders>
              <w:top w:val="nil"/>
              <w:left w:val="single" w:sz="8" w:space="0" w:color="D0CECE"/>
              <w:bottom w:val="single" w:sz="8" w:space="0" w:color="D0CECE"/>
              <w:right w:val="single" w:sz="8" w:space="0" w:color="D0CECE"/>
            </w:tcBorders>
            <w:tcMar>
              <w:top w:w="28" w:type="dxa"/>
              <w:left w:w="85" w:type="dxa"/>
              <w:bottom w:w="28" w:type="dxa"/>
              <w:right w:w="85" w:type="dxa"/>
            </w:tcMar>
          </w:tcPr>
          <w:p w14:paraId="43078BE5" w14:textId="3C4AF9C0" w:rsidR="001D41A2" w:rsidRPr="003F49EA" w:rsidRDefault="00EE2981"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p>
        </w:tc>
        <w:tc>
          <w:tcPr>
            <w:tcW w:w="2085"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38EB23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editButton</w:t>
            </w:r>
          </w:p>
        </w:tc>
        <w:tc>
          <w:tcPr>
            <w:tcW w:w="1218"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457187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C530B3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modal chỉnh sửa loại dịch vụ.</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8E2F3DC" w14:textId="320B6138" w:rsidR="001D41A2" w:rsidRPr="003F49EA" w:rsidRDefault="001D41A2" w:rsidP="001D41A2">
            <w:pPr>
              <w:spacing w:before="40" w:after="40" w:line="300" w:lineRule="auto"/>
              <w:contextualSpacing/>
              <w:rPr>
                <w:rFonts w:eastAsia="Times New Roman" w:cs="Times New Roman"/>
                <w:noProof/>
                <w:color w:val="171717"/>
                <w:sz w:val="26"/>
                <w:szCs w:val="26"/>
              </w:rPr>
            </w:pPr>
          </w:p>
        </w:tc>
      </w:tr>
      <w:tr w:rsidR="001D41A2" w:rsidRPr="001D41A2" w14:paraId="3E0E0B03" w14:textId="77777777" w:rsidTr="001D41A2">
        <w:trPr>
          <w:trHeight w:val="300"/>
        </w:trPr>
        <w:tc>
          <w:tcPr>
            <w:tcW w:w="649" w:type="dxa"/>
            <w:vMerge w:val="restart"/>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A4A9B16"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c>
          <w:tcPr>
            <w:tcW w:w="686" w:type="dxa"/>
            <w:gridSpan w:val="2"/>
            <w:tcBorders>
              <w:top w:val="single" w:sz="8" w:space="0" w:color="D0CECE"/>
              <w:left w:val="single" w:sz="8" w:space="0" w:color="D0CECE"/>
              <w:bottom w:val="single" w:sz="4" w:space="0" w:color="D0CECE"/>
              <w:right w:val="single" w:sz="8" w:space="0" w:color="D0CECE"/>
            </w:tcBorders>
            <w:tcMar>
              <w:top w:w="28" w:type="dxa"/>
              <w:left w:w="85" w:type="dxa"/>
              <w:bottom w:w="28" w:type="dxa"/>
              <w:right w:w="85" w:type="dxa"/>
            </w:tcMar>
          </w:tcPr>
          <w:p w14:paraId="0B2C5DC2" w14:textId="78321040"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r w:rsidR="001D41A2" w:rsidRPr="003F49EA">
              <w:rPr>
                <w:rFonts w:eastAsia="Times New Roman" w:cs="Times New Roman"/>
                <w:noProof/>
                <w:color w:val="171717"/>
                <w:sz w:val="26"/>
                <w:szCs w:val="26"/>
                <w:lang w:val="vi-VN"/>
              </w:rPr>
              <w:t>.1</w:t>
            </w:r>
          </w:p>
        </w:tc>
        <w:tc>
          <w:tcPr>
            <w:tcW w:w="1399" w:type="dxa"/>
            <w:tcBorders>
              <w:top w:val="nil"/>
              <w:left w:val="nil"/>
              <w:bottom w:val="single" w:sz="4" w:space="0" w:color="D0CECE"/>
              <w:right w:val="single" w:sz="8" w:space="0" w:color="D0CECE"/>
            </w:tcBorders>
            <w:tcMar>
              <w:top w:w="28" w:type="dxa"/>
              <w:left w:w="85" w:type="dxa"/>
              <w:bottom w:w="28" w:type="dxa"/>
              <w:right w:w="85" w:type="dxa"/>
            </w:tcMar>
          </w:tcPr>
          <w:p w14:paraId="401588E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newName</w:t>
            </w:r>
          </w:p>
        </w:tc>
        <w:tc>
          <w:tcPr>
            <w:tcW w:w="1218" w:type="dxa"/>
            <w:tcBorders>
              <w:top w:val="single" w:sz="8" w:space="0" w:color="D0CECE"/>
              <w:left w:val="single" w:sz="8" w:space="0" w:color="D0CECE"/>
              <w:bottom w:val="single" w:sz="4" w:space="0" w:color="D0CECE"/>
              <w:right w:val="single" w:sz="8" w:space="0" w:color="D0CECE"/>
            </w:tcBorders>
            <w:tcMar>
              <w:top w:w="28" w:type="dxa"/>
              <w:left w:w="85" w:type="dxa"/>
              <w:bottom w:w="28" w:type="dxa"/>
              <w:right w:w="85" w:type="dxa"/>
            </w:tcMar>
          </w:tcPr>
          <w:p w14:paraId="153122C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68" w:type="dxa"/>
            <w:tcBorders>
              <w:top w:val="single" w:sz="8" w:space="0" w:color="D0CECE"/>
              <w:left w:val="single" w:sz="8" w:space="0" w:color="D0CECE"/>
              <w:bottom w:val="single" w:sz="4" w:space="0" w:color="D0CECE"/>
              <w:right w:val="single" w:sz="8" w:space="0" w:color="D0CECE"/>
            </w:tcBorders>
            <w:tcMar>
              <w:top w:w="28" w:type="dxa"/>
              <w:left w:w="85" w:type="dxa"/>
              <w:bottom w:w="28" w:type="dxa"/>
              <w:right w:w="85" w:type="dxa"/>
            </w:tcMar>
          </w:tcPr>
          <w:p w14:paraId="19106D5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Tên mới của loại dịch vụ.</w:t>
            </w:r>
          </w:p>
        </w:tc>
        <w:tc>
          <w:tcPr>
            <w:tcW w:w="205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3E45F2"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ED53DCA" w14:textId="77777777" w:rsidTr="001D41A2">
        <w:trPr>
          <w:trHeight w:val="300"/>
        </w:trPr>
        <w:tc>
          <w:tcPr>
            <w:tcW w:w="649" w:type="dxa"/>
            <w:vMerge/>
            <w:tcBorders>
              <w:top w:val="single" w:sz="4" w:space="0" w:color="D0CECE"/>
              <w:left w:val="single" w:sz="0" w:space="0" w:color="D0CECE"/>
              <w:right w:val="single" w:sz="4" w:space="0" w:color="D0CECE"/>
            </w:tcBorders>
            <w:vAlign w:val="center"/>
          </w:tcPr>
          <w:p w14:paraId="3BC95179"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86" w:type="dxa"/>
            <w:gridSpan w:val="2"/>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35477190" w14:textId="30E74E00"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r w:rsidR="001D41A2" w:rsidRPr="003F49EA">
              <w:rPr>
                <w:rFonts w:eastAsia="Times New Roman" w:cs="Times New Roman"/>
                <w:noProof/>
                <w:color w:val="171717"/>
                <w:sz w:val="26"/>
                <w:szCs w:val="26"/>
                <w:lang w:val="vi-VN"/>
              </w:rPr>
              <w:t>.2</w:t>
            </w:r>
          </w:p>
        </w:tc>
        <w:tc>
          <w:tcPr>
            <w:tcW w:w="1399"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10DC7CA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newPrice</w:t>
            </w:r>
          </w:p>
        </w:tc>
        <w:tc>
          <w:tcPr>
            <w:tcW w:w="121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75A6D64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6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1C764F5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Giá mới của loại dịch vụ.</w:t>
            </w:r>
          </w:p>
        </w:tc>
        <w:tc>
          <w:tcPr>
            <w:tcW w:w="2055" w:type="dxa"/>
            <w:tcBorders>
              <w:top w:val="single" w:sz="8" w:space="0" w:color="D0CECE"/>
              <w:left w:val="single" w:sz="4" w:space="0" w:color="D0CECE"/>
              <w:bottom w:val="single" w:sz="8" w:space="0" w:color="D0CECE"/>
              <w:right w:val="single" w:sz="8" w:space="0" w:color="D0CECE"/>
            </w:tcBorders>
            <w:tcMar>
              <w:top w:w="28" w:type="dxa"/>
              <w:left w:w="85" w:type="dxa"/>
              <w:bottom w:w="28" w:type="dxa"/>
              <w:right w:w="85" w:type="dxa"/>
            </w:tcMar>
          </w:tcPr>
          <w:p w14:paraId="01CD5F7F"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74C5C4E" w14:textId="77777777" w:rsidTr="001D41A2">
        <w:trPr>
          <w:trHeight w:val="300"/>
        </w:trPr>
        <w:tc>
          <w:tcPr>
            <w:tcW w:w="649" w:type="dxa"/>
            <w:vMerge/>
            <w:tcBorders>
              <w:left w:val="single" w:sz="0" w:space="0" w:color="D0CECE"/>
              <w:right w:val="single" w:sz="4" w:space="0" w:color="D0CECE"/>
            </w:tcBorders>
            <w:vAlign w:val="center"/>
          </w:tcPr>
          <w:p w14:paraId="0E4DD800"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86" w:type="dxa"/>
            <w:gridSpan w:val="2"/>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5B6421D0" w14:textId="2FAAE912"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r w:rsidR="001D41A2" w:rsidRPr="003F49EA">
              <w:rPr>
                <w:rFonts w:eastAsia="Times New Roman" w:cs="Times New Roman"/>
                <w:noProof/>
                <w:color w:val="171717"/>
                <w:sz w:val="26"/>
                <w:szCs w:val="26"/>
                <w:lang w:val="vi-VN"/>
              </w:rPr>
              <w:t>.</w:t>
            </w:r>
            <w:r w:rsidR="00410BEE" w:rsidRPr="003F49EA">
              <w:rPr>
                <w:rFonts w:eastAsia="Times New Roman" w:cs="Times New Roman"/>
                <w:noProof/>
                <w:color w:val="171717"/>
                <w:sz w:val="26"/>
                <w:szCs w:val="26"/>
                <w:lang w:val="vi-VN"/>
              </w:rPr>
              <w:t>4</w:t>
            </w:r>
          </w:p>
        </w:tc>
        <w:tc>
          <w:tcPr>
            <w:tcW w:w="1399"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2B7200A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doneButton</w:t>
            </w:r>
          </w:p>
        </w:tc>
        <w:tc>
          <w:tcPr>
            <w:tcW w:w="121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4F90DE1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03A3F74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Xác nhận thay đổi thông tin loại dịch vụ.</w:t>
            </w:r>
          </w:p>
        </w:tc>
        <w:tc>
          <w:tcPr>
            <w:tcW w:w="2055" w:type="dxa"/>
            <w:tcBorders>
              <w:top w:val="single" w:sz="8" w:space="0" w:color="D0CECE"/>
              <w:left w:val="single" w:sz="4" w:space="0" w:color="D0CECE"/>
              <w:bottom w:val="single" w:sz="8" w:space="0" w:color="D0CECE"/>
              <w:right w:val="single" w:sz="8" w:space="0" w:color="D0CECE"/>
            </w:tcBorders>
            <w:tcMar>
              <w:top w:w="28" w:type="dxa"/>
              <w:left w:w="85" w:type="dxa"/>
              <w:bottom w:w="28" w:type="dxa"/>
              <w:right w:w="85" w:type="dxa"/>
            </w:tcMar>
          </w:tcPr>
          <w:p w14:paraId="44518AF3"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7AB252F0" w14:textId="77777777" w:rsidTr="001D41A2">
        <w:trPr>
          <w:trHeight w:val="300"/>
        </w:trPr>
        <w:tc>
          <w:tcPr>
            <w:tcW w:w="649" w:type="dxa"/>
            <w:vMerge/>
            <w:tcBorders>
              <w:left w:val="single" w:sz="0" w:space="0" w:color="D0CECE"/>
              <w:bottom w:val="single" w:sz="0" w:space="0" w:color="D0CECE"/>
              <w:right w:val="single" w:sz="4" w:space="0" w:color="D0CECE"/>
            </w:tcBorders>
            <w:vAlign w:val="center"/>
          </w:tcPr>
          <w:p w14:paraId="177DCF84"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86" w:type="dxa"/>
            <w:gridSpan w:val="2"/>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508EB0C0" w14:textId="5B86C019" w:rsidR="001D41A2" w:rsidRPr="003F49EA" w:rsidRDefault="00EE2981"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r w:rsidR="001D41A2" w:rsidRPr="003F49EA">
              <w:rPr>
                <w:rFonts w:eastAsia="Times New Roman" w:cs="Times New Roman"/>
                <w:noProof/>
                <w:color w:val="171717"/>
                <w:sz w:val="26"/>
                <w:szCs w:val="26"/>
                <w:lang w:val="vi-VN"/>
              </w:rPr>
              <w:t>.</w:t>
            </w:r>
            <w:r w:rsidR="00410BEE" w:rsidRPr="003F49EA">
              <w:rPr>
                <w:rFonts w:eastAsia="Times New Roman" w:cs="Times New Roman"/>
                <w:noProof/>
                <w:color w:val="171717"/>
                <w:sz w:val="26"/>
                <w:szCs w:val="26"/>
                <w:lang w:val="vi-VN"/>
              </w:rPr>
              <w:t>3</w:t>
            </w:r>
          </w:p>
        </w:tc>
        <w:tc>
          <w:tcPr>
            <w:tcW w:w="1399"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0D1F9FA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closeButton</w:t>
            </w:r>
          </w:p>
        </w:tc>
        <w:tc>
          <w:tcPr>
            <w:tcW w:w="121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113B89D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34244A0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Đóng modal chỉnh sửa loại dịch vụ.</w:t>
            </w:r>
          </w:p>
        </w:tc>
        <w:tc>
          <w:tcPr>
            <w:tcW w:w="2055" w:type="dxa"/>
            <w:tcBorders>
              <w:top w:val="single" w:sz="8" w:space="0" w:color="D0CECE"/>
              <w:left w:val="single" w:sz="4" w:space="0" w:color="D0CECE"/>
              <w:bottom w:val="single" w:sz="8" w:space="0" w:color="D0CECE"/>
              <w:right w:val="single" w:sz="8" w:space="0" w:color="D0CECE"/>
            </w:tcBorders>
            <w:tcMar>
              <w:top w:w="28" w:type="dxa"/>
              <w:left w:w="85" w:type="dxa"/>
              <w:bottom w:w="28" w:type="dxa"/>
              <w:right w:w="85" w:type="dxa"/>
            </w:tcMar>
          </w:tcPr>
          <w:p w14:paraId="6F390CF0" w14:textId="77777777" w:rsidR="001D41A2" w:rsidRPr="003F49EA" w:rsidRDefault="001D41A2" w:rsidP="001D41A2">
            <w:pPr>
              <w:spacing w:before="40" w:after="40" w:line="300" w:lineRule="auto"/>
              <w:ind w:firstLine="284"/>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7A7D065B" w14:textId="77777777" w:rsidTr="001D41A2">
        <w:trPr>
          <w:trHeight w:val="300"/>
        </w:trPr>
        <w:tc>
          <w:tcPr>
            <w:tcW w:w="649" w:type="dxa"/>
            <w:tcBorders>
              <w:top w:val="nil"/>
              <w:left w:val="single" w:sz="8" w:space="0" w:color="D0CECE"/>
              <w:bottom w:val="single" w:sz="8" w:space="0" w:color="D0CECE"/>
              <w:right w:val="single" w:sz="4" w:space="0" w:color="D0CECE"/>
            </w:tcBorders>
            <w:tcMar>
              <w:top w:w="28" w:type="dxa"/>
              <w:left w:w="85" w:type="dxa"/>
              <w:bottom w:w="28" w:type="dxa"/>
              <w:right w:w="85" w:type="dxa"/>
            </w:tcMar>
          </w:tcPr>
          <w:p w14:paraId="2624B5DA" w14:textId="08115A92" w:rsidR="001D41A2" w:rsidRPr="003F49EA" w:rsidRDefault="00EE2981"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w:t>
            </w:r>
          </w:p>
        </w:tc>
        <w:tc>
          <w:tcPr>
            <w:tcW w:w="2085" w:type="dxa"/>
            <w:gridSpan w:val="3"/>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69613EF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deleteButton</w:t>
            </w:r>
          </w:p>
        </w:tc>
        <w:tc>
          <w:tcPr>
            <w:tcW w:w="121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52BA651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68" w:type="dxa"/>
            <w:tcBorders>
              <w:top w:val="single" w:sz="4" w:space="0" w:color="D0CECE"/>
              <w:left w:val="single" w:sz="4" w:space="0" w:color="D0CECE"/>
              <w:bottom w:val="single" w:sz="4" w:space="0" w:color="D0CECE"/>
              <w:right w:val="single" w:sz="4" w:space="0" w:color="D0CECE"/>
            </w:tcBorders>
            <w:tcMar>
              <w:top w:w="28" w:type="dxa"/>
              <w:left w:w="85" w:type="dxa"/>
              <w:bottom w:w="28" w:type="dxa"/>
              <w:right w:w="85" w:type="dxa"/>
            </w:tcMar>
          </w:tcPr>
          <w:p w14:paraId="53C54D3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Xóa form khỏi database.</w:t>
            </w:r>
          </w:p>
        </w:tc>
        <w:tc>
          <w:tcPr>
            <w:tcW w:w="2055" w:type="dxa"/>
            <w:tcBorders>
              <w:top w:val="single" w:sz="8" w:space="0" w:color="D0CECE"/>
              <w:left w:val="single" w:sz="4" w:space="0" w:color="D0CECE"/>
              <w:bottom w:val="single" w:sz="8" w:space="0" w:color="D0CECE"/>
              <w:right w:val="single" w:sz="8" w:space="0" w:color="D0CECE"/>
            </w:tcBorders>
            <w:tcMar>
              <w:top w:w="28" w:type="dxa"/>
              <w:left w:w="85" w:type="dxa"/>
              <w:bottom w:w="28" w:type="dxa"/>
              <w:right w:w="85" w:type="dxa"/>
            </w:tcMar>
          </w:tcPr>
          <w:p w14:paraId="53302EB7" w14:textId="0338B884"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bl>
    <w:bookmarkEnd w:id="154"/>
    <w:p w14:paraId="2969D622" w14:textId="77777777" w:rsidR="001D41A2" w:rsidRPr="001D41A2" w:rsidRDefault="001D41A2" w:rsidP="00EC43F9">
      <w:pPr>
        <w:pStyle w:val="1111"/>
        <w:rPr>
          <w:rFonts w:eastAsia="Yu Gothic Light"/>
          <w:b w:val="0"/>
          <w:i/>
          <w:color w:val="171717"/>
          <w:lang w:val="vi-VN"/>
        </w:rPr>
      </w:pPr>
      <w:r w:rsidRPr="001D41A2">
        <w:rPr>
          <w:lang w:val="vi-VN"/>
        </w:rPr>
        <w:t>Mô tả và xử lí các biến cố trên màn hình</w:t>
      </w:r>
    </w:p>
    <w:p w14:paraId="5C48A09B"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55" w:name="_Toc138162923"/>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19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danh mục dịch vụ</w:t>
      </w:r>
      <w:bookmarkEnd w:id="155"/>
    </w:p>
    <w:tbl>
      <w:tblPr>
        <w:tblStyle w:val="LiBang5"/>
        <w:tblW w:w="0" w:type="auto"/>
        <w:tblLayout w:type="fixed"/>
        <w:tblLook w:val="04A0" w:firstRow="1" w:lastRow="0" w:firstColumn="1" w:lastColumn="0" w:noHBand="0" w:noVBand="1"/>
      </w:tblPr>
      <w:tblGrid>
        <w:gridCol w:w="704"/>
        <w:gridCol w:w="1843"/>
        <w:gridCol w:w="3543"/>
        <w:gridCol w:w="2685"/>
      </w:tblGrid>
      <w:tr w:rsidR="001D41A2" w:rsidRPr="001D41A2" w14:paraId="0D42B1D5" w14:textId="77777777" w:rsidTr="001D41A2">
        <w:trPr>
          <w:trHeight w:val="420"/>
        </w:trPr>
        <w:tc>
          <w:tcPr>
            <w:tcW w:w="704"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6946345F" w14:textId="77777777" w:rsidR="001D41A2" w:rsidRPr="007675ED" w:rsidRDefault="001D41A2" w:rsidP="001D41A2">
            <w:pPr>
              <w:spacing w:before="40" w:after="40" w:line="300" w:lineRule="auto"/>
              <w:contextualSpacing/>
              <w:jc w:val="center"/>
              <w:rPr>
                <w:rFonts w:eastAsia="Times New Roman" w:cs="Times New Roman"/>
                <w:b/>
                <w:color w:val="FFFFFF"/>
                <w:sz w:val="26"/>
                <w:szCs w:val="26"/>
                <w:lang w:val="vi-VN"/>
              </w:rPr>
            </w:pPr>
            <w:r w:rsidRPr="007675ED">
              <w:rPr>
                <w:rFonts w:eastAsia="Times New Roman" w:cs="Times New Roman"/>
                <w:b/>
                <w:color w:val="FFFFFF"/>
                <w:sz w:val="26"/>
                <w:szCs w:val="26"/>
                <w:lang w:val="vi-VN"/>
              </w:rPr>
              <w:t>STT</w:t>
            </w:r>
          </w:p>
        </w:tc>
        <w:tc>
          <w:tcPr>
            <w:tcW w:w="1843"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45540717" w14:textId="77777777" w:rsidR="001D41A2" w:rsidRPr="007675ED" w:rsidRDefault="001D41A2" w:rsidP="001D41A2">
            <w:pPr>
              <w:spacing w:before="40" w:after="40" w:line="300" w:lineRule="auto"/>
              <w:contextualSpacing/>
              <w:jc w:val="center"/>
              <w:rPr>
                <w:rFonts w:eastAsia="Times New Roman" w:cs="Times New Roman"/>
                <w:b/>
                <w:color w:val="FFFFFF"/>
                <w:sz w:val="26"/>
                <w:szCs w:val="26"/>
                <w:lang w:val="vi-VN"/>
              </w:rPr>
            </w:pPr>
            <w:r w:rsidRPr="007675ED">
              <w:rPr>
                <w:rFonts w:eastAsia="Times New Roman" w:cs="Times New Roman"/>
                <w:b/>
                <w:color w:val="FFFFFF"/>
                <w:sz w:val="26"/>
                <w:szCs w:val="26"/>
                <w:lang w:val="vi-VN"/>
              </w:rPr>
              <w:t>Biến cố</w:t>
            </w:r>
          </w:p>
        </w:tc>
        <w:tc>
          <w:tcPr>
            <w:tcW w:w="3543"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43A0CA62" w14:textId="77777777" w:rsidR="001D41A2" w:rsidRPr="007675ED" w:rsidRDefault="001D41A2" w:rsidP="001D41A2">
            <w:pPr>
              <w:spacing w:before="40" w:after="40" w:line="300" w:lineRule="auto"/>
              <w:contextualSpacing/>
              <w:jc w:val="center"/>
              <w:rPr>
                <w:rFonts w:eastAsia="Times New Roman" w:cs="Times New Roman"/>
                <w:b/>
                <w:color w:val="FFFFFF"/>
                <w:sz w:val="26"/>
                <w:szCs w:val="26"/>
                <w:lang w:val="vi-VN"/>
              </w:rPr>
            </w:pPr>
            <w:r w:rsidRPr="007675ED">
              <w:rPr>
                <w:rFonts w:eastAsia="Times New Roman" w:cs="Times New Roman"/>
                <w:b/>
                <w:color w:val="FFFFFF"/>
                <w:sz w:val="26"/>
                <w:szCs w:val="26"/>
                <w:lang w:val="vi-VN"/>
              </w:rPr>
              <w:t>Xử lí</w:t>
            </w:r>
          </w:p>
        </w:tc>
        <w:tc>
          <w:tcPr>
            <w:tcW w:w="2685"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0A80E0F4" w14:textId="77777777" w:rsidR="001D41A2" w:rsidRPr="007675ED" w:rsidRDefault="001D41A2" w:rsidP="001D41A2">
            <w:pPr>
              <w:spacing w:before="40" w:after="40" w:line="300" w:lineRule="auto"/>
              <w:contextualSpacing/>
              <w:jc w:val="center"/>
              <w:rPr>
                <w:rFonts w:eastAsia="Times New Roman" w:cs="Times New Roman"/>
                <w:b/>
                <w:color w:val="FFFFFF"/>
                <w:sz w:val="26"/>
                <w:szCs w:val="26"/>
                <w:lang w:val="vi-VN"/>
              </w:rPr>
            </w:pPr>
            <w:r w:rsidRPr="007675ED">
              <w:rPr>
                <w:rFonts w:eastAsia="Times New Roman" w:cs="Times New Roman"/>
                <w:b/>
                <w:color w:val="FFFFFF"/>
                <w:sz w:val="26"/>
                <w:szCs w:val="26"/>
                <w:lang w:val="vi-VN"/>
              </w:rPr>
              <w:t>Ghi chú</w:t>
            </w:r>
          </w:p>
        </w:tc>
      </w:tr>
      <w:tr w:rsidR="001D41A2" w:rsidRPr="001D41A2" w14:paraId="0011C0A9" w14:textId="77777777" w:rsidTr="001D41A2">
        <w:trPr>
          <w:trHeight w:val="300"/>
        </w:trPr>
        <w:tc>
          <w:tcPr>
            <w:tcW w:w="704"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52ACECE7"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w:t>
            </w:r>
          </w:p>
        </w:tc>
        <w:tc>
          <w:tcPr>
            <w:tcW w:w="1843"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4F09406B"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(1)</w:t>
            </w:r>
          </w:p>
        </w:tc>
        <w:tc>
          <w:tcPr>
            <w:tcW w:w="3543"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30F9354B"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Chuyển sang tab Lập phiếu dịch vụ.</w:t>
            </w:r>
          </w:p>
        </w:tc>
        <w:tc>
          <w:tcPr>
            <w:tcW w:w="2685"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637E51B7"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5E54FD5D"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418CB71"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2</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64182CD"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A439DEF"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Chuyển sang tab Tra cứu phiếu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F0E9ACA"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66A58091"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D88CBA6"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3</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3F98A9B"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(3)</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74713FC"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Chuyển sang tab Danh mục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CD65C74"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1FD7BD7B"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6421DE1"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4</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1812D75" w14:textId="25D22021"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Gõ nội dung vào (</w:t>
            </w:r>
            <w:r w:rsidR="00410BEE" w:rsidRPr="007675ED">
              <w:rPr>
                <w:rFonts w:eastAsia="Times New Roman" w:cs="Times New Roman"/>
                <w:color w:val="171717"/>
                <w:sz w:val="26"/>
                <w:szCs w:val="26"/>
                <w:lang w:val="vi-VN"/>
              </w:rPr>
              <w:t>5</w:t>
            </w:r>
            <w:r w:rsidRPr="007675ED">
              <w:rPr>
                <w:rFonts w:eastAsia="Times New Roman" w:cs="Times New Roman"/>
                <w:color w:val="171717"/>
                <w:sz w:val="26"/>
                <w:szCs w:val="26"/>
                <w:lang w:val="vi-VN"/>
              </w:rPr>
              <w:t>)</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3B9D0EC"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lại những type phù hợp với nội dung cần tìm trong tableContainer.</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A90CB64"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Nếu không có loại dịch vụ nào phù hợp sẽ hiện kết quả là: “No rows”.</w:t>
            </w:r>
          </w:p>
        </w:tc>
      </w:tr>
      <w:tr w:rsidR="001D41A2" w:rsidRPr="001D41A2" w14:paraId="254014D9"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28CDECB"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5</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14BD3AE" w14:textId="445EA1A2"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6</w:t>
            </w:r>
            <w:r w:rsidRPr="007675ED">
              <w:rPr>
                <w:rFonts w:eastAsia="Times New Roman" w:cs="Times New Roman"/>
                <w:color w:val="171717"/>
                <w:sz w:val="26"/>
                <w:szCs w:val="26"/>
                <w:lang w:val="vi-VN"/>
              </w:rPr>
              <w:t>)</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504B46C"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Mở lên modal “Tạo loại dịch vụ mới” để tạo loại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08A5087" w14:textId="1CD77153" w:rsidR="001D41A2" w:rsidRPr="007675ED" w:rsidRDefault="001D41A2" w:rsidP="001D41A2">
            <w:pPr>
              <w:spacing w:before="40" w:after="40" w:line="300" w:lineRule="auto"/>
              <w:contextualSpacing/>
              <w:rPr>
                <w:rFonts w:eastAsia="Times New Roman" w:cs="Times New Roman"/>
                <w:color w:val="171717"/>
                <w:sz w:val="26"/>
                <w:szCs w:val="26"/>
              </w:rPr>
            </w:pPr>
          </w:p>
        </w:tc>
      </w:tr>
      <w:tr w:rsidR="001D41A2" w:rsidRPr="001D41A2" w14:paraId="62F42440"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6C9F73"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6</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02DD7B8" w14:textId="7A40B4BC"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Gõ nội dung vào (</w:t>
            </w:r>
            <w:r w:rsidR="00410BEE" w:rsidRPr="007675ED">
              <w:rPr>
                <w:rFonts w:eastAsia="Times New Roman" w:cs="Times New Roman"/>
                <w:color w:val="171717"/>
                <w:sz w:val="26"/>
                <w:szCs w:val="26"/>
                <w:lang w:val="vi-VN"/>
              </w:rPr>
              <w:t>6</w:t>
            </w:r>
            <w:r w:rsidRPr="007675ED">
              <w:rPr>
                <w:rFonts w:eastAsia="Times New Roman" w:cs="Times New Roman"/>
                <w:color w:val="171717"/>
                <w:sz w:val="26"/>
                <w:szCs w:val="26"/>
                <w:lang w:val="vi-VN"/>
              </w:rPr>
              <w:t>.1)</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9B9789F"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con trỏ và cho phép điền tên loại dịch vụ mới.</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B55503E"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không điền sẽ thông báo yêu cầu nhập tên.</w:t>
            </w:r>
          </w:p>
        </w:tc>
      </w:tr>
      <w:tr w:rsidR="001D41A2" w:rsidRPr="001D41A2" w14:paraId="36388A38"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B1FA143"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lastRenderedPageBreak/>
              <w:t>7</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77A6467" w14:textId="0E22B0BB"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Gõ nội dung vào (</w:t>
            </w:r>
            <w:r w:rsidR="00410BEE" w:rsidRPr="007675ED">
              <w:rPr>
                <w:rFonts w:eastAsia="Times New Roman" w:cs="Times New Roman"/>
                <w:color w:val="171717"/>
                <w:sz w:val="26"/>
                <w:szCs w:val="26"/>
                <w:lang w:val="vi-VN"/>
              </w:rPr>
              <w:t>6</w:t>
            </w:r>
            <w:r w:rsidRPr="007675ED">
              <w:rPr>
                <w:rFonts w:eastAsia="Times New Roman" w:cs="Times New Roman"/>
                <w:color w:val="171717"/>
                <w:sz w:val="26"/>
                <w:szCs w:val="26"/>
                <w:lang w:val="vi-VN"/>
              </w:rPr>
              <w:t>.2)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D6A8DD2"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con trỏ và cho phép điền giá loại dịch vụ mới.</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BCF994B"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không điền sẽ thông báo yêu cầu nhập giá.</w:t>
            </w:r>
          </w:p>
        </w:tc>
      </w:tr>
      <w:tr w:rsidR="001D41A2" w:rsidRPr="001D41A2" w14:paraId="66994BA9"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21B541F"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8</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D76F191" w14:textId="582AB0AE"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6</w:t>
            </w:r>
            <w:r w:rsidRPr="007675ED">
              <w:rPr>
                <w:rFonts w:eastAsia="Times New Roman" w:cs="Times New Roman"/>
                <w:color w:val="171717"/>
                <w:sz w:val="26"/>
                <w:szCs w:val="26"/>
                <w:lang w:val="vi-VN"/>
              </w:rPr>
              <w:t>.3)</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71E2C61"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Hủy việc tạo loại dịch vụ mới và đóng modal.</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B9963E0"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15A19B16"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1F87095"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9</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303C3F8" w14:textId="1238AF70"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6</w:t>
            </w:r>
            <w:r w:rsidRPr="007675ED">
              <w:rPr>
                <w:rFonts w:eastAsia="Times New Roman" w:cs="Times New Roman"/>
                <w:color w:val="171717"/>
                <w:sz w:val="26"/>
                <w:szCs w:val="26"/>
                <w:lang w:val="vi-VN"/>
              </w:rPr>
              <w:t>.4)</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281D1A4"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Tạo loại dịch vụ mới theo thông tin.</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9546488"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02558B71"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3C7611F"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10</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2E5E310" w14:textId="5919A874"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7</w:t>
            </w:r>
            <w:r w:rsidRPr="007675ED">
              <w:rPr>
                <w:rFonts w:eastAsia="Times New Roman" w:cs="Times New Roman"/>
                <w:color w:val="171717"/>
                <w:sz w:val="26"/>
                <w:szCs w:val="26"/>
                <w:lang w:val="vi-VN"/>
              </w:rPr>
              <w:t>)</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844BFF2"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modal chỉnh sửa loại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084664D" w14:textId="24FF7721" w:rsidR="001D41A2" w:rsidRPr="007675ED" w:rsidRDefault="001D41A2" w:rsidP="001D41A2">
            <w:pPr>
              <w:spacing w:before="40" w:after="40" w:line="300" w:lineRule="auto"/>
              <w:contextualSpacing/>
              <w:rPr>
                <w:rFonts w:eastAsia="Times New Roman" w:cs="Times New Roman"/>
                <w:color w:val="171717"/>
                <w:sz w:val="26"/>
                <w:szCs w:val="26"/>
              </w:rPr>
            </w:pPr>
          </w:p>
        </w:tc>
      </w:tr>
      <w:tr w:rsidR="001D41A2" w:rsidRPr="001D41A2" w14:paraId="68797100"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D31E02"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11</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C32EFCD" w14:textId="3D1F1F64"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7</w:t>
            </w:r>
            <w:r w:rsidRPr="007675ED">
              <w:rPr>
                <w:rFonts w:eastAsia="Times New Roman" w:cs="Times New Roman"/>
                <w:color w:val="171717"/>
                <w:sz w:val="26"/>
                <w:szCs w:val="26"/>
                <w:lang w:val="vi-VN"/>
              </w:rPr>
              <w:t>.1)</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9263104"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con trỏ và cho phép điền tên mới cho loại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9331A00"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129CB0A5"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5F108A2"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12</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AE4FD73" w14:textId="74E2F0CF"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410BEE" w:rsidRPr="007675ED">
              <w:rPr>
                <w:rFonts w:eastAsia="Times New Roman" w:cs="Times New Roman"/>
                <w:color w:val="171717"/>
                <w:sz w:val="26"/>
                <w:szCs w:val="26"/>
                <w:lang w:val="vi-VN"/>
              </w:rPr>
              <w:t>7</w:t>
            </w:r>
            <w:r w:rsidRPr="007675ED">
              <w:rPr>
                <w:rFonts w:eastAsia="Times New Roman" w:cs="Times New Roman"/>
                <w:color w:val="171717"/>
                <w:sz w:val="26"/>
                <w:szCs w:val="26"/>
                <w:lang w:val="vi-VN"/>
              </w:rPr>
              <w:t>.2)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DDC1360"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Hiển thị con trỏ và cho phép điền giá mới cho loại dịch vụ.</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EE00140"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0584EE12"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0316CDB" w14:textId="61E325F1"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329C8E7" w14:textId="62337653" w:rsidR="001D41A2" w:rsidRPr="007675ED" w:rsidRDefault="001D41A2" w:rsidP="001D41A2">
            <w:pPr>
              <w:spacing w:before="40" w:after="40" w:line="300" w:lineRule="auto"/>
              <w:contextualSpacing/>
              <w:rPr>
                <w:rFonts w:eastAsia="Times New Roman" w:cs="Times New Roman"/>
                <w:color w:val="171717"/>
                <w:sz w:val="26"/>
                <w:szCs w:val="26"/>
                <w:lang w:val="vi-VN"/>
              </w:rPr>
            </w:pP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50D1A5D" w14:textId="6B4F3DF1" w:rsidR="001D41A2" w:rsidRPr="007675ED" w:rsidRDefault="001D41A2" w:rsidP="001D41A2">
            <w:pPr>
              <w:spacing w:before="40" w:after="40" w:line="300" w:lineRule="auto"/>
              <w:contextualSpacing/>
              <w:rPr>
                <w:rFonts w:eastAsia="Times New Roman" w:cs="Times New Roman"/>
                <w:color w:val="171717"/>
                <w:sz w:val="26"/>
                <w:szCs w:val="26"/>
                <w:lang w:val="vi-VN"/>
              </w:rPr>
            </w:pP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2B93076" w14:textId="7EA10AC9" w:rsidR="001D41A2" w:rsidRPr="007675ED" w:rsidRDefault="001D41A2" w:rsidP="001D41A2">
            <w:pPr>
              <w:spacing w:before="40" w:after="40" w:line="300" w:lineRule="auto"/>
              <w:contextualSpacing/>
              <w:rPr>
                <w:rFonts w:eastAsia="Times New Roman" w:cs="Times New Roman"/>
                <w:color w:val="171717"/>
                <w:sz w:val="26"/>
                <w:szCs w:val="26"/>
                <w:lang w:val="vi-VN"/>
              </w:rPr>
            </w:pPr>
            <w:ins w:id="156" w:author="Microsoft Word" w:date="2024-06-05T21:31:00Z">
              <w:r w:rsidRPr="007675ED">
                <w:rPr>
                  <w:rFonts w:eastAsia="Times New Roman" w:cs="Times New Roman"/>
                  <w:color w:val="171717"/>
                  <w:sz w:val="26"/>
                  <w:szCs w:val="26"/>
                  <w:lang w:val="vi-VN"/>
                </w:rPr>
                <w:t xml:space="preserve"> </w:t>
              </w:r>
            </w:ins>
          </w:p>
        </w:tc>
      </w:tr>
      <w:tr w:rsidR="001D41A2" w:rsidRPr="001D41A2" w14:paraId="5EED49F2"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C6BABDB" w14:textId="5DC07322" w:rsidR="001D41A2" w:rsidRPr="007675ED" w:rsidRDefault="00410BEE"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13</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9ACEE0F" w14:textId="1201887C"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AB75DA" w:rsidRPr="007675ED">
              <w:rPr>
                <w:rFonts w:eastAsia="Times New Roman" w:cs="Times New Roman"/>
                <w:color w:val="171717"/>
                <w:sz w:val="26"/>
                <w:szCs w:val="26"/>
                <w:lang w:val="vi-VN"/>
              </w:rPr>
              <w:t>7</w:t>
            </w:r>
            <w:r w:rsidRPr="007675ED">
              <w:rPr>
                <w:rFonts w:eastAsia="Times New Roman" w:cs="Times New Roman"/>
                <w:color w:val="171717"/>
                <w:sz w:val="26"/>
                <w:szCs w:val="26"/>
                <w:lang w:val="vi-VN"/>
              </w:rPr>
              <w:t>.5)</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A35BF3D" w14:textId="3638A3CC" w:rsidR="001D41A2" w:rsidRPr="007675ED" w:rsidRDefault="00410BEE"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Hủy việc chỉnh sửa</w:t>
            </w:r>
            <w:r w:rsidR="001D41A2" w:rsidRPr="007675ED">
              <w:rPr>
                <w:rFonts w:eastAsia="Times New Roman" w:cs="Times New Roman"/>
                <w:color w:val="171717"/>
                <w:sz w:val="26"/>
                <w:szCs w:val="26"/>
                <w:lang w:val="vi-VN"/>
              </w:rPr>
              <w:t xml:space="preserve"> thông tin loại dịch vụ </w:t>
            </w:r>
            <w:r w:rsidRPr="007675ED">
              <w:rPr>
                <w:rFonts w:eastAsia="Times New Roman" w:cs="Times New Roman"/>
                <w:color w:val="171717"/>
                <w:sz w:val="26"/>
                <w:szCs w:val="26"/>
                <w:lang w:val="vi-VN"/>
              </w:rPr>
              <w:t>và đóng modal</w:t>
            </w:r>
            <w:r w:rsidR="001D41A2" w:rsidRPr="007675ED">
              <w:rPr>
                <w:rFonts w:eastAsia="Times New Roman" w:cs="Times New Roman"/>
                <w:color w:val="171717"/>
                <w:sz w:val="26"/>
                <w:szCs w:val="26"/>
                <w:lang w:val="vi-VN"/>
              </w:rPr>
              <w:t>.</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AF688DC"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57DBCDA3"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03AA3A7" w14:textId="786E3185" w:rsidR="001D41A2" w:rsidRPr="007675ED" w:rsidRDefault="00410BEE"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14</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4A5163B" w14:textId="372116EB"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AB75DA" w:rsidRPr="007675ED">
              <w:rPr>
                <w:rFonts w:eastAsia="Times New Roman" w:cs="Times New Roman"/>
                <w:color w:val="171717"/>
                <w:sz w:val="26"/>
                <w:szCs w:val="26"/>
                <w:lang w:val="vi-VN"/>
              </w:rPr>
              <w:t>7</w:t>
            </w:r>
            <w:r w:rsidRPr="007675ED">
              <w:rPr>
                <w:rFonts w:eastAsia="Times New Roman" w:cs="Times New Roman"/>
                <w:color w:val="171717"/>
                <w:sz w:val="26"/>
                <w:szCs w:val="26"/>
                <w:lang w:val="vi-VN"/>
              </w:rPr>
              <w:t>.6)</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C52CA18" w14:textId="5F5A368A" w:rsidR="001D41A2" w:rsidRPr="007675ED" w:rsidRDefault="00410BEE"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Thay đổi</w:t>
            </w:r>
            <w:r w:rsidR="001D41A2" w:rsidRPr="007675ED">
              <w:rPr>
                <w:rFonts w:eastAsia="Times New Roman" w:cs="Times New Roman"/>
                <w:color w:val="171717"/>
                <w:sz w:val="26"/>
                <w:szCs w:val="26"/>
                <w:lang w:val="vi-VN"/>
              </w:rPr>
              <w:t xml:space="preserve"> thông tin loại dịch vụ </w:t>
            </w:r>
            <w:r w:rsidRPr="007675ED">
              <w:rPr>
                <w:rFonts w:eastAsia="Times New Roman" w:cs="Times New Roman"/>
                <w:color w:val="171717"/>
                <w:sz w:val="26"/>
                <w:szCs w:val="26"/>
                <w:lang w:val="vi-VN"/>
              </w:rPr>
              <w:t>theo thông tin mới</w:t>
            </w:r>
            <w:r w:rsidR="001D41A2" w:rsidRPr="007675ED">
              <w:rPr>
                <w:rFonts w:eastAsia="Times New Roman" w:cs="Times New Roman"/>
                <w:color w:val="171717"/>
                <w:sz w:val="26"/>
                <w:szCs w:val="26"/>
                <w:lang w:val="vi-VN"/>
              </w:rPr>
              <w:t>.</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F1FF3E2"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 xml:space="preserve"> </w:t>
            </w:r>
          </w:p>
        </w:tc>
      </w:tr>
      <w:tr w:rsidR="001D41A2" w:rsidRPr="001D41A2" w14:paraId="2535FDAF"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6CCA52" w14:textId="77777777" w:rsidR="001D41A2" w:rsidRPr="007675ED" w:rsidRDefault="001D41A2" w:rsidP="001D41A2">
            <w:pPr>
              <w:spacing w:before="40" w:after="40" w:line="300" w:lineRule="auto"/>
              <w:contextualSpacing/>
              <w:jc w:val="center"/>
              <w:rPr>
                <w:rFonts w:eastAsia="Times New Roman" w:cs="Times New Roman"/>
                <w:color w:val="171717"/>
                <w:sz w:val="26"/>
                <w:szCs w:val="26"/>
                <w:lang w:val="vi-VN"/>
              </w:rPr>
            </w:pPr>
            <w:r w:rsidRPr="007675ED">
              <w:rPr>
                <w:rFonts w:eastAsia="Times New Roman" w:cs="Times New Roman"/>
                <w:color w:val="171717"/>
                <w:sz w:val="26"/>
                <w:szCs w:val="26"/>
                <w:lang w:val="vi-VN"/>
              </w:rPr>
              <w:t>17</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69A790B" w14:textId="4B64B12A"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Click (</w:t>
            </w:r>
            <w:r w:rsidR="00AB75DA" w:rsidRPr="007675ED">
              <w:rPr>
                <w:rFonts w:eastAsia="Times New Roman" w:cs="Times New Roman"/>
                <w:color w:val="171717"/>
                <w:sz w:val="26"/>
                <w:szCs w:val="26"/>
              </w:rPr>
              <w:t>8</w:t>
            </w:r>
            <w:r w:rsidRPr="007675ED">
              <w:rPr>
                <w:rFonts w:eastAsia="Times New Roman" w:cs="Times New Roman"/>
                <w:color w:val="171717"/>
                <w:sz w:val="26"/>
                <w:szCs w:val="26"/>
                <w:lang w:val="vi-VN"/>
              </w:rPr>
              <w:t>)</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F2258E3" w14:textId="77777777" w:rsidR="001D41A2" w:rsidRPr="007675ED" w:rsidRDefault="001D41A2" w:rsidP="001D41A2">
            <w:pPr>
              <w:spacing w:before="40" w:after="40" w:line="300" w:lineRule="auto"/>
              <w:contextualSpacing/>
              <w:rPr>
                <w:rFonts w:eastAsia="Times New Roman" w:cs="Times New Roman"/>
                <w:color w:val="171717"/>
                <w:sz w:val="26"/>
                <w:szCs w:val="26"/>
                <w:lang w:val="vi-VN"/>
              </w:rPr>
            </w:pPr>
            <w:r w:rsidRPr="007675ED">
              <w:rPr>
                <w:rFonts w:eastAsia="Times New Roman" w:cs="Times New Roman"/>
                <w:color w:val="171717"/>
                <w:sz w:val="26"/>
                <w:szCs w:val="26"/>
                <w:lang w:val="vi-VN"/>
              </w:rPr>
              <w:t>Sẽ xóa loại dịch vụ khỏi database.</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3B8D7A7" w14:textId="799D5CD6" w:rsidR="001D41A2" w:rsidRPr="007675ED" w:rsidRDefault="001D41A2" w:rsidP="001D41A2">
            <w:pPr>
              <w:spacing w:before="40" w:after="40" w:line="300" w:lineRule="auto"/>
              <w:contextualSpacing/>
              <w:rPr>
                <w:rFonts w:eastAsia="Times New Roman" w:cs="Times New Roman"/>
                <w:color w:val="171717"/>
                <w:sz w:val="26"/>
                <w:szCs w:val="26"/>
                <w:lang w:val="vi-VN"/>
              </w:rPr>
            </w:pPr>
          </w:p>
        </w:tc>
      </w:tr>
    </w:tbl>
    <w:p w14:paraId="2351D826" w14:textId="77777777" w:rsidR="001D41A2" w:rsidRPr="001D41A2" w:rsidRDefault="001D41A2" w:rsidP="001D41A2">
      <w:pPr>
        <w:keepNext/>
        <w:spacing w:before="40" w:after="40" w:line="300" w:lineRule="auto"/>
        <w:contextualSpacing/>
        <w:jc w:val="both"/>
        <w:rPr>
          <w:rFonts w:ascii="Times New Roman" w:eastAsia="Calibri" w:hAnsi="Times New Roman" w:cs="Arial"/>
          <w:noProof/>
          <w:color w:val="171717"/>
          <w:sz w:val="26"/>
          <w:lang w:val="vi-VN"/>
        </w:rPr>
      </w:pPr>
    </w:p>
    <w:p w14:paraId="15DDFEC7" w14:textId="77777777" w:rsidR="001D41A2" w:rsidRPr="001D41A2" w:rsidRDefault="001D41A2" w:rsidP="00EC43F9">
      <w:pPr>
        <w:pStyle w:val="111"/>
        <w:rPr>
          <w:rFonts w:eastAsia="Yu Gothic Light"/>
          <w:b w:val="0"/>
          <w:color w:val="171717"/>
          <w:szCs w:val="24"/>
          <w:lang w:val="vi-VN"/>
        </w:rPr>
      </w:pPr>
      <w:bookmarkStart w:id="157" w:name="_Toc168520344"/>
      <w:r w:rsidRPr="001D41A2">
        <w:rPr>
          <w:lang w:val="vi-VN"/>
        </w:rPr>
        <w:t>Màn hình tra cứu sản phẩm</w:t>
      </w:r>
      <w:bookmarkEnd w:id="157"/>
    </w:p>
    <w:p w14:paraId="0083CB06" w14:textId="77777777" w:rsidR="001D41A2" w:rsidRPr="001D41A2" w:rsidRDefault="001D41A2" w:rsidP="00EC43F9">
      <w:pPr>
        <w:pStyle w:val="1111"/>
        <w:rPr>
          <w:rFonts w:eastAsia="Yu Gothic Light"/>
          <w:b w:val="0"/>
          <w:i/>
          <w:color w:val="171717"/>
          <w:lang w:val="vi-VN"/>
        </w:rPr>
      </w:pPr>
      <w:r w:rsidRPr="001D41A2">
        <w:rPr>
          <w:lang w:val="vi-VN"/>
        </w:rPr>
        <w:t>Giao diện</w:t>
      </w:r>
    </w:p>
    <w:p w14:paraId="5B105788" w14:textId="08F4A310" w:rsidR="001D41A2" w:rsidRDefault="001D41A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084D2CA2" w14:textId="733E1017" w:rsidR="0098449B" w:rsidRPr="001D41A2" w:rsidRDefault="0098449B"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98449B">
        <w:rPr>
          <w:rFonts w:ascii="Times New Roman" w:eastAsia="Yu Mincho" w:hAnsi="Times New Roman" w:cs="Arial"/>
          <w:noProof/>
          <w:color w:val="171717"/>
          <w:kern w:val="0"/>
          <w:sz w:val="26"/>
          <w:bdr w:val="none" w:sz="0" w:space="0" w:color="auto" w:frame="1"/>
          <w14:ligatures w14:val="none"/>
        </w:rPr>
        <w:drawing>
          <wp:inline distT="0" distB="0" distL="0" distR="0" wp14:anchorId="2EFC3DEA" wp14:editId="3A34718B">
            <wp:extent cx="5760085" cy="3578860"/>
            <wp:effectExtent l="0" t="0" r="0" b="0"/>
            <wp:docPr id="59811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10228" name="Picture 1" descr="A screenshot of a computer&#10;&#10;Description automatically generated"/>
                    <pic:cNvPicPr/>
                  </pic:nvPicPr>
                  <pic:blipFill>
                    <a:blip r:embed="rId63"/>
                    <a:stretch>
                      <a:fillRect/>
                    </a:stretch>
                  </pic:blipFill>
                  <pic:spPr>
                    <a:xfrm>
                      <a:off x="0" y="0"/>
                      <a:ext cx="5760085" cy="3578860"/>
                    </a:xfrm>
                    <a:prstGeom prst="rect">
                      <a:avLst/>
                    </a:prstGeom>
                  </pic:spPr>
                </pic:pic>
              </a:graphicData>
            </a:graphic>
          </wp:inline>
        </w:drawing>
      </w:r>
    </w:p>
    <w:p w14:paraId="1CFAD8A6"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58" w:name="_Toc138163014"/>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21</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tra cứu sản phẩm</w:t>
      </w:r>
      <w:bookmarkEnd w:id="158"/>
    </w:p>
    <w:p w14:paraId="6A4AEFE0" w14:textId="0DA60C98" w:rsidR="00103D36" w:rsidRDefault="00103D36"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103D36">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363DD918" wp14:editId="185136B1">
            <wp:extent cx="5760085" cy="3185795"/>
            <wp:effectExtent l="0" t="0" r="0" b="0"/>
            <wp:docPr id="13952721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72151" name="Picture 1" descr="A screenshot of a chat&#10;&#10;Description automatically generated"/>
                    <pic:cNvPicPr/>
                  </pic:nvPicPr>
                  <pic:blipFill>
                    <a:blip r:embed="rId64"/>
                    <a:stretch>
                      <a:fillRect/>
                    </a:stretch>
                  </pic:blipFill>
                  <pic:spPr>
                    <a:xfrm>
                      <a:off x="0" y="0"/>
                      <a:ext cx="5760085" cy="3185795"/>
                    </a:xfrm>
                    <a:prstGeom prst="rect">
                      <a:avLst/>
                    </a:prstGeom>
                  </pic:spPr>
                </pic:pic>
              </a:graphicData>
            </a:graphic>
          </wp:inline>
        </w:drawing>
      </w:r>
    </w:p>
    <w:p w14:paraId="4E6BF116" w14:textId="0BE632B8" w:rsidR="007B1F5D" w:rsidRPr="001D41A2" w:rsidRDefault="007B1F5D"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7B1F5D">
        <w:rPr>
          <w:rFonts w:ascii="Times New Roman" w:eastAsia="Yu Mincho" w:hAnsi="Times New Roman" w:cs="Arial"/>
          <w:noProof/>
          <w:color w:val="171717"/>
          <w:kern w:val="0"/>
          <w:sz w:val="26"/>
          <w:bdr w:val="none" w:sz="0" w:space="0" w:color="auto" w:frame="1"/>
          <w14:ligatures w14:val="none"/>
        </w:rPr>
        <w:drawing>
          <wp:inline distT="0" distB="0" distL="0" distR="0" wp14:anchorId="19346EF9" wp14:editId="001817D0">
            <wp:extent cx="4460682" cy="3575528"/>
            <wp:effectExtent l="0" t="0" r="0" b="0"/>
            <wp:docPr id="26274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007" name="Picture 1" descr="A screenshot of a computer&#10;&#10;Description automatically generated"/>
                    <pic:cNvPicPr/>
                  </pic:nvPicPr>
                  <pic:blipFill>
                    <a:blip r:embed="rId65"/>
                    <a:stretch>
                      <a:fillRect/>
                    </a:stretch>
                  </pic:blipFill>
                  <pic:spPr>
                    <a:xfrm>
                      <a:off x="0" y="0"/>
                      <a:ext cx="4468641" cy="3581908"/>
                    </a:xfrm>
                    <a:prstGeom prst="rect">
                      <a:avLst/>
                    </a:prstGeom>
                  </pic:spPr>
                </pic:pic>
              </a:graphicData>
            </a:graphic>
          </wp:inline>
        </w:drawing>
      </w:r>
    </w:p>
    <w:p w14:paraId="2579500E" w14:textId="7104B558"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59" w:name="_Toc138163015"/>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22</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w:t>
      </w:r>
      <w:r w:rsidR="00103D36">
        <w:rPr>
          <w:rFonts w:ascii="Times New Roman" w:eastAsia="Calibri" w:hAnsi="Times New Roman" w:cs="Arial"/>
          <w:i/>
          <w:iCs/>
          <w:noProof/>
          <w:color w:val="3B3838"/>
          <w:sz w:val="26"/>
          <w:szCs w:val="18"/>
        </w:rPr>
        <w:t>hêm</w:t>
      </w:r>
      <w:r w:rsidRPr="001D41A2">
        <w:rPr>
          <w:rFonts w:ascii="Times New Roman" w:eastAsia="Calibri" w:hAnsi="Times New Roman" w:cs="Arial"/>
          <w:i/>
          <w:iCs/>
          <w:noProof/>
          <w:color w:val="3B3838"/>
          <w:sz w:val="26"/>
          <w:szCs w:val="18"/>
        </w:rPr>
        <w:t xml:space="preserve"> sản phẩm mới</w:t>
      </w:r>
      <w:bookmarkEnd w:id="159"/>
    </w:p>
    <w:p w14:paraId="293E96B6" w14:textId="5957B26D" w:rsidR="006340A9" w:rsidRPr="001D41A2" w:rsidRDefault="00A040B4"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A040B4">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1464D40B" wp14:editId="36FD8944">
            <wp:extent cx="5760085" cy="4377055"/>
            <wp:effectExtent l="0" t="0" r="0" b="0"/>
            <wp:docPr id="1254953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3181" name="Picture 1" descr="A screenshot of a computer&#10;&#10;Description automatically generated"/>
                    <pic:cNvPicPr/>
                  </pic:nvPicPr>
                  <pic:blipFill>
                    <a:blip r:embed="rId66"/>
                    <a:stretch>
                      <a:fillRect/>
                    </a:stretch>
                  </pic:blipFill>
                  <pic:spPr>
                    <a:xfrm>
                      <a:off x="0" y="0"/>
                      <a:ext cx="5760085" cy="4377055"/>
                    </a:xfrm>
                    <a:prstGeom prst="rect">
                      <a:avLst/>
                    </a:prstGeom>
                  </pic:spPr>
                </pic:pic>
              </a:graphicData>
            </a:graphic>
          </wp:inline>
        </w:drawing>
      </w:r>
    </w:p>
    <w:p w14:paraId="51676BF6"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60" w:name="_Toc138163016"/>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23</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chỉnh sửa thông tin sản phẩm</w:t>
      </w:r>
      <w:bookmarkEnd w:id="160"/>
    </w:p>
    <w:p w14:paraId="07A5A5CC" w14:textId="77777777" w:rsidR="001D41A2" w:rsidRPr="001D41A2" w:rsidRDefault="001D41A2" w:rsidP="00BC7D1D">
      <w:pPr>
        <w:pStyle w:val="1111"/>
        <w:rPr>
          <w:rFonts w:eastAsia="Yu Gothic Light"/>
          <w:b w:val="0"/>
          <w:i/>
          <w:color w:val="171717"/>
          <w:lang w:val="vi-VN"/>
        </w:rPr>
      </w:pPr>
      <w:r w:rsidRPr="001D41A2">
        <w:rPr>
          <w:lang w:val="vi-VN"/>
        </w:rPr>
        <w:t xml:space="preserve">Mô tả các đối </w:t>
      </w:r>
      <w:r w:rsidRPr="001D41A2">
        <w:rPr>
          <w:rFonts w:eastAsia="Yu Gothic Light"/>
          <w:b w:val="0"/>
          <w:i/>
          <w:color w:val="171717"/>
          <w:lang w:val="vi-VN"/>
        </w:rPr>
        <w:t>tượng trên màn hình</w:t>
      </w:r>
    </w:p>
    <w:p w14:paraId="78D62606"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61" w:name="_Toc138162924"/>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20</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sản phẩm</w:t>
      </w:r>
      <w:bookmarkEnd w:id="161"/>
    </w:p>
    <w:tbl>
      <w:tblPr>
        <w:tblStyle w:val="LiBang5"/>
        <w:tblW w:w="0" w:type="auto"/>
        <w:tblLayout w:type="fixed"/>
        <w:tblLook w:val="04A0" w:firstRow="1" w:lastRow="0" w:firstColumn="1" w:lastColumn="0" w:noHBand="0" w:noVBand="1"/>
      </w:tblPr>
      <w:tblGrid>
        <w:gridCol w:w="632"/>
        <w:gridCol w:w="593"/>
        <w:gridCol w:w="23"/>
        <w:gridCol w:w="1537"/>
        <w:gridCol w:w="1200"/>
        <w:gridCol w:w="2750"/>
        <w:gridCol w:w="2039"/>
      </w:tblGrid>
      <w:tr w:rsidR="001D41A2" w:rsidRPr="001D41A2" w14:paraId="2EBD3221" w14:textId="77777777" w:rsidTr="001D41A2">
        <w:trPr>
          <w:trHeight w:val="420"/>
        </w:trPr>
        <w:tc>
          <w:tcPr>
            <w:tcW w:w="632"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4A7DA6BF"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bookmarkStart w:id="162" w:name="_Hlk168597604"/>
            <w:r w:rsidRPr="003F49EA">
              <w:rPr>
                <w:rFonts w:eastAsia="Times New Roman" w:cs="Times New Roman"/>
                <w:b/>
                <w:bCs/>
                <w:noProof/>
                <w:color w:val="FFFFFF"/>
                <w:sz w:val="26"/>
                <w:szCs w:val="26"/>
                <w:lang w:val="vi-VN"/>
              </w:rPr>
              <w:t>STT</w:t>
            </w:r>
          </w:p>
        </w:tc>
        <w:tc>
          <w:tcPr>
            <w:tcW w:w="2153" w:type="dxa"/>
            <w:gridSpan w:val="3"/>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172BCE3"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Tên</w:t>
            </w:r>
          </w:p>
        </w:tc>
        <w:tc>
          <w:tcPr>
            <w:tcW w:w="1200" w:type="dxa"/>
            <w:tcBorders>
              <w:top w:val="single" w:sz="8" w:space="0" w:color="000000"/>
              <w:left w:val="nil"/>
              <w:bottom w:val="single" w:sz="8" w:space="0" w:color="000000"/>
              <w:right w:val="single" w:sz="8" w:space="0" w:color="000000"/>
            </w:tcBorders>
            <w:shd w:val="clear" w:color="auto" w:fill="0070C0"/>
            <w:tcMar>
              <w:top w:w="28" w:type="dxa"/>
              <w:left w:w="85" w:type="dxa"/>
              <w:bottom w:w="28" w:type="dxa"/>
              <w:right w:w="85" w:type="dxa"/>
            </w:tcMar>
            <w:vAlign w:val="center"/>
          </w:tcPr>
          <w:p w14:paraId="39C51F97"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Kiểu</w:t>
            </w:r>
          </w:p>
        </w:tc>
        <w:tc>
          <w:tcPr>
            <w:tcW w:w="2750"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A59B680" w14:textId="77777777" w:rsidR="001D41A2" w:rsidRPr="003F49EA" w:rsidRDefault="001D41A2" w:rsidP="001D41A2">
            <w:pPr>
              <w:spacing w:before="40" w:after="40" w:line="300" w:lineRule="auto"/>
              <w:ind w:firstLine="284"/>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Ý nghĩa</w:t>
            </w:r>
          </w:p>
        </w:tc>
        <w:tc>
          <w:tcPr>
            <w:tcW w:w="2039"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3EBB33C0"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Ghi chú</w:t>
            </w:r>
          </w:p>
        </w:tc>
      </w:tr>
      <w:tr w:rsidR="001D41A2" w:rsidRPr="001D41A2" w14:paraId="569514C7" w14:textId="77777777" w:rsidTr="001D41A2">
        <w:trPr>
          <w:trHeight w:val="300"/>
        </w:trPr>
        <w:tc>
          <w:tcPr>
            <w:tcW w:w="632"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2B38EC9D"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w:t>
            </w:r>
          </w:p>
        </w:tc>
        <w:tc>
          <w:tcPr>
            <w:tcW w:w="2153" w:type="dxa"/>
            <w:gridSpan w:val="3"/>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41DA079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productTab</w:t>
            </w:r>
          </w:p>
        </w:tc>
        <w:tc>
          <w:tcPr>
            <w:tcW w:w="1200" w:type="dxa"/>
            <w:tcBorders>
              <w:top w:val="single" w:sz="8" w:space="0" w:color="000000"/>
              <w:left w:val="nil"/>
              <w:bottom w:val="single" w:sz="8" w:space="0" w:color="D0CECE"/>
              <w:right w:val="single" w:sz="8" w:space="0" w:color="D0CECE"/>
            </w:tcBorders>
            <w:tcMar>
              <w:top w:w="28" w:type="dxa"/>
              <w:left w:w="85" w:type="dxa"/>
              <w:bottom w:w="28" w:type="dxa"/>
              <w:right w:w="85" w:type="dxa"/>
            </w:tcMar>
          </w:tcPr>
          <w:p w14:paraId="646233C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26691FC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2039"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29F5D26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08B04F8"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04AF6F4"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2</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6F0AE4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productTypeTab</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1A59D59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364FEB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48C970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61869622"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04A699F"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3</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1C2D63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unitTab</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AA0296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D61748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đơn vị tính.</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EC0B25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4B3BF0C5"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33A9117"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4</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8DCC0B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productTitle</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7D9665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Typography</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A3854A5" w14:textId="208575A5"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Tiêu đề </w:t>
            </w:r>
            <w:r w:rsidR="00697535">
              <w:rPr>
                <w:rFonts w:eastAsia="Times New Roman" w:cs="Times New Roman"/>
                <w:noProof/>
                <w:color w:val="171717"/>
                <w:sz w:val="26"/>
                <w:szCs w:val="26"/>
              </w:rPr>
              <w:t xml:space="preserve">tab </w:t>
            </w:r>
            <w:r w:rsidRPr="003F49EA">
              <w:rPr>
                <w:rFonts w:eastAsia="Times New Roman" w:cs="Times New Roman"/>
                <w:noProof/>
                <w:color w:val="171717"/>
                <w:sz w:val="26"/>
                <w:szCs w:val="26"/>
                <w:lang w:val="vi-VN"/>
              </w:rPr>
              <w:t>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E1448D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3431C9E8"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5908F0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5</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5CBFB1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tableContainer</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1D6CDC1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Container</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443B79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các sản phẩm trong database.</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4E805C2" w14:textId="3AFEF1F0"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r w:rsidR="001D41A2" w:rsidRPr="001D41A2" w14:paraId="5E7FBF4E"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51B885E"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C4B7C1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searchBox</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36E4D85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SearchBox</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44BAAB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Tìm kiếm sản phẩm trong database.</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5E0072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27D0EA0B"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5DB0680"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lastRenderedPageBreak/>
              <w:t>7</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E953D4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createButton</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E5DCD4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F97EA03" w14:textId="62C52544"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Hiển thị </w:t>
            </w:r>
            <w:r w:rsidR="00EB2E29">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tạo sản phẩm mới.</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1F96629" w14:textId="403391CC" w:rsidR="001D41A2" w:rsidRPr="003F49EA" w:rsidRDefault="001D41A2" w:rsidP="001D41A2">
            <w:pPr>
              <w:spacing w:before="40" w:after="40" w:line="300" w:lineRule="auto"/>
              <w:contextualSpacing/>
              <w:rPr>
                <w:rFonts w:eastAsia="Times New Roman" w:cs="Times New Roman"/>
                <w:noProof/>
                <w:color w:val="171717"/>
                <w:sz w:val="26"/>
                <w:szCs w:val="26"/>
              </w:rPr>
            </w:pPr>
          </w:p>
        </w:tc>
      </w:tr>
      <w:tr w:rsidR="00EF17FA" w:rsidRPr="001D41A2" w14:paraId="59AA7D6E" w14:textId="77777777">
        <w:trPr>
          <w:trHeight w:val="300"/>
        </w:trPr>
        <w:tc>
          <w:tcPr>
            <w:tcW w:w="632" w:type="dxa"/>
            <w:vMerge w:val="restart"/>
            <w:tcBorders>
              <w:top w:val="single" w:sz="8" w:space="0" w:color="D0CECE"/>
              <w:left w:val="single" w:sz="8" w:space="0" w:color="D0CECE"/>
              <w:right w:val="single" w:sz="8" w:space="0" w:color="D0CECE"/>
            </w:tcBorders>
            <w:tcMar>
              <w:top w:w="28" w:type="dxa"/>
              <w:left w:w="85" w:type="dxa"/>
              <w:bottom w:w="28" w:type="dxa"/>
              <w:right w:w="85" w:type="dxa"/>
            </w:tcMar>
          </w:tcPr>
          <w:p w14:paraId="14AF75D9" w14:textId="77777777" w:rsidR="00EF17FA" w:rsidRPr="003F49EA" w:rsidRDefault="00EF17FA"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A48D51C"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7.1</w:t>
            </w:r>
          </w:p>
        </w:tc>
        <w:tc>
          <w:tcPr>
            <w:tcW w:w="1560" w:type="dxa"/>
            <w:gridSpan w:val="2"/>
            <w:tcBorders>
              <w:top w:val="nil"/>
              <w:left w:val="single" w:sz="8" w:space="0" w:color="D0CECE"/>
              <w:bottom w:val="single" w:sz="8" w:space="0" w:color="D0CECE"/>
              <w:right w:val="single" w:sz="8" w:space="0" w:color="D0CECE"/>
            </w:tcBorders>
            <w:tcMar>
              <w:top w:w="28" w:type="dxa"/>
              <w:left w:w="85" w:type="dxa"/>
              <w:bottom w:w="28" w:type="dxa"/>
              <w:right w:w="85" w:type="dxa"/>
            </w:tcMar>
          </w:tcPr>
          <w:p w14:paraId="47244D64"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productType</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6B9D456"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213CD5F"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Chọn loại của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CBA7F18"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EF17FA" w:rsidRPr="001D41A2" w14:paraId="247F0059" w14:textId="77777777">
        <w:trPr>
          <w:trHeight w:val="300"/>
        </w:trPr>
        <w:tc>
          <w:tcPr>
            <w:tcW w:w="632" w:type="dxa"/>
            <w:vMerge/>
            <w:tcBorders>
              <w:left w:val="single" w:sz="8" w:space="0" w:color="D0CECE"/>
              <w:right w:val="single" w:sz="8" w:space="0" w:color="D0CECE"/>
            </w:tcBorders>
            <w:vAlign w:val="center"/>
          </w:tcPr>
          <w:p w14:paraId="7C9ACA43" w14:textId="77777777" w:rsidR="00EF17FA" w:rsidRPr="001D41A2" w:rsidRDefault="00EF17FA" w:rsidP="001D41A2">
            <w:pPr>
              <w:spacing w:before="40" w:after="40" w:line="300" w:lineRule="auto"/>
              <w:ind w:firstLine="284"/>
              <w:contextualSpacing/>
              <w:jc w:val="both"/>
              <w:rPr>
                <w:rFonts w:eastAsia="Calibri" w:cs="Arial"/>
                <w:color w:val="171717"/>
                <w:sz w:val="26"/>
                <w:lang w:val="vi-VN"/>
              </w:rPr>
            </w:pP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94E5C5B"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7.2</w:t>
            </w:r>
          </w:p>
        </w:tc>
        <w:tc>
          <w:tcPr>
            <w:tcW w:w="1560"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E39FE2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productName</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01D8EC81"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9F5B068"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Tên sản phẩm mới.</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17D71A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EF17FA" w:rsidRPr="001D41A2" w14:paraId="44297103" w14:textId="77777777">
        <w:trPr>
          <w:trHeight w:val="300"/>
        </w:trPr>
        <w:tc>
          <w:tcPr>
            <w:tcW w:w="632" w:type="dxa"/>
            <w:vMerge/>
            <w:tcBorders>
              <w:left w:val="single" w:sz="8" w:space="0" w:color="D0CECE"/>
              <w:right w:val="single" w:sz="8" w:space="0" w:color="D0CECE"/>
            </w:tcBorders>
            <w:vAlign w:val="center"/>
          </w:tcPr>
          <w:p w14:paraId="373D0B88" w14:textId="77777777" w:rsidR="00EF17FA" w:rsidRPr="001D41A2" w:rsidRDefault="00EF17FA" w:rsidP="001D41A2">
            <w:pPr>
              <w:spacing w:before="40" w:after="40" w:line="300" w:lineRule="auto"/>
              <w:ind w:firstLine="284"/>
              <w:contextualSpacing/>
              <w:jc w:val="both"/>
              <w:rPr>
                <w:rFonts w:eastAsia="Calibri" w:cs="Arial"/>
                <w:color w:val="171717"/>
                <w:sz w:val="26"/>
                <w:lang w:val="vi-VN"/>
              </w:rPr>
            </w:pP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BF038E6"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7.3</w:t>
            </w:r>
          </w:p>
        </w:tc>
        <w:tc>
          <w:tcPr>
            <w:tcW w:w="1560"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9C396E4"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productPrice</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2F80594F"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9EEF32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Giá của sản phẩm mới.</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EF4107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EF17FA" w:rsidRPr="001D41A2" w14:paraId="20314896" w14:textId="77777777">
        <w:trPr>
          <w:trHeight w:val="300"/>
        </w:trPr>
        <w:tc>
          <w:tcPr>
            <w:tcW w:w="632" w:type="dxa"/>
            <w:vMerge/>
            <w:tcBorders>
              <w:left w:val="single" w:sz="8" w:space="0" w:color="D0CECE"/>
              <w:right w:val="single" w:sz="8" w:space="0" w:color="D0CECE"/>
            </w:tcBorders>
            <w:vAlign w:val="center"/>
          </w:tcPr>
          <w:p w14:paraId="04E1659F" w14:textId="77777777" w:rsidR="00EF17FA" w:rsidRPr="001D41A2" w:rsidRDefault="00EF17FA" w:rsidP="001D41A2">
            <w:pPr>
              <w:spacing w:before="40" w:after="40" w:line="300" w:lineRule="auto"/>
              <w:ind w:firstLine="284"/>
              <w:contextualSpacing/>
              <w:jc w:val="both"/>
              <w:rPr>
                <w:rFonts w:eastAsia="Calibri" w:cs="Arial"/>
                <w:color w:val="171717"/>
                <w:sz w:val="26"/>
                <w:lang w:val="vi-VN"/>
              </w:rPr>
            </w:pP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6043CF5"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7.4</w:t>
            </w:r>
          </w:p>
        </w:tc>
        <w:tc>
          <w:tcPr>
            <w:tcW w:w="1560"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BA365A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cancelButton</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680CCE1"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640B991"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Hủy tạo sản phẩm mới.</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C1BC3C0"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EF17FA" w:rsidRPr="001D41A2" w14:paraId="347EC202" w14:textId="77777777">
        <w:trPr>
          <w:trHeight w:val="300"/>
        </w:trPr>
        <w:tc>
          <w:tcPr>
            <w:tcW w:w="632" w:type="dxa"/>
            <w:vMerge/>
            <w:tcBorders>
              <w:left w:val="single" w:sz="8" w:space="0" w:color="D0CECE"/>
              <w:right w:val="single" w:sz="8" w:space="0" w:color="D0CECE"/>
            </w:tcBorders>
            <w:vAlign w:val="center"/>
          </w:tcPr>
          <w:p w14:paraId="1DBA5FF0" w14:textId="77777777" w:rsidR="00EF17FA" w:rsidRPr="001D41A2" w:rsidRDefault="00EF17FA" w:rsidP="001D41A2">
            <w:pPr>
              <w:spacing w:before="40" w:after="40" w:line="300" w:lineRule="auto"/>
              <w:ind w:firstLine="284"/>
              <w:contextualSpacing/>
              <w:jc w:val="both"/>
              <w:rPr>
                <w:rFonts w:eastAsia="Calibri" w:cs="Arial"/>
                <w:color w:val="171717"/>
                <w:sz w:val="26"/>
                <w:lang w:val="vi-VN"/>
              </w:rPr>
            </w:pP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1FF2B92"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7.5</w:t>
            </w:r>
          </w:p>
        </w:tc>
        <w:tc>
          <w:tcPr>
            <w:tcW w:w="1560"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537280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doneButton</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3008546A"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A9B2A3E"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Xác nhận sản phẩm mới.</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DB06E28"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EF17FA" w:rsidRPr="001D41A2" w14:paraId="7C5E9CDE" w14:textId="77777777">
        <w:trPr>
          <w:trHeight w:val="300"/>
        </w:trPr>
        <w:tc>
          <w:tcPr>
            <w:tcW w:w="632" w:type="dxa"/>
            <w:vMerge/>
            <w:tcBorders>
              <w:left w:val="single" w:sz="8" w:space="0" w:color="D0CECE"/>
              <w:bottom w:val="single" w:sz="0" w:space="0" w:color="D0CECE"/>
              <w:right w:val="single" w:sz="8" w:space="0" w:color="D0CECE"/>
            </w:tcBorders>
            <w:vAlign w:val="center"/>
          </w:tcPr>
          <w:p w14:paraId="7269FEE8" w14:textId="77777777" w:rsidR="00EF17FA" w:rsidRPr="001D41A2" w:rsidRDefault="00EF17FA" w:rsidP="001D41A2">
            <w:pPr>
              <w:spacing w:before="40" w:after="40" w:line="300" w:lineRule="auto"/>
              <w:ind w:firstLine="284"/>
              <w:contextualSpacing/>
              <w:jc w:val="both"/>
              <w:rPr>
                <w:rFonts w:eastAsia="Calibri" w:cs="Arial"/>
                <w:color w:val="171717"/>
                <w:sz w:val="26"/>
                <w:lang w:val="vi-VN"/>
              </w:rPr>
            </w:pPr>
          </w:p>
        </w:tc>
        <w:tc>
          <w:tcPr>
            <w:tcW w:w="59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76507B6" w14:textId="151E672E" w:rsidR="00EF17FA" w:rsidRPr="00EF17FA" w:rsidRDefault="00EF17FA"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7.6</w:t>
            </w:r>
          </w:p>
        </w:tc>
        <w:tc>
          <w:tcPr>
            <w:tcW w:w="1560"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9E5ADA8" w14:textId="5011DA4C" w:rsidR="00EF17FA" w:rsidRPr="001D30A6" w:rsidRDefault="001D30A6"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productQuantity</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6B43C605" w14:textId="3E5236B2" w:rsidR="00EF17FA" w:rsidRPr="001D30A6" w:rsidRDefault="001D30A6"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2108C4E" w14:textId="17C0A8CD" w:rsidR="00EF17FA" w:rsidRPr="001D30A6" w:rsidRDefault="001D30A6"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Số lượng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FE341C2" w14:textId="77777777" w:rsidR="00EF17FA" w:rsidRPr="003F49EA" w:rsidRDefault="00EF17FA" w:rsidP="001D41A2">
            <w:pPr>
              <w:spacing w:before="40" w:after="40" w:line="300" w:lineRule="auto"/>
              <w:contextualSpacing/>
              <w:rPr>
                <w:rFonts w:eastAsia="Times New Roman" w:cs="Times New Roman"/>
                <w:noProof/>
                <w:color w:val="171717"/>
                <w:sz w:val="26"/>
                <w:szCs w:val="26"/>
                <w:lang w:val="vi-VN"/>
              </w:rPr>
            </w:pPr>
          </w:p>
        </w:tc>
      </w:tr>
      <w:tr w:rsidR="001D41A2" w:rsidRPr="001D41A2" w14:paraId="5923EFED" w14:textId="77777777" w:rsidTr="001D41A2">
        <w:trPr>
          <w:trHeight w:val="300"/>
        </w:trPr>
        <w:tc>
          <w:tcPr>
            <w:tcW w:w="632" w:type="dxa"/>
            <w:tcBorders>
              <w:top w:val="nil"/>
              <w:left w:val="single" w:sz="8" w:space="0" w:color="D0CECE"/>
              <w:bottom w:val="single" w:sz="8" w:space="0" w:color="D0CECE"/>
              <w:right w:val="single" w:sz="8" w:space="0" w:color="D0CECE"/>
            </w:tcBorders>
            <w:tcMar>
              <w:top w:w="28" w:type="dxa"/>
              <w:left w:w="85" w:type="dxa"/>
              <w:bottom w:w="28" w:type="dxa"/>
              <w:right w:w="85" w:type="dxa"/>
            </w:tcMar>
          </w:tcPr>
          <w:p w14:paraId="7DE59985"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C3F788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editButton</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9FEC9F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E983373" w14:textId="20C87119"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Hiển thị </w:t>
            </w:r>
            <w:r w:rsidR="001A5120">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chỉnh sửa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FFA8743" w14:textId="78DC7ED6" w:rsidR="001D41A2" w:rsidRPr="003F49EA" w:rsidRDefault="001D41A2" w:rsidP="001D41A2">
            <w:pPr>
              <w:spacing w:before="40" w:after="40" w:line="300" w:lineRule="auto"/>
              <w:contextualSpacing/>
              <w:rPr>
                <w:rFonts w:eastAsia="Times New Roman" w:cs="Times New Roman"/>
                <w:noProof/>
                <w:color w:val="171717"/>
                <w:sz w:val="26"/>
                <w:szCs w:val="26"/>
              </w:rPr>
            </w:pPr>
          </w:p>
        </w:tc>
      </w:tr>
      <w:tr w:rsidR="001D41A2" w:rsidRPr="001D41A2" w14:paraId="62C29BB6" w14:textId="77777777" w:rsidTr="001D41A2">
        <w:trPr>
          <w:trHeight w:val="300"/>
        </w:trPr>
        <w:tc>
          <w:tcPr>
            <w:tcW w:w="632" w:type="dxa"/>
            <w:vMerge w:val="restart"/>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2B84817"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p>
        </w:tc>
        <w:tc>
          <w:tcPr>
            <w:tcW w:w="616"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2B270E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8.1</w:t>
            </w:r>
          </w:p>
        </w:tc>
        <w:tc>
          <w:tcPr>
            <w:tcW w:w="1537" w:type="dxa"/>
            <w:tcBorders>
              <w:top w:val="nil"/>
              <w:left w:val="nil"/>
              <w:bottom w:val="single" w:sz="8" w:space="0" w:color="D0CECE"/>
              <w:right w:val="single" w:sz="8" w:space="0" w:color="D0CECE"/>
            </w:tcBorders>
            <w:tcMar>
              <w:top w:w="28" w:type="dxa"/>
              <w:left w:w="85" w:type="dxa"/>
              <w:bottom w:w="28" w:type="dxa"/>
              <w:right w:w="85" w:type="dxa"/>
            </w:tcMar>
          </w:tcPr>
          <w:p w14:paraId="12A1F98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newName</w:t>
            </w:r>
          </w:p>
        </w:tc>
        <w:tc>
          <w:tcPr>
            <w:tcW w:w="120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AEE7EF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A88DEA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Tên mới của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FD2BDA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4F389741" w14:textId="77777777" w:rsidTr="001D41A2">
        <w:trPr>
          <w:trHeight w:val="300"/>
        </w:trPr>
        <w:tc>
          <w:tcPr>
            <w:tcW w:w="632" w:type="dxa"/>
            <w:vMerge/>
            <w:tcBorders>
              <w:left w:val="single" w:sz="8" w:space="0" w:color="D0CECE"/>
              <w:right w:val="single" w:sz="8" w:space="0" w:color="D0CECE"/>
            </w:tcBorders>
            <w:tcMar>
              <w:top w:w="28" w:type="dxa"/>
              <w:left w:w="85" w:type="dxa"/>
              <w:bottom w:w="28" w:type="dxa"/>
              <w:right w:w="85" w:type="dxa"/>
            </w:tcMar>
          </w:tcPr>
          <w:p w14:paraId="5EDC9278"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16"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EEC016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8.2</w:t>
            </w:r>
          </w:p>
        </w:tc>
        <w:tc>
          <w:tcPr>
            <w:tcW w:w="153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EFD9C6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newPrice</w:t>
            </w:r>
          </w:p>
        </w:tc>
        <w:tc>
          <w:tcPr>
            <w:tcW w:w="120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2664E7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9DE3C9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Giá mới của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DC87B8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8FED54C" w14:textId="77777777" w:rsidTr="001D41A2">
        <w:trPr>
          <w:trHeight w:val="300"/>
        </w:trPr>
        <w:tc>
          <w:tcPr>
            <w:tcW w:w="632" w:type="dxa"/>
            <w:vMerge/>
            <w:tcBorders>
              <w:left w:val="single" w:sz="8" w:space="0" w:color="D0CECE"/>
              <w:right w:val="single" w:sz="8" w:space="0" w:color="D0CECE"/>
            </w:tcBorders>
            <w:tcMar>
              <w:top w:w="28" w:type="dxa"/>
              <w:left w:w="85" w:type="dxa"/>
              <w:bottom w:w="28" w:type="dxa"/>
              <w:right w:w="85" w:type="dxa"/>
            </w:tcMar>
          </w:tcPr>
          <w:p w14:paraId="490F79F2"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16"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1C610E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8.3</w:t>
            </w:r>
          </w:p>
        </w:tc>
        <w:tc>
          <w:tcPr>
            <w:tcW w:w="153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56826B04" w14:textId="02F32350" w:rsidR="001D41A2" w:rsidRPr="00365D7A" w:rsidRDefault="00365D7A"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newQuantity</w:t>
            </w:r>
          </w:p>
        </w:tc>
        <w:tc>
          <w:tcPr>
            <w:tcW w:w="120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4506C37" w14:textId="232896E5" w:rsidR="001D41A2" w:rsidRPr="00365D7A" w:rsidRDefault="00365D7A"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TextField</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C546C2B" w14:textId="7B405C90" w:rsidR="001D41A2" w:rsidRPr="00F33819" w:rsidRDefault="00F33819"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Số lượng mới trong kho của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DC6A6E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7FB04407" w14:textId="77777777" w:rsidTr="001D41A2">
        <w:trPr>
          <w:trHeight w:val="300"/>
        </w:trPr>
        <w:tc>
          <w:tcPr>
            <w:tcW w:w="632" w:type="dxa"/>
            <w:vMerge/>
            <w:tcBorders>
              <w:left w:val="single" w:sz="8" w:space="0" w:color="D0CECE"/>
              <w:right w:val="single" w:sz="8" w:space="0" w:color="D0CECE"/>
            </w:tcBorders>
            <w:tcMar>
              <w:top w:w="28" w:type="dxa"/>
              <w:left w:w="85" w:type="dxa"/>
              <w:bottom w:w="28" w:type="dxa"/>
              <w:right w:w="85" w:type="dxa"/>
            </w:tcMar>
          </w:tcPr>
          <w:p w14:paraId="4349A079"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16"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A9E0FF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8.4</w:t>
            </w:r>
          </w:p>
        </w:tc>
        <w:tc>
          <w:tcPr>
            <w:tcW w:w="153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1CD70738" w14:textId="22B7927B" w:rsidR="001D41A2" w:rsidRPr="003F49EA" w:rsidRDefault="00F33819"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closeButton</w:t>
            </w:r>
          </w:p>
        </w:tc>
        <w:tc>
          <w:tcPr>
            <w:tcW w:w="120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03CA15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105A68C" w14:textId="3940BCEC" w:rsidR="001D41A2" w:rsidRPr="00F33819" w:rsidRDefault="00F33819"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Đóng popup thêm mới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0D327F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2E468FD" w14:textId="77777777" w:rsidTr="001D41A2">
        <w:trPr>
          <w:trHeight w:val="300"/>
        </w:trPr>
        <w:tc>
          <w:tcPr>
            <w:tcW w:w="632" w:type="dxa"/>
            <w:vMerge/>
            <w:tcBorders>
              <w:left w:val="single" w:sz="8" w:space="0" w:color="D0CECE"/>
              <w:right w:val="single" w:sz="8" w:space="0" w:color="D0CECE"/>
            </w:tcBorders>
            <w:tcMar>
              <w:top w:w="28" w:type="dxa"/>
              <w:left w:w="85" w:type="dxa"/>
              <w:bottom w:w="28" w:type="dxa"/>
              <w:right w:w="85" w:type="dxa"/>
            </w:tcMar>
          </w:tcPr>
          <w:p w14:paraId="282ECDEF" w14:textId="77777777" w:rsidR="001D41A2" w:rsidRPr="001D41A2" w:rsidRDefault="001D41A2" w:rsidP="001D41A2">
            <w:pPr>
              <w:spacing w:before="40" w:after="40" w:line="300" w:lineRule="auto"/>
              <w:ind w:firstLine="284"/>
              <w:contextualSpacing/>
              <w:jc w:val="both"/>
              <w:rPr>
                <w:rFonts w:eastAsia="Calibri" w:cs="Arial"/>
                <w:color w:val="171717"/>
                <w:sz w:val="26"/>
                <w:lang w:val="vi-VN"/>
              </w:rPr>
            </w:pPr>
          </w:p>
        </w:tc>
        <w:tc>
          <w:tcPr>
            <w:tcW w:w="616" w:type="dxa"/>
            <w:gridSpan w:val="2"/>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9F1A6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8.5</w:t>
            </w:r>
          </w:p>
        </w:tc>
        <w:tc>
          <w:tcPr>
            <w:tcW w:w="1537"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0C3927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doneButton</w:t>
            </w:r>
          </w:p>
        </w:tc>
        <w:tc>
          <w:tcPr>
            <w:tcW w:w="120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9D6C4E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F4CE4C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Xác nhận thay đổi thông tin sản phẩm.</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3F180B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A02CAB7" w14:textId="77777777" w:rsidTr="001D41A2">
        <w:trPr>
          <w:trHeight w:val="300"/>
        </w:trPr>
        <w:tc>
          <w:tcPr>
            <w:tcW w:w="632"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AF2792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9</w:t>
            </w:r>
          </w:p>
        </w:tc>
        <w:tc>
          <w:tcPr>
            <w:tcW w:w="2153" w:type="dxa"/>
            <w:gridSpan w:val="3"/>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31EC6B5"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deleteButton</w:t>
            </w:r>
          </w:p>
        </w:tc>
        <w:tc>
          <w:tcPr>
            <w:tcW w:w="1200" w:type="dxa"/>
            <w:tcBorders>
              <w:top w:val="single" w:sz="8" w:space="0" w:color="D0CECE"/>
              <w:left w:val="nil"/>
              <w:bottom w:val="single" w:sz="8" w:space="0" w:color="D0CECE"/>
              <w:right w:val="single" w:sz="8" w:space="0" w:color="D0CECE"/>
            </w:tcBorders>
            <w:tcMar>
              <w:top w:w="28" w:type="dxa"/>
              <w:left w:w="85" w:type="dxa"/>
              <w:bottom w:w="28" w:type="dxa"/>
              <w:right w:w="85" w:type="dxa"/>
            </w:tcMar>
          </w:tcPr>
          <w:p w14:paraId="4EB9B2B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Button</w:t>
            </w:r>
          </w:p>
        </w:tc>
        <w:tc>
          <w:tcPr>
            <w:tcW w:w="2750"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5091F3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Xóa sản phẩm khỏi database.</w:t>
            </w:r>
          </w:p>
        </w:tc>
        <w:tc>
          <w:tcPr>
            <w:tcW w:w="2039"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9FEAB6A" w14:textId="5EEAF166"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bl>
    <w:bookmarkEnd w:id="162"/>
    <w:p w14:paraId="282793B7" w14:textId="77777777" w:rsidR="001D41A2" w:rsidRPr="00E64F58" w:rsidRDefault="001D41A2" w:rsidP="00E64F58">
      <w:pPr>
        <w:pStyle w:val="1111"/>
        <w:rPr>
          <w:rFonts w:eastAsia="Yu Gothic Light"/>
          <w:b w:val="0"/>
          <w:i/>
          <w:color w:val="171717"/>
          <w:lang w:val="vi-VN"/>
        </w:rPr>
      </w:pPr>
      <w:r w:rsidRPr="00E64F58">
        <w:rPr>
          <w:lang w:val="vi-VN"/>
        </w:rPr>
        <w:t xml:space="preserve">Mô tả và xử lí các </w:t>
      </w:r>
      <w:r w:rsidRPr="00E64F58">
        <w:t>biến</w:t>
      </w:r>
      <w:r w:rsidRPr="00E64F58">
        <w:rPr>
          <w:lang w:val="vi-VN"/>
        </w:rPr>
        <w:t xml:space="preserve"> cố </w:t>
      </w:r>
      <w:r w:rsidRPr="00E64F58">
        <w:rPr>
          <w:rFonts w:eastAsia="Yu Gothic Light"/>
          <w:color w:val="171717"/>
          <w:lang w:val="vi-VN"/>
        </w:rPr>
        <w:t>trên màn hình</w:t>
      </w:r>
    </w:p>
    <w:p w14:paraId="115AA707"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63" w:name="_Toc138162925"/>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21</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sản phẩm</w:t>
      </w:r>
      <w:bookmarkEnd w:id="163"/>
    </w:p>
    <w:tbl>
      <w:tblPr>
        <w:tblStyle w:val="LiBang5"/>
        <w:tblW w:w="0" w:type="auto"/>
        <w:tblLayout w:type="fixed"/>
        <w:tblLook w:val="04A0" w:firstRow="1" w:lastRow="0" w:firstColumn="1" w:lastColumn="0" w:noHBand="0" w:noVBand="1"/>
      </w:tblPr>
      <w:tblGrid>
        <w:gridCol w:w="704"/>
        <w:gridCol w:w="1843"/>
        <w:gridCol w:w="3543"/>
        <w:gridCol w:w="2685"/>
      </w:tblGrid>
      <w:tr w:rsidR="001D41A2" w:rsidRPr="001D41A2" w14:paraId="63C4ADC7" w14:textId="77777777" w:rsidTr="001D41A2">
        <w:trPr>
          <w:trHeight w:val="420"/>
        </w:trPr>
        <w:tc>
          <w:tcPr>
            <w:tcW w:w="704"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5DC67F53"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STT</w:t>
            </w:r>
          </w:p>
        </w:tc>
        <w:tc>
          <w:tcPr>
            <w:tcW w:w="1843"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230F6D71"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Biến cố</w:t>
            </w:r>
          </w:p>
        </w:tc>
        <w:tc>
          <w:tcPr>
            <w:tcW w:w="3543"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21E65D2C"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Xử lí</w:t>
            </w:r>
          </w:p>
        </w:tc>
        <w:tc>
          <w:tcPr>
            <w:tcW w:w="2685" w:type="dxa"/>
            <w:tcBorders>
              <w:top w:val="single" w:sz="8" w:space="0" w:color="000000"/>
              <w:left w:val="single" w:sz="8" w:space="0" w:color="000000"/>
              <w:bottom w:val="single" w:sz="8" w:space="0" w:color="000000"/>
              <w:right w:val="single" w:sz="8" w:space="0" w:color="000000"/>
            </w:tcBorders>
            <w:shd w:val="clear" w:color="auto" w:fill="0070C0"/>
            <w:tcMar>
              <w:top w:w="28" w:type="dxa"/>
              <w:left w:w="85" w:type="dxa"/>
              <w:bottom w:w="28" w:type="dxa"/>
              <w:right w:w="85" w:type="dxa"/>
            </w:tcMar>
            <w:vAlign w:val="center"/>
          </w:tcPr>
          <w:p w14:paraId="1D9121A6" w14:textId="77777777" w:rsidR="001D41A2" w:rsidRPr="003F49EA" w:rsidRDefault="001D41A2" w:rsidP="001D41A2">
            <w:pPr>
              <w:spacing w:before="40" w:after="40" w:line="300" w:lineRule="auto"/>
              <w:contextualSpacing/>
              <w:jc w:val="center"/>
              <w:rPr>
                <w:rFonts w:eastAsia="Times New Roman" w:cs="Times New Roman"/>
                <w:b/>
                <w:bCs/>
                <w:noProof/>
                <w:color w:val="FFFFFF"/>
                <w:sz w:val="26"/>
                <w:szCs w:val="26"/>
                <w:lang w:val="vi-VN"/>
              </w:rPr>
            </w:pPr>
            <w:r w:rsidRPr="003F49EA">
              <w:rPr>
                <w:rFonts w:eastAsia="Times New Roman" w:cs="Times New Roman"/>
                <w:b/>
                <w:bCs/>
                <w:noProof/>
                <w:color w:val="FFFFFF"/>
                <w:sz w:val="26"/>
                <w:szCs w:val="26"/>
                <w:lang w:val="vi-VN"/>
              </w:rPr>
              <w:t>Ghi chú</w:t>
            </w:r>
          </w:p>
        </w:tc>
      </w:tr>
      <w:tr w:rsidR="001D41A2" w:rsidRPr="001D41A2" w14:paraId="3732E2D3" w14:textId="77777777" w:rsidTr="001D41A2">
        <w:trPr>
          <w:trHeight w:val="300"/>
        </w:trPr>
        <w:tc>
          <w:tcPr>
            <w:tcW w:w="704"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0B4B884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w:t>
            </w:r>
          </w:p>
        </w:tc>
        <w:tc>
          <w:tcPr>
            <w:tcW w:w="1843"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6BB7F59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(1)</w:t>
            </w:r>
          </w:p>
        </w:tc>
        <w:tc>
          <w:tcPr>
            <w:tcW w:w="3543"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0B558DF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2685" w:type="dxa"/>
            <w:tcBorders>
              <w:top w:val="single" w:sz="8" w:space="0" w:color="000000"/>
              <w:left w:val="single" w:sz="8" w:space="0" w:color="D0CECE"/>
              <w:bottom w:val="single" w:sz="8" w:space="0" w:color="D0CECE"/>
              <w:right w:val="single" w:sz="8" w:space="0" w:color="D0CECE"/>
            </w:tcBorders>
            <w:tcMar>
              <w:top w:w="28" w:type="dxa"/>
              <w:left w:w="85" w:type="dxa"/>
              <w:bottom w:w="28" w:type="dxa"/>
              <w:right w:w="85" w:type="dxa"/>
            </w:tcMar>
          </w:tcPr>
          <w:p w14:paraId="6C348DD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17668124"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634919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2</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9C23F0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BF7A11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5ECC5A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6D04CDBB"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274F8DA"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3</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C7B949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(3)</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BFF628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Chuyển sang tab tra cứu đơn vị tính.</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F74C05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4F0F2A2D"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C557B3D"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lastRenderedPageBreak/>
              <w:t>4</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665BA3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Gõ nội dung vào (6)</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7A493F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lại những sản phẩm phù hợp với nội dung cần tìm trong tableContainer.</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FCE0E80" w14:textId="5C80DB0B"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Nếu không có sản phẩm nào phù hợp sẽ hiện kết quả là: “N</w:t>
            </w:r>
            <w:r w:rsidR="009518BA">
              <w:rPr>
                <w:rFonts w:eastAsia="Times New Roman" w:cs="Times New Roman"/>
                <w:noProof/>
                <w:color w:val="171717"/>
                <w:sz w:val="26"/>
                <w:szCs w:val="26"/>
              </w:rPr>
              <w:t>ot found</w:t>
            </w:r>
            <w:r w:rsidRPr="003F49EA">
              <w:rPr>
                <w:rFonts w:eastAsia="Times New Roman" w:cs="Times New Roman"/>
                <w:noProof/>
                <w:color w:val="171717"/>
                <w:sz w:val="26"/>
                <w:szCs w:val="26"/>
                <w:lang w:val="vi-VN"/>
              </w:rPr>
              <w:t>”.</w:t>
            </w:r>
          </w:p>
        </w:tc>
      </w:tr>
      <w:tr w:rsidR="001D41A2" w:rsidRPr="001D41A2" w14:paraId="1485F202"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3D1ECEC"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5</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77AD4C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(7)</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E41B53A" w14:textId="019C1805"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Mở lên </w:t>
            </w:r>
            <w:r w:rsidR="009518BA">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“Tạo sản phẩm mới” để tạo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9D2514D" w14:textId="5C521BB5" w:rsidR="001D41A2" w:rsidRPr="003F49EA" w:rsidRDefault="001D41A2" w:rsidP="001D41A2">
            <w:pPr>
              <w:spacing w:before="40" w:after="40" w:line="300" w:lineRule="auto"/>
              <w:contextualSpacing/>
              <w:rPr>
                <w:rFonts w:eastAsia="Times New Roman" w:cs="Times New Roman"/>
                <w:noProof/>
                <w:color w:val="171717"/>
                <w:sz w:val="26"/>
                <w:szCs w:val="26"/>
                <w:lang w:val="vi-VN"/>
              </w:rPr>
            </w:pPr>
          </w:p>
        </w:tc>
      </w:tr>
      <w:tr w:rsidR="001D41A2" w:rsidRPr="001D41A2" w14:paraId="12BE2F83"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1A1F417"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6</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D1E0D7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(7.1)</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4F86D6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Hiện ra các loại sản phẩm để chọn.</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98A893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2704F8B2"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531811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7</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7323AA6"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Gõ nội dung vào (7.2)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D00F6B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con trỏ và cho phép điền tên sản phẩm mới.</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9052FB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không điền sẽ thông báo yêu cầu nhập tên.</w:t>
            </w:r>
          </w:p>
        </w:tc>
      </w:tr>
      <w:tr w:rsidR="001D41A2" w:rsidRPr="001D41A2" w14:paraId="3F5CC3EB"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4C57D64"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8</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76805B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Gõ nội dung vào (7.3)</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CAF697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con trỏ và cho phép điền giá sản phẩm mới.</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06EA27F"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không điền sẽ thông báo yêu cầu nhập giá.</w:t>
            </w:r>
          </w:p>
        </w:tc>
      </w:tr>
      <w:tr w:rsidR="001D41A2" w:rsidRPr="001D41A2" w14:paraId="58854788"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4D4E9C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9</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7198E9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(7.4)</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A7F6CFB" w14:textId="06A38201"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Hủy việc tạo sản phẩm mới và đóng </w:t>
            </w:r>
            <w:r w:rsidR="00940914">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58488E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6DCD8D06"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C161409"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10</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60B58C3"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(7.5)</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C591339"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Tạo sản phẩm mới theo thông tin.</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043382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71D69D80"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1A8181E"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11</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8B1F0F8"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D762B2B" w14:textId="05ACF0E8"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Hiển thị </w:t>
            </w:r>
            <w:r w:rsidR="00940914">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chỉnh sửa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962E421" w14:textId="56A29F97" w:rsidR="001D41A2" w:rsidRPr="003F49EA" w:rsidRDefault="001D41A2" w:rsidP="001D41A2">
            <w:pPr>
              <w:spacing w:before="40" w:after="40" w:line="300" w:lineRule="auto"/>
              <w:contextualSpacing/>
              <w:rPr>
                <w:rFonts w:eastAsia="Times New Roman" w:cs="Times New Roman"/>
                <w:noProof/>
                <w:color w:val="171717"/>
                <w:sz w:val="26"/>
                <w:szCs w:val="26"/>
              </w:rPr>
            </w:pPr>
          </w:p>
        </w:tc>
      </w:tr>
      <w:tr w:rsidR="001D41A2" w:rsidRPr="001D41A2" w14:paraId="136FD261"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1653DB2"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12</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3FCBBCB"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(8.1)</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1BD245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con trỏ và cho phép điền tên mới cho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0276C3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54879AF"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3E68D88"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13</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ED0806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(8.2)</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FDA119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Hiển thị con trỏ và cho phép điền giá mới cho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BE257A1"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06E9734C"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870D8E9"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14</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2C3E2E2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(8.3)</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87E2B6B" w14:textId="1550FC31" w:rsidR="001D41A2" w:rsidRPr="001E0CCC" w:rsidRDefault="001E0CCC" w:rsidP="001D41A2">
            <w:pPr>
              <w:spacing w:before="40" w:after="40" w:line="300" w:lineRule="auto"/>
              <w:contextualSpacing/>
              <w:rPr>
                <w:rFonts w:eastAsia="Times New Roman" w:cs="Times New Roman"/>
                <w:noProof/>
                <w:color w:val="171717"/>
                <w:sz w:val="26"/>
                <w:szCs w:val="26"/>
              </w:rPr>
            </w:pPr>
            <w:r>
              <w:rPr>
                <w:rFonts w:eastAsia="Times New Roman" w:cs="Times New Roman"/>
                <w:noProof/>
                <w:color w:val="171717"/>
                <w:sz w:val="26"/>
                <w:szCs w:val="26"/>
              </w:rPr>
              <w:t>Hiển thị con trỏ cho phép điền số lượng sản phẩm</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B54951E"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2203FB1A"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4F8E474"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15</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1B6118AD"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(8.4)</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6FC52DA" w14:textId="4CC08D8F" w:rsidR="001D41A2" w:rsidRPr="003F49EA" w:rsidRDefault="001E0CCC"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Hủy việc chỉnh sửa thông tin sản phẩm và đóng modal.</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9036344"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5152FCBC"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0DC4CE4B"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16</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522ACF6A"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(8.5)</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F63E9E0"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Thay đổi thông tin sản phẩm theo thông tin mới.</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7102472"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r w:rsidR="001D41A2" w:rsidRPr="001D41A2" w14:paraId="1693CB1B" w14:textId="77777777" w:rsidTr="001D41A2">
        <w:trPr>
          <w:trHeight w:val="300"/>
        </w:trPr>
        <w:tc>
          <w:tcPr>
            <w:tcW w:w="704"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77B69189" w14:textId="77777777" w:rsidR="001D41A2" w:rsidRPr="003F49EA" w:rsidRDefault="001D41A2" w:rsidP="001D41A2">
            <w:pPr>
              <w:spacing w:before="40" w:after="40" w:line="300" w:lineRule="auto"/>
              <w:contextualSpacing/>
              <w:jc w:val="center"/>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17</w:t>
            </w:r>
          </w:p>
        </w:tc>
        <w:tc>
          <w:tcPr>
            <w:tcW w:w="18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31FA1B6C"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Click (8.6)</w:t>
            </w:r>
          </w:p>
        </w:tc>
        <w:tc>
          <w:tcPr>
            <w:tcW w:w="3543"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62FAD261" w14:textId="3F66F58F" w:rsidR="001D41A2" w:rsidRPr="003F49EA" w:rsidRDefault="001E0CCC"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Sẽ xóa sản phẩm khỏi database.</w:t>
            </w:r>
          </w:p>
        </w:tc>
        <w:tc>
          <w:tcPr>
            <w:tcW w:w="2685" w:type="dxa"/>
            <w:tcBorders>
              <w:top w:val="single" w:sz="8" w:space="0" w:color="D0CECE"/>
              <w:left w:val="single" w:sz="8" w:space="0" w:color="D0CECE"/>
              <w:bottom w:val="single" w:sz="8" w:space="0" w:color="D0CECE"/>
              <w:right w:val="single" w:sz="8" w:space="0" w:color="D0CECE"/>
            </w:tcBorders>
            <w:tcMar>
              <w:top w:w="28" w:type="dxa"/>
              <w:left w:w="85" w:type="dxa"/>
              <w:bottom w:w="28" w:type="dxa"/>
              <w:right w:w="85" w:type="dxa"/>
            </w:tcMar>
          </w:tcPr>
          <w:p w14:paraId="4B65AC67" w14:textId="77777777" w:rsidR="001D41A2" w:rsidRPr="003F49EA" w:rsidRDefault="001D41A2" w:rsidP="001D41A2">
            <w:pPr>
              <w:spacing w:before="40" w:after="40" w:line="300" w:lineRule="auto"/>
              <w:contextualSpacing/>
              <w:rPr>
                <w:rFonts w:eastAsia="Times New Roman" w:cs="Times New Roman"/>
                <w:noProof/>
                <w:color w:val="171717"/>
                <w:sz w:val="26"/>
                <w:szCs w:val="26"/>
                <w:lang w:val="vi-VN"/>
              </w:rPr>
            </w:pPr>
            <w:r w:rsidRPr="003F49EA">
              <w:rPr>
                <w:rFonts w:eastAsia="Times New Roman" w:cs="Times New Roman"/>
                <w:noProof/>
                <w:color w:val="171717"/>
                <w:sz w:val="26"/>
                <w:szCs w:val="26"/>
                <w:lang w:val="vi-VN"/>
              </w:rPr>
              <w:t xml:space="preserve"> </w:t>
            </w:r>
          </w:p>
        </w:tc>
      </w:tr>
    </w:tbl>
    <w:p w14:paraId="042377BE" w14:textId="77777777" w:rsidR="001D41A2" w:rsidRPr="001D41A2" w:rsidRDefault="001D41A2" w:rsidP="001D41A2">
      <w:pPr>
        <w:keepNext/>
        <w:spacing w:before="40" w:after="40" w:line="300" w:lineRule="auto"/>
        <w:ind w:firstLine="284"/>
        <w:contextualSpacing/>
        <w:jc w:val="both"/>
        <w:rPr>
          <w:rFonts w:ascii="Times New Roman" w:eastAsia="Calibri" w:hAnsi="Times New Roman" w:cs="Arial"/>
          <w:noProof/>
          <w:color w:val="171717"/>
          <w:sz w:val="26"/>
          <w:lang w:val="vi-VN"/>
        </w:rPr>
      </w:pPr>
    </w:p>
    <w:p w14:paraId="5FB57552" w14:textId="77777777" w:rsidR="001D41A2" w:rsidRPr="001D41A2" w:rsidRDefault="001D41A2" w:rsidP="005C5821">
      <w:pPr>
        <w:pStyle w:val="111"/>
        <w:rPr>
          <w:rFonts w:eastAsia="Yu Gothic Light"/>
          <w:b w:val="0"/>
          <w:color w:val="171717"/>
          <w:szCs w:val="24"/>
          <w:lang w:val="vi-VN"/>
        </w:rPr>
      </w:pPr>
      <w:bookmarkStart w:id="164" w:name="_Toc168520345"/>
      <w:r w:rsidRPr="001D41A2">
        <w:rPr>
          <w:lang w:val="vi-VN"/>
        </w:rPr>
        <w:t>Màn hình tra cứu và thêm loại sản phẩm</w:t>
      </w:r>
      <w:bookmarkEnd w:id="164"/>
    </w:p>
    <w:p w14:paraId="4F62C350" w14:textId="77777777" w:rsidR="001D41A2" w:rsidRPr="001D41A2" w:rsidRDefault="001D41A2" w:rsidP="005C5821">
      <w:pPr>
        <w:pStyle w:val="1111"/>
        <w:rPr>
          <w:rFonts w:eastAsia="Yu Gothic Light"/>
          <w:b w:val="0"/>
          <w:i/>
          <w:color w:val="171717"/>
          <w:lang w:val="vi-VN"/>
        </w:rPr>
      </w:pPr>
      <w:r w:rsidRPr="001D41A2">
        <w:rPr>
          <w:lang w:val="vi-VN"/>
        </w:rPr>
        <w:t>Giao diện</w:t>
      </w:r>
    </w:p>
    <w:p w14:paraId="3CBB9DD4" w14:textId="4A1876BB" w:rsidR="00260268" w:rsidRPr="001D41A2" w:rsidRDefault="00846A4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846A42">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5138FC1A" wp14:editId="43D6C911">
            <wp:extent cx="5760085" cy="3442335"/>
            <wp:effectExtent l="0" t="0" r="0" b="0"/>
            <wp:docPr id="2008748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48066" name="Picture 1" descr="A screenshot of a computer&#10;&#10;Description automatically generated"/>
                    <pic:cNvPicPr/>
                  </pic:nvPicPr>
                  <pic:blipFill>
                    <a:blip r:embed="rId67"/>
                    <a:stretch>
                      <a:fillRect/>
                    </a:stretch>
                  </pic:blipFill>
                  <pic:spPr>
                    <a:xfrm>
                      <a:off x="0" y="0"/>
                      <a:ext cx="5760085" cy="3442335"/>
                    </a:xfrm>
                    <a:prstGeom prst="rect">
                      <a:avLst/>
                    </a:prstGeom>
                  </pic:spPr>
                </pic:pic>
              </a:graphicData>
            </a:graphic>
          </wp:inline>
        </w:drawing>
      </w:r>
    </w:p>
    <w:p w14:paraId="5C957E72"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65" w:name="_Toc138163017"/>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tra cứu loại sản phẩm</w:t>
      </w:r>
      <w:bookmarkEnd w:id="165"/>
    </w:p>
    <w:p w14:paraId="6E20BAB8" w14:textId="43BC5071" w:rsidR="001D41A2" w:rsidRDefault="001D41A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377418D8" w14:textId="12653499" w:rsidR="007E1243" w:rsidRPr="001D41A2" w:rsidRDefault="007E1243"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7E1243">
        <w:rPr>
          <w:rFonts w:ascii="Times New Roman" w:eastAsia="Yu Mincho" w:hAnsi="Times New Roman" w:cs="Arial"/>
          <w:noProof/>
          <w:color w:val="171717"/>
          <w:kern w:val="0"/>
          <w:sz w:val="26"/>
          <w:bdr w:val="none" w:sz="0" w:space="0" w:color="auto" w:frame="1"/>
          <w14:ligatures w14:val="none"/>
        </w:rPr>
        <w:drawing>
          <wp:inline distT="0" distB="0" distL="0" distR="0" wp14:anchorId="4F9F8894" wp14:editId="6F6E8983">
            <wp:extent cx="4963218" cy="3801005"/>
            <wp:effectExtent l="0" t="0" r="8890" b="9525"/>
            <wp:docPr id="1563786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86035" name="Picture 1" descr="A screenshot of a computer&#10;&#10;Description automatically generated"/>
                    <pic:cNvPicPr/>
                  </pic:nvPicPr>
                  <pic:blipFill>
                    <a:blip r:embed="rId68"/>
                    <a:stretch>
                      <a:fillRect/>
                    </a:stretch>
                  </pic:blipFill>
                  <pic:spPr>
                    <a:xfrm>
                      <a:off x="0" y="0"/>
                      <a:ext cx="4963218" cy="3801005"/>
                    </a:xfrm>
                    <a:prstGeom prst="rect">
                      <a:avLst/>
                    </a:prstGeom>
                  </pic:spPr>
                </pic:pic>
              </a:graphicData>
            </a:graphic>
          </wp:inline>
        </w:drawing>
      </w:r>
    </w:p>
    <w:p w14:paraId="78A826D7"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66" w:name="_Toc138163018"/>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thêm loại sản phẩm</w:t>
      </w:r>
      <w:bookmarkEnd w:id="166"/>
    </w:p>
    <w:p w14:paraId="65E70C00" w14:textId="60AE3096" w:rsidR="001D41A2" w:rsidRDefault="001D41A2" w:rsidP="001D41A2">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3EEE8478" w14:textId="50B7C0F2" w:rsidR="002A7E9C" w:rsidRPr="001D41A2" w:rsidRDefault="002A7E9C" w:rsidP="001D41A2">
      <w:pPr>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2A7E9C">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3471E2ED" wp14:editId="7CFB4ABF">
            <wp:extent cx="5760085" cy="4411980"/>
            <wp:effectExtent l="0" t="0" r="0" b="0"/>
            <wp:docPr id="1509154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4859" name="Picture 1" descr="A screenshot of a computer&#10;&#10;Description automatically generated"/>
                    <pic:cNvPicPr/>
                  </pic:nvPicPr>
                  <pic:blipFill>
                    <a:blip r:embed="rId69"/>
                    <a:stretch>
                      <a:fillRect/>
                    </a:stretch>
                  </pic:blipFill>
                  <pic:spPr>
                    <a:xfrm>
                      <a:off x="0" y="0"/>
                      <a:ext cx="5760085" cy="4411980"/>
                    </a:xfrm>
                    <a:prstGeom prst="rect">
                      <a:avLst/>
                    </a:prstGeom>
                  </pic:spPr>
                </pic:pic>
              </a:graphicData>
            </a:graphic>
          </wp:inline>
        </w:drawing>
      </w:r>
    </w:p>
    <w:p w14:paraId="6BC44C9D"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67" w:name="_Toc138163019"/>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sửa loại sản phẩm</w:t>
      </w:r>
      <w:bookmarkEnd w:id="167"/>
    </w:p>
    <w:p w14:paraId="64BC2376" w14:textId="77777777" w:rsidR="001D41A2" w:rsidRPr="001D41A2" w:rsidRDefault="001D41A2" w:rsidP="005C5821">
      <w:pPr>
        <w:pStyle w:val="1111"/>
        <w:rPr>
          <w:rFonts w:eastAsia="Yu Gothic Light"/>
          <w:b w:val="0"/>
          <w:i/>
          <w:color w:val="171717"/>
          <w:lang w:val="vi-VN"/>
        </w:rPr>
      </w:pPr>
      <w:r w:rsidRPr="001D41A2">
        <w:rPr>
          <w:lang w:val="vi-VN"/>
        </w:rPr>
        <w:t xml:space="preserve">Mô tả các đối </w:t>
      </w:r>
      <w:r w:rsidRPr="001D41A2">
        <w:rPr>
          <w:rFonts w:eastAsia="Yu Gothic Light"/>
          <w:b w:val="0"/>
          <w:i/>
          <w:color w:val="171717"/>
          <w:lang w:val="vi-VN"/>
        </w:rPr>
        <w:t>tượng trên màn hình</w:t>
      </w:r>
    </w:p>
    <w:p w14:paraId="20A94C99"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68" w:name="_Toc138162926"/>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22</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loại sản phẩm</w:t>
      </w:r>
      <w:bookmarkEnd w:id="168"/>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504"/>
        <w:gridCol w:w="2102"/>
        <w:gridCol w:w="1423"/>
        <w:gridCol w:w="2562"/>
        <w:gridCol w:w="1808"/>
      </w:tblGrid>
      <w:tr w:rsidR="001D41A2" w:rsidRPr="001D41A2" w14:paraId="67176B7C" w14:textId="77777777" w:rsidTr="001D41A2">
        <w:trPr>
          <w:trHeight w:val="425"/>
        </w:trPr>
        <w:tc>
          <w:tcPr>
            <w:tcW w:w="313"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9EC3E2F"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bookmarkStart w:id="169" w:name="_Hlk168597723"/>
            <w:r w:rsidRPr="003F49EA">
              <w:rPr>
                <w:rFonts w:eastAsia="Calibri" w:cs="Arial"/>
                <w:b/>
                <w:bCs/>
                <w:noProof/>
                <w:color w:val="FFFFFF"/>
                <w:sz w:val="26"/>
                <w:szCs w:val="26"/>
                <w:lang w:val="vi-VN"/>
              </w:rPr>
              <w:t>STT</w:t>
            </w:r>
          </w:p>
        </w:tc>
        <w:tc>
          <w:tcPr>
            <w:tcW w:w="1499"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171A582F"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Tên</w:t>
            </w:r>
          </w:p>
        </w:tc>
        <w:tc>
          <w:tcPr>
            <w:tcW w:w="654"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8B5C502"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Kiểu</w:t>
            </w:r>
          </w:p>
        </w:tc>
        <w:tc>
          <w:tcPr>
            <w:tcW w:w="147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053D7F0"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Ý nghĩa</w:t>
            </w:r>
          </w:p>
        </w:tc>
        <w:tc>
          <w:tcPr>
            <w:tcW w:w="105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B8FCF7A"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62C05747" w14:textId="77777777" w:rsidTr="001D41A2">
        <w:tc>
          <w:tcPr>
            <w:tcW w:w="313" w:type="pct"/>
            <w:tcBorders>
              <w:top w:val="single" w:sz="4" w:space="0" w:color="000000"/>
              <w:left w:val="single" w:sz="4" w:space="0" w:color="D0CECE"/>
              <w:bottom w:val="single" w:sz="4" w:space="0" w:color="D0CECE"/>
              <w:right w:val="single" w:sz="4" w:space="0" w:color="D0CECE"/>
            </w:tcBorders>
          </w:tcPr>
          <w:p w14:paraId="08837108"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499" w:type="pct"/>
            <w:gridSpan w:val="2"/>
            <w:tcBorders>
              <w:top w:val="single" w:sz="4" w:space="0" w:color="000000"/>
              <w:left w:val="single" w:sz="4" w:space="0" w:color="D0CECE"/>
              <w:bottom w:val="single" w:sz="4" w:space="0" w:color="D0CECE"/>
              <w:right w:val="single" w:sz="4" w:space="0" w:color="D0CECE"/>
            </w:tcBorders>
          </w:tcPr>
          <w:p w14:paraId="3593F27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productTab</w:t>
            </w:r>
          </w:p>
        </w:tc>
        <w:tc>
          <w:tcPr>
            <w:tcW w:w="654" w:type="pct"/>
            <w:tcBorders>
              <w:top w:val="single" w:sz="4" w:space="0" w:color="000000"/>
              <w:left w:val="single" w:sz="4" w:space="0" w:color="D0CECE"/>
              <w:bottom w:val="single" w:sz="4" w:space="0" w:color="D0CECE"/>
              <w:right w:val="single" w:sz="4" w:space="0" w:color="D0CECE"/>
            </w:tcBorders>
          </w:tcPr>
          <w:p w14:paraId="07CA49D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000000"/>
              <w:left w:val="single" w:sz="4" w:space="0" w:color="D0CECE"/>
              <w:bottom w:val="single" w:sz="4" w:space="0" w:color="D0CECE"/>
              <w:right w:val="single" w:sz="4" w:space="0" w:color="D0CECE"/>
            </w:tcBorders>
          </w:tcPr>
          <w:p w14:paraId="767F082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1059" w:type="pct"/>
            <w:tcBorders>
              <w:top w:val="single" w:sz="4" w:space="0" w:color="000000"/>
              <w:left w:val="single" w:sz="4" w:space="0" w:color="D0CECE"/>
              <w:bottom w:val="single" w:sz="4" w:space="0" w:color="D0CECE"/>
              <w:right w:val="single" w:sz="4" w:space="0" w:color="D0CECE"/>
            </w:tcBorders>
          </w:tcPr>
          <w:p w14:paraId="0267CA1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3023E3D" w14:textId="77777777" w:rsidTr="001D41A2">
        <w:tc>
          <w:tcPr>
            <w:tcW w:w="313" w:type="pct"/>
            <w:tcBorders>
              <w:top w:val="single" w:sz="4" w:space="0" w:color="D0CECE"/>
              <w:left w:val="single" w:sz="4" w:space="0" w:color="D0CECE"/>
              <w:bottom w:val="single" w:sz="4" w:space="0" w:color="D0CECE"/>
              <w:right w:val="single" w:sz="4" w:space="0" w:color="D0CECE"/>
            </w:tcBorders>
          </w:tcPr>
          <w:p w14:paraId="07E11BDC"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499" w:type="pct"/>
            <w:gridSpan w:val="2"/>
            <w:tcBorders>
              <w:top w:val="single" w:sz="4" w:space="0" w:color="D0CECE"/>
              <w:left w:val="single" w:sz="4" w:space="0" w:color="D0CECE"/>
              <w:bottom w:val="single" w:sz="4" w:space="0" w:color="D0CECE"/>
              <w:right w:val="single" w:sz="4" w:space="0" w:color="D0CECE"/>
            </w:tcBorders>
          </w:tcPr>
          <w:p w14:paraId="61F681F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productTypeTab</w:t>
            </w:r>
          </w:p>
        </w:tc>
        <w:tc>
          <w:tcPr>
            <w:tcW w:w="654" w:type="pct"/>
            <w:tcBorders>
              <w:top w:val="single" w:sz="4" w:space="0" w:color="D0CECE"/>
              <w:left w:val="single" w:sz="4" w:space="0" w:color="D0CECE"/>
              <w:bottom w:val="single" w:sz="4" w:space="0" w:color="D0CECE"/>
              <w:right w:val="single" w:sz="4" w:space="0" w:color="D0CECE"/>
            </w:tcBorders>
          </w:tcPr>
          <w:p w14:paraId="48E4BFA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0A99BBE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1059" w:type="pct"/>
            <w:tcBorders>
              <w:top w:val="single" w:sz="4" w:space="0" w:color="D0CECE"/>
              <w:left w:val="single" w:sz="4" w:space="0" w:color="D0CECE"/>
              <w:bottom w:val="single" w:sz="4" w:space="0" w:color="D0CECE"/>
              <w:right w:val="single" w:sz="4" w:space="0" w:color="D0CECE"/>
            </w:tcBorders>
          </w:tcPr>
          <w:p w14:paraId="46CAF41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1EA1997" w14:textId="77777777" w:rsidTr="001D41A2">
        <w:tc>
          <w:tcPr>
            <w:tcW w:w="313" w:type="pct"/>
            <w:tcBorders>
              <w:top w:val="single" w:sz="4" w:space="0" w:color="D0CECE"/>
              <w:left w:val="single" w:sz="4" w:space="0" w:color="D0CECE"/>
              <w:bottom w:val="single" w:sz="4" w:space="0" w:color="D0CECE"/>
              <w:right w:val="single" w:sz="4" w:space="0" w:color="D0CECE"/>
            </w:tcBorders>
          </w:tcPr>
          <w:p w14:paraId="381A92FC"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3</w:t>
            </w:r>
          </w:p>
        </w:tc>
        <w:tc>
          <w:tcPr>
            <w:tcW w:w="1499" w:type="pct"/>
            <w:gridSpan w:val="2"/>
            <w:tcBorders>
              <w:top w:val="single" w:sz="4" w:space="0" w:color="D0CECE"/>
              <w:left w:val="single" w:sz="4" w:space="0" w:color="D0CECE"/>
              <w:bottom w:val="single" w:sz="4" w:space="0" w:color="D0CECE"/>
              <w:right w:val="single" w:sz="4" w:space="0" w:color="D0CECE"/>
            </w:tcBorders>
          </w:tcPr>
          <w:p w14:paraId="6E85ABE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unitTab</w:t>
            </w:r>
          </w:p>
        </w:tc>
        <w:tc>
          <w:tcPr>
            <w:tcW w:w="654" w:type="pct"/>
            <w:tcBorders>
              <w:top w:val="single" w:sz="4" w:space="0" w:color="D0CECE"/>
              <w:left w:val="single" w:sz="4" w:space="0" w:color="D0CECE"/>
              <w:bottom w:val="single" w:sz="4" w:space="0" w:color="D0CECE"/>
              <w:right w:val="single" w:sz="4" w:space="0" w:color="D0CECE"/>
            </w:tcBorders>
          </w:tcPr>
          <w:p w14:paraId="191FCAE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73B6E23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đơn vị tính.</w:t>
            </w:r>
          </w:p>
        </w:tc>
        <w:tc>
          <w:tcPr>
            <w:tcW w:w="1059" w:type="pct"/>
            <w:tcBorders>
              <w:top w:val="single" w:sz="4" w:space="0" w:color="D0CECE"/>
              <w:left w:val="single" w:sz="4" w:space="0" w:color="D0CECE"/>
              <w:bottom w:val="single" w:sz="4" w:space="0" w:color="D0CECE"/>
              <w:right w:val="single" w:sz="4" w:space="0" w:color="D0CECE"/>
            </w:tcBorders>
          </w:tcPr>
          <w:p w14:paraId="4A10647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B4DC275" w14:textId="77777777" w:rsidTr="001D41A2">
        <w:tc>
          <w:tcPr>
            <w:tcW w:w="313" w:type="pct"/>
            <w:tcBorders>
              <w:top w:val="single" w:sz="4" w:space="0" w:color="D0CECE"/>
              <w:left w:val="single" w:sz="4" w:space="0" w:color="D0CECE"/>
              <w:bottom w:val="single" w:sz="4" w:space="0" w:color="D0CECE"/>
              <w:right w:val="single" w:sz="4" w:space="0" w:color="D0CECE"/>
            </w:tcBorders>
          </w:tcPr>
          <w:p w14:paraId="3CE4AE3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499" w:type="pct"/>
            <w:gridSpan w:val="2"/>
            <w:tcBorders>
              <w:top w:val="single" w:sz="4" w:space="0" w:color="D0CECE"/>
              <w:left w:val="single" w:sz="4" w:space="0" w:color="D0CECE"/>
              <w:bottom w:val="single" w:sz="4" w:space="0" w:color="D0CECE"/>
              <w:right w:val="single" w:sz="4" w:space="0" w:color="D0CECE"/>
            </w:tcBorders>
          </w:tcPr>
          <w:p w14:paraId="2BFB5CD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productTypeTitle</w:t>
            </w:r>
          </w:p>
        </w:tc>
        <w:tc>
          <w:tcPr>
            <w:tcW w:w="654" w:type="pct"/>
            <w:tcBorders>
              <w:top w:val="single" w:sz="4" w:space="0" w:color="D0CECE"/>
              <w:left w:val="single" w:sz="4" w:space="0" w:color="D0CECE"/>
              <w:bottom w:val="single" w:sz="4" w:space="0" w:color="D0CECE"/>
              <w:right w:val="single" w:sz="4" w:space="0" w:color="D0CECE"/>
            </w:tcBorders>
          </w:tcPr>
          <w:p w14:paraId="6525E2D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Typography</w:t>
            </w:r>
          </w:p>
        </w:tc>
        <w:tc>
          <w:tcPr>
            <w:tcW w:w="1475" w:type="pct"/>
            <w:tcBorders>
              <w:top w:val="single" w:sz="4" w:space="0" w:color="D0CECE"/>
              <w:left w:val="single" w:sz="4" w:space="0" w:color="D0CECE"/>
              <w:bottom w:val="single" w:sz="4" w:space="0" w:color="D0CECE"/>
              <w:right w:val="single" w:sz="4" w:space="0" w:color="D0CECE"/>
            </w:tcBorders>
          </w:tcPr>
          <w:p w14:paraId="797D706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Tiêu đề loại sản phẩm</w:t>
            </w:r>
          </w:p>
        </w:tc>
        <w:tc>
          <w:tcPr>
            <w:tcW w:w="1059" w:type="pct"/>
            <w:tcBorders>
              <w:top w:val="single" w:sz="4" w:space="0" w:color="D0CECE"/>
              <w:left w:val="single" w:sz="4" w:space="0" w:color="D0CECE"/>
              <w:bottom w:val="single" w:sz="4" w:space="0" w:color="D0CECE"/>
              <w:right w:val="single" w:sz="4" w:space="0" w:color="D0CECE"/>
            </w:tcBorders>
          </w:tcPr>
          <w:p w14:paraId="5C4D449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29F6838" w14:textId="77777777" w:rsidTr="001D41A2">
        <w:tc>
          <w:tcPr>
            <w:tcW w:w="313" w:type="pct"/>
            <w:tcBorders>
              <w:top w:val="single" w:sz="4" w:space="0" w:color="D0CECE"/>
              <w:left w:val="single" w:sz="4" w:space="0" w:color="D0CECE"/>
              <w:bottom w:val="single" w:sz="4" w:space="0" w:color="D0CECE"/>
              <w:right w:val="single" w:sz="4" w:space="0" w:color="D0CECE"/>
            </w:tcBorders>
          </w:tcPr>
          <w:p w14:paraId="1129B54F"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499" w:type="pct"/>
            <w:gridSpan w:val="2"/>
            <w:tcBorders>
              <w:top w:val="single" w:sz="4" w:space="0" w:color="D0CECE"/>
              <w:left w:val="single" w:sz="4" w:space="0" w:color="D0CECE"/>
              <w:bottom w:val="single" w:sz="4" w:space="0" w:color="D0CECE"/>
              <w:right w:val="single" w:sz="4" w:space="0" w:color="D0CECE"/>
            </w:tcBorders>
          </w:tcPr>
          <w:p w14:paraId="081D510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654" w:type="pct"/>
            <w:tcBorders>
              <w:top w:val="single" w:sz="4" w:space="0" w:color="D0CECE"/>
              <w:left w:val="single" w:sz="4" w:space="0" w:color="D0CECE"/>
              <w:bottom w:val="single" w:sz="4" w:space="0" w:color="D0CECE"/>
              <w:right w:val="single" w:sz="4" w:space="0" w:color="D0CECE"/>
            </w:tcBorders>
          </w:tcPr>
          <w:p w14:paraId="67BA04E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1475" w:type="pct"/>
            <w:tcBorders>
              <w:top w:val="single" w:sz="4" w:space="0" w:color="D0CECE"/>
              <w:left w:val="single" w:sz="4" w:space="0" w:color="D0CECE"/>
              <w:bottom w:val="single" w:sz="4" w:space="0" w:color="D0CECE"/>
              <w:right w:val="single" w:sz="4" w:space="0" w:color="D0CECE"/>
            </w:tcBorders>
          </w:tcPr>
          <w:p w14:paraId="665C0FA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 xml:space="preserve">Tìm kiếm </w:t>
            </w:r>
            <w:r w:rsidRPr="003F49EA">
              <w:rPr>
                <w:rFonts w:eastAsia="Times New Roman" w:cs="Times New Roman"/>
                <w:noProof/>
                <w:color w:val="171717"/>
                <w:sz w:val="26"/>
                <w:szCs w:val="26"/>
                <w:lang w:val="en-GB"/>
              </w:rPr>
              <w:t xml:space="preserve">loại </w:t>
            </w:r>
            <w:r w:rsidRPr="003F49EA">
              <w:rPr>
                <w:rFonts w:eastAsia="Times New Roman" w:cs="Times New Roman"/>
                <w:noProof/>
                <w:color w:val="171717"/>
                <w:sz w:val="26"/>
                <w:szCs w:val="26"/>
                <w:lang w:val="vi-VN"/>
              </w:rPr>
              <w:t>sản phẩm trong database.</w:t>
            </w:r>
          </w:p>
        </w:tc>
        <w:tc>
          <w:tcPr>
            <w:tcW w:w="1059" w:type="pct"/>
            <w:tcBorders>
              <w:top w:val="single" w:sz="4" w:space="0" w:color="D0CECE"/>
              <w:left w:val="single" w:sz="4" w:space="0" w:color="D0CECE"/>
              <w:bottom w:val="single" w:sz="4" w:space="0" w:color="D0CECE"/>
              <w:right w:val="single" w:sz="4" w:space="0" w:color="D0CECE"/>
            </w:tcBorders>
          </w:tcPr>
          <w:p w14:paraId="74D24B4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6C638AF" w14:textId="77777777" w:rsidTr="001D41A2">
        <w:tc>
          <w:tcPr>
            <w:tcW w:w="313" w:type="pct"/>
            <w:tcBorders>
              <w:top w:val="single" w:sz="4" w:space="0" w:color="D0CECE"/>
              <w:left w:val="single" w:sz="4" w:space="0" w:color="D0CECE"/>
              <w:bottom w:val="single" w:sz="4" w:space="0" w:color="D0CECE"/>
              <w:right w:val="single" w:sz="4" w:space="0" w:color="D0CECE"/>
            </w:tcBorders>
          </w:tcPr>
          <w:p w14:paraId="786DFC70"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499" w:type="pct"/>
            <w:gridSpan w:val="2"/>
            <w:tcBorders>
              <w:top w:val="single" w:sz="4" w:space="0" w:color="D0CECE"/>
              <w:left w:val="single" w:sz="4" w:space="0" w:color="D0CECE"/>
              <w:bottom w:val="single" w:sz="4" w:space="0" w:color="D0CECE"/>
              <w:right w:val="single" w:sz="4" w:space="0" w:color="D0CECE"/>
            </w:tcBorders>
          </w:tcPr>
          <w:p w14:paraId="2E7A5B8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createButton</w:t>
            </w:r>
          </w:p>
        </w:tc>
        <w:tc>
          <w:tcPr>
            <w:tcW w:w="654" w:type="pct"/>
            <w:tcBorders>
              <w:top w:val="single" w:sz="4" w:space="0" w:color="D0CECE"/>
              <w:left w:val="single" w:sz="4" w:space="0" w:color="D0CECE"/>
              <w:bottom w:val="single" w:sz="4" w:space="0" w:color="D0CECE"/>
              <w:right w:val="single" w:sz="4" w:space="0" w:color="D0CECE"/>
            </w:tcBorders>
          </w:tcPr>
          <w:p w14:paraId="271754F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45245829" w14:textId="6DA1517F"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Times New Roman" w:cs="Times New Roman"/>
                <w:noProof/>
                <w:color w:val="171717"/>
                <w:sz w:val="26"/>
                <w:szCs w:val="26"/>
                <w:lang w:val="vi-VN"/>
              </w:rPr>
              <w:t xml:space="preserve">Hiển thị </w:t>
            </w:r>
            <w:r w:rsidR="002A7E9C">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tạo</w:t>
            </w:r>
            <w:r w:rsidRPr="003F49EA">
              <w:rPr>
                <w:rFonts w:eastAsia="Times New Roman" w:cs="Times New Roman"/>
                <w:noProof/>
                <w:color w:val="171717"/>
                <w:sz w:val="26"/>
                <w:szCs w:val="26"/>
                <w:lang w:val="en-GB"/>
              </w:rPr>
              <w:t xml:space="preserve"> loại</w:t>
            </w:r>
            <w:r w:rsidRPr="003F49EA">
              <w:rPr>
                <w:rFonts w:eastAsia="Times New Roman" w:cs="Times New Roman"/>
                <w:noProof/>
                <w:color w:val="171717"/>
                <w:sz w:val="26"/>
                <w:szCs w:val="26"/>
                <w:lang w:val="vi-VN"/>
              </w:rPr>
              <w:t xml:space="preserve"> sản phẩm mới.</w:t>
            </w:r>
          </w:p>
        </w:tc>
        <w:tc>
          <w:tcPr>
            <w:tcW w:w="1059" w:type="pct"/>
            <w:tcBorders>
              <w:top w:val="single" w:sz="4" w:space="0" w:color="D0CECE"/>
              <w:left w:val="single" w:sz="4" w:space="0" w:color="D0CECE"/>
              <w:bottom w:val="single" w:sz="4" w:space="0" w:color="D0CECE"/>
              <w:right w:val="single" w:sz="4" w:space="0" w:color="D0CECE"/>
            </w:tcBorders>
          </w:tcPr>
          <w:p w14:paraId="1E56E61A" w14:textId="2AA215E8"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788AC02" w14:textId="77777777" w:rsidTr="001D41A2">
        <w:tc>
          <w:tcPr>
            <w:tcW w:w="313" w:type="pct"/>
            <w:vMerge w:val="restart"/>
            <w:tcBorders>
              <w:top w:val="single" w:sz="4" w:space="0" w:color="D0CECE"/>
              <w:left w:val="single" w:sz="4" w:space="0" w:color="D0CECE"/>
              <w:right w:val="single" w:sz="4" w:space="0" w:color="D0CECE"/>
            </w:tcBorders>
          </w:tcPr>
          <w:p w14:paraId="7D793EC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2F69604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6.1</w:t>
            </w:r>
          </w:p>
        </w:tc>
        <w:tc>
          <w:tcPr>
            <w:tcW w:w="1159" w:type="pct"/>
            <w:tcBorders>
              <w:top w:val="single" w:sz="4" w:space="0" w:color="D0CECE"/>
              <w:left w:val="single" w:sz="4" w:space="0" w:color="D0CECE"/>
              <w:bottom w:val="single" w:sz="4" w:space="0" w:color="D0CECE"/>
              <w:right w:val="single" w:sz="4" w:space="0" w:color="D0CECE"/>
            </w:tcBorders>
          </w:tcPr>
          <w:p w14:paraId="789E9E6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productTypeName</w:t>
            </w:r>
          </w:p>
        </w:tc>
        <w:tc>
          <w:tcPr>
            <w:tcW w:w="654" w:type="pct"/>
            <w:tcBorders>
              <w:top w:val="single" w:sz="4" w:space="0" w:color="D0CECE"/>
              <w:left w:val="single" w:sz="4" w:space="0" w:color="D0CECE"/>
              <w:bottom w:val="single" w:sz="4" w:space="0" w:color="D0CECE"/>
              <w:right w:val="single" w:sz="4" w:space="0" w:color="D0CECE"/>
            </w:tcBorders>
          </w:tcPr>
          <w:p w14:paraId="78302B8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475" w:type="pct"/>
            <w:tcBorders>
              <w:top w:val="single" w:sz="4" w:space="0" w:color="D0CECE"/>
              <w:left w:val="single" w:sz="4" w:space="0" w:color="D0CECE"/>
              <w:bottom w:val="single" w:sz="4" w:space="0" w:color="D0CECE"/>
              <w:right w:val="single" w:sz="4" w:space="0" w:color="D0CECE"/>
            </w:tcBorders>
          </w:tcPr>
          <w:p w14:paraId="6B04123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Tên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163CDA2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DA3CBC4" w14:textId="77777777" w:rsidTr="001D41A2">
        <w:tc>
          <w:tcPr>
            <w:tcW w:w="313" w:type="pct"/>
            <w:vMerge/>
            <w:tcBorders>
              <w:left w:val="single" w:sz="4" w:space="0" w:color="D0CECE"/>
              <w:right w:val="single" w:sz="4" w:space="0" w:color="D0CECE"/>
            </w:tcBorders>
          </w:tcPr>
          <w:p w14:paraId="113B8CEA"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3499ABB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6.2</w:t>
            </w:r>
          </w:p>
        </w:tc>
        <w:tc>
          <w:tcPr>
            <w:tcW w:w="1159" w:type="pct"/>
            <w:tcBorders>
              <w:top w:val="single" w:sz="4" w:space="0" w:color="D0CECE"/>
              <w:left w:val="single" w:sz="4" w:space="0" w:color="D0CECE"/>
              <w:bottom w:val="single" w:sz="4" w:space="0" w:color="D0CECE"/>
              <w:right w:val="single" w:sz="4" w:space="0" w:color="D0CECE"/>
            </w:tcBorders>
          </w:tcPr>
          <w:p w14:paraId="065DB35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w:t>
            </w:r>
          </w:p>
        </w:tc>
        <w:tc>
          <w:tcPr>
            <w:tcW w:w="654" w:type="pct"/>
            <w:tcBorders>
              <w:top w:val="single" w:sz="4" w:space="0" w:color="D0CECE"/>
              <w:left w:val="single" w:sz="4" w:space="0" w:color="D0CECE"/>
              <w:bottom w:val="single" w:sz="4" w:space="0" w:color="D0CECE"/>
              <w:right w:val="single" w:sz="4" w:space="0" w:color="D0CECE"/>
            </w:tcBorders>
          </w:tcPr>
          <w:p w14:paraId="53B525D5"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Selector</w:t>
            </w:r>
          </w:p>
        </w:tc>
        <w:tc>
          <w:tcPr>
            <w:tcW w:w="1475" w:type="pct"/>
            <w:tcBorders>
              <w:top w:val="single" w:sz="4" w:space="0" w:color="D0CECE"/>
              <w:left w:val="single" w:sz="4" w:space="0" w:color="D0CECE"/>
              <w:bottom w:val="single" w:sz="4" w:space="0" w:color="D0CECE"/>
              <w:right w:val="single" w:sz="4" w:space="0" w:color="D0CECE"/>
            </w:tcBorders>
          </w:tcPr>
          <w:p w14:paraId="67793C6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Đơn vị tính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3110694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06EE816" w14:textId="77777777" w:rsidTr="001D41A2">
        <w:tc>
          <w:tcPr>
            <w:tcW w:w="313" w:type="pct"/>
            <w:vMerge/>
            <w:tcBorders>
              <w:left w:val="single" w:sz="4" w:space="0" w:color="D0CECE"/>
              <w:right w:val="single" w:sz="4" w:space="0" w:color="D0CECE"/>
            </w:tcBorders>
          </w:tcPr>
          <w:p w14:paraId="6FCD0B85"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283FEE0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6.3</w:t>
            </w:r>
          </w:p>
        </w:tc>
        <w:tc>
          <w:tcPr>
            <w:tcW w:w="1159" w:type="pct"/>
            <w:tcBorders>
              <w:top w:val="single" w:sz="4" w:space="0" w:color="D0CECE"/>
              <w:left w:val="single" w:sz="4" w:space="0" w:color="D0CECE"/>
              <w:bottom w:val="single" w:sz="4" w:space="0" w:color="D0CECE"/>
              <w:right w:val="single" w:sz="4" w:space="0" w:color="D0CECE"/>
            </w:tcBorders>
          </w:tcPr>
          <w:p w14:paraId="379BF83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interest</w:t>
            </w:r>
          </w:p>
        </w:tc>
        <w:tc>
          <w:tcPr>
            <w:tcW w:w="654" w:type="pct"/>
            <w:tcBorders>
              <w:top w:val="single" w:sz="4" w:space="0" w:color="D0CECE"/>
              <w:left w:val="single" w:sz="4" w:space="0" w:color="D0CECE"/>
              <w:bottom w:val="single" w:sz="4" w:space="0" w:color="D0CECE"/>
              <w:right w:val="single" w:sz="4" w:space="0" w:color="D0CECE"/>
            </w:tcBorders>
          </w:tcPr>
          <w:p w14:paraId="758EE04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475" w:type="pct"/>
            <w:tcBorders>
              <w:top w:val="single" w:sz="4" w:space="0" w:color="D0CECE"/>
              <w:left w:val="single" w:sz="4" w:space="0" w:color="D0CECE"/>
              <w:bottom w:val="single" w:sz="4" w:space="0" w:color="D0CECE"/>
              <w:right w:val="single" w:sz="4" w:space="0" w:color="D0CECE"/>
            </w:tcBorders>
          </w:tcPr>
          <w:p w14:paraId="053ECC6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Phần trăm lợi nhuận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55343F5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70E3D82" w14:textId="77777777" w:rsidTr="001D41A2">
        <w:tc>
          <w:tcPr>
            <w:tcW w:w="313" w:type="pct"/>
            <w:vMerge/>
            <w:tcBorders>
              <w:left w:val="single" w:sz="4" w:space="0" w:color="D0CECE"/>
              <w:right w:val="single" w:sz="4" w:space="0" w:color="D0CECE"/>
            </w:tcBorders>
          </w:tcPr>
          <w:p w14:paraId="49CA7B05"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77DE3F4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6.4</w:t>
            </w:r>
          </w:p>
        </w:tc>
        <w:tc>
          <w:tcPr>
            <w:tcW w:w="1159" w:type="pct"/>
            <w:tcBorders>
              <w:top w:val="single" w:sz="4" w:space="0" w:color="D0CECE"/>
              <w:left w:val="single" w:sz="4" w:space="0" w:color="D0CECE"/>
              <w:bottom w:val="single" w:sz="4" w:space="0" w:color="D0CECE"/>
              <w:right w:val="single" w:sz="4" w:space="0" w:color="D0CECE"/>
            </w:tcBorders>
          </w:tcPr>
          <w:p w14:paraId="242ED6D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closeButton</w:t>
            </w:r>
          </w:p>
        </w:tc>
        <w:tc>
          <w:tcPr>
            <w:tcW w:w="654" w:type="pct"/>
            <w:tcBorders>
              <w:top w:val="single" w:sz="4" w:space="0" w:color="D0CECE"/>
              <w:left w:val="single" w:sz="4" w:space="0" w:color="D0CECE"/>
              <w:bottom w:val="single" w:sz="4" w:space="0" w:color="D0CECE"/>
              <w:right w:val="single" w:sz="4" w:space="0" w:color="D0CECE"/>
            </w:tcBorders>
          </w:tcPr>
          <w:p w14:paraId="33F5EC8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7C7F9D67" w14:textId="33700650" w:rsidR="001D41A2" w:rsidRPr="00E17AEE" w:rsidRDefault="00E17AEE" w:rsidP="001D41A2">
            <w:pPr>
              <w:spacing w:before="40" w:after="40" w:line="300" w:lineRule="auto"/>
              <w:contextualSpacing/>
              <w:rPr>
                <w:rFonts w:eastAsia="Calibri" w:cs="Arial"/>
                <w:noProof/>
                <w:color w:val="171717"/>
                <w:sz w:val="26"/>
                <w:szCs w:val="26"/>
              </w:rPr>
            </w:pPr>
            <w:r>
              <w:rPr>
                <w:rFonts w:eastAsia="Calibri" w:cs="Arial"/>
                <w:noProof/>
                <w:color w:val="171717"/>
                <w:sz w:val="26"/>
                <w:szCs w:val="26"/>
              </w:rPr>
              <w:t>Đóng popup thêm mới loại sản phẩm</w:t>
            </w:r>
          </w:p>
        </w:tc>
        <w:tc>
          <w:tcPr>
            <w:tcW w:w="1059" w:type="pct"/>
            <w:tcBorders>
              <w:top w:val="single" w:sz="4" w:space="0" w:color="D0CECE"/>
              <w:left w:val="single" w:sz="4" w:space="0" w:color="D0CECE"/>
              <w:bottom w:val="single" w:sz="4" w:space="0" w:color="D0CECE"/>
              <w:right w:val="single" w:sz="4" w:space="0" w:color="D0CECE"/>
            </w:tcBorders>
          </w:tcPr>
          <w:p w14:paraId="46C6789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1F9756B" w14:textId="77777777" w:rsidTr="001D41A2">
        <w:tc>
          <w:tcPr>
            <w:tcW w:w="313" w:type="pct"/>
            <w:vMerge/>
            <w:tcBorders>
              <w:left w:val="single" w:sz="4" w:space="0" w:color="D0CECE"/>
              <w:bottom w:val="single" w:sz="4" w:space="0" w:color="D0CECE"/>
              <w:right w:val="single" w:sz="4" w:space="0" w:color="D0CECE"/>
            </w:tcBorders>
          </w:tcPr>
          <w:p w14:paraId="085A8497"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139D389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6.5</w:t>
            </w:r>
          </w:p>
        </w:tc>
        <w:tc>
          <w:tcPr>
            <w:tcW w:w="1159" w:type="pct"/>
            <w:tcBorders>
              <w:top w:val="single" w:sz="4" w:space="0" w:color="D0CECE"/>
              <w:left w:val="single" w:sz="4" w:space="0" w:color="D0CECE"/>
              <w:bottom w:val="single" w:sz="4" w:space="0" w:color="D0CECE"/>
              <w:right w:val="single" w:sz="4" w:space="0" w:color="D0CECE"/>
            </w:tcBorders>
          </w:tcPr>
          <w:p w14:paraId="119111B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654" w:type="pct"/>
            <w:tcBorders>
              <w:top w:val="single" w:sz="4" w:space="0" w:color="D0CECE"/>
              <w:left w:val="single" w:sz="4" w:space="0" w:color="D0CECE"/>
              <w:bottom w:val="single" w:sz="4" w:space="0" w:color="D0CECE"/>
              <w:right w:val="single" w:sz="4" w:space="0" w:color="D0CECE"/>
            </w:tcBorders>
          </w:tcPr>
          <w:p w14:paraId="05613B9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7E3742AD" w14:textId="29F6DC5C" w:rsidR="001D41A2" w:rsidRPr="00E17AEE" w:rsidRDefault="00E17AEE" w:rsidP="001D41A2">
            <w:pPr>
              <w:spacing w:before="40" w:after="40" w:line="300" w:lineRule="auto"/>
              <w:contextualSpacing/>
              <w:rPr>
                <w:rFonts w:eastAsia="Calibri" w:cs="Arial"/>
                <w:noProof/>
                <w:color w:val="171717"/>
                <w:sz w:val="26"/>
                <w:szCs w:val="26"/>
              </w:rPr>
            </w:pPr>
            <w:r>
              <w:rPr>
                <w:rFonts w:eastAsia="Calibri" w:cs="Arial"/>
                <w:noProof/>
                <w:color w:val="171717"/>
                <w:sz w:val="26"/>
                <w:szCs w:val="26"/>
              </w:rPr>
              <w:t>Thêm mới các thông tin loại sản phẩm đã nhập vào cơ sở dữ liệu</w:t>
            </w:r>
          </w:p>
        </w:tc>
        <w:tc>
          <w:tcPr>
            <w:tcW w:w="1059" w:type="pct"/>
            <w:tcBorders>
              <w:top w:val="single" w:sz="4" w:space="0" w:color="D0CECE"/>
              <w:left w:val="single" w:sz="4" w:space="0" w:color="D0CECE"/>
              <w:bottom w:val="single" w:sz="4" w:space="0" w:color="D0CECE"/>
              <w:right w:val="single" w:sz="4" w:space="0" w:color="D0CECE"/>
            </w:tcBorders>
          </w:tcPr>
          <w:p w14:paraId="2905E39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37FB209" w14:textId="77777777" w:rsidTr="001D41A2">
        <w:tc>
          <w:tcPr>
            <w:tcW w:w="313" w:type="pct"/>
            <w:tcBorders>
              <w:top w:val="single" w:sz="4" w:space="0" w:color="D0CECE"/>
              <w:left w:val="single" w:sz="4" w:space="0" w:color="D0CECE"/>
              <w:bottom w:val="single" w:sz="4" w:space="0" w:color="D0CECE"/>
              <w:right w:val="single" w:sz="4" w:space="0" w:color="D0CECE"/>
            </w:tcBorders>
          </w:tcPr>
          <w:p w14:paraId="3A1A67F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7</w:t>
            </w:r>
          </w:p>
        </w:tc>
        <w:tc>
          <w:tcPr>
            <w:tcW w:w="1499" w:type="pct"/>
            <w:gridSpan w:val="2"/>
            <w:tcBorders>
              <w:top w:val="single" w:sz="4" w:space="0" w:color="D0CECE"/>
              <w:left w:val="single" w:sz="4" w:space="0" w:color="D0CECE"/>
              <w:bottom w:val="single" w:sz="4" w:space="0" w:color="D0CECE"/>
              <w:right w:val="single" w:sz="4" w:space="0" w:color="D0CECE"/>
            </w:tcBorders>
          </w:tcPr>
          <w:p w14:paraId="2213E76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tableContainer</w:t>
            </w:r>
          </w:p>
        </w:tc>
        <w:tc>
          <w:tcPr>
            <w:tcW w:w="654" w:type="pct"/>
            <w:tcBorders>
              <w:top w:val="single" w:sz="4" w:space="0" w:color="D0CECE"/>
              <w:left w:val="single" w:sz="4" w:space="0" w:color="D0CECE"/>
              <w:bottom w:val="single" w:sz="4" w:space="0" w:color="D0CECE"/>
              <w:right w:val="single" w:sz="4" w:space="0" w:color="D0CECE"/>
            </w:tcBorders>
          </w:tcPr>
          <w:p w14:paraId="70A1C88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Container</w:t>
            </w:r>
          </w:p>
        </w:tc>
        <w:tc>
          <w:tcPr>
            <w:tcW w:w="1475" w:type="pct"/>
            <w:tcBorders>
              <w:top w:val="single" w:sz="4" w:space="0" w:color="D0CECE"/>
              <w:left w:val="single" w:sz="4" w:space="0" w:color="D0CECE"/>
              <w:bottom w:val="single" w:sz="4" w:space="0" w:color="D0CECE"/>
              <w:right w:val="single" w:sz="4" w:space="0" w:color="D0CECE"/>
            </w:tcBorders>
          </w:tcPr>
          <w:p w14:paraId="099739B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Hiển thị các </w:t>
            </w:r>
            <w:r w:rsidRPr="003F49EA">
              <w:rPr>
                <w:rFonts w:eastAsia="Calibri" w:cs="Arial"/>
                <w:noProof/>
                <w:color w:val="171717"/>
                <w:sz w:val="26"/>
                <w:szCs w:val="26"/>
                <w:lang w:val="en-GB"/>
              </w:rPr>
              <w:t>loại sản phẩm</w:t>
            </w:r>
            <w:r w:rsidRPr="003F49EA">
              <w:rPr>
                <w:rFonts w:eastAsia="Calibri" w:cs="Arial"/>
                <w:noProof/>
                <w:color w:val="171717"/>
                <w:sz w:val="26"/>
                <w:szCs w:val="26"/>
                <w:lang w:val="vi-VN"/>
              </w:rPr>
              <w:t xml:space="preserve"> trong database.</w:t>
            </w:r>
          </w:p>
        </w:tc>
        <w:tc>
          <w:tcPr>
            <w:tcW w:w="1059" w:type="pct"/>
            <w:tcBorders>
              <w:top w:val="single" w:sz="4" w:space="0" w:color="D0CECE"/>
              <w:left w:val="single" w:sz="4" w:space="0" w:color="D0CECE"/>
              <w:bottom w:val="single" w:sz="4" w:space="0" w:color="D0CECE"/>
              <w:right w:val="single" w:sz="4" w:space="0" w:color="D0CECE"/>
            </w:tcBorders>
          </w:tcPr>
          <w:p w14:paraId="098DE46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A4670F5" w14:textId="77777777" w:rsidTr="001D41A2">
        <w:tc>
          <w:tcPr>
            <w:tcW w:w="313" w:type="pct"/>
            <w:tcBorders>
              <w:top w:val="single" w:sz="4" w:space="0" w:color="D0CECE"/>
              <w:left w:val="single" w:sz="4" w:space="0" w:color="D0CECE"/>
              <w:bottom w:val="single" w:sz="4" w:space="0" w:color="D0CECE"/>
              <w:right w:val="single" w:sz="4" w:space="0" w:color="D0CECE"/>
            </w:tcBorders>
          </w:tcPr>
          <w:p w14:paraId="74DDD7B6"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8</w:t>
            </w:r>
          </w:p>
        </w:tc>
        <w:tc>
          <w:tcPr>
            <w:tcW w:w="1499" w:type="pct"/>
            <w:gridSpan w:val="2"/>
            <w:tcBorders>
              <w:top w:val="single" w:sz="4" w:space="0" w:color="D0CECE"/>
              <w:left w:val="single" w:sz="4" w:space="0" w:color="D0CECE"/>
              <w:bottom w:val="single" w:sz="4" w:space="0" w:color="D0CECE"/>
              <w:right w:val="single" w:sz="4" w:space="0" w:color="D0CECE"/>
            </w:tcBorders>
          </w:tcPr>
          <w:p w14:paraId="7DA9562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editButton</w:t>
            </w:r>
          </w:p>
        </w:tc>
        <w:tc>
          <w:tcPr>
            <w:tcW w:w="654" w:type="pct"/>
            <w:tcBorders>
              <w:top w:val="single" w:sz="4" w:space="0" w:color="D0CECE"/>
              <w:left w:val="single" w:sz="4" w:space="0" w:color="D0CECE"/>
              <w:bottom w:val="single" w:sz="4" w:space="0" w:color="D0CECE"/>
              <w:right w:val="single" w:sz="4" w:space="0" w:color="D0CECE"/>
            </w:tcBorders>
          </w:tcPr>
          <w:p w14:paraId="645B0BE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13E39E5E" w14:textId="114153F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 xml:space="preserve">Hiển thị </w:t>
            </w:r>
            <w:r w:rsidR="00E17AEE">
              <w:rPr>
                <w:rFonts w:eastAsia="Times New Roman" w:cs="Times New Roman"/>
                <w:noProof/>
                <w:color w:val="171717"/>
                <w:sz w:val="26"/>
                <w:szCs w:val="26"/>
              </w:rPr>
              <w:t>popup</w:t>
            </w:r>
            <w:r w:rsidRPr="003F49EA">
              <w:rPr>
                <w:rFonts w:eastAsia="Times New Roman" w:cs="Times New Roman"/>
                <w:noProof/>
                <w:color w:val="171717"/>
                <w:sz w:val="26"/>
                <w:szCs w:val="26"/>
                <w:lang w:val="vi-VN"/>
              </w:rPr>
              <w:t xml:space="preserve"> </w:t>
            </w:r>
            <w:r w:rsidRPr="003F49EA">
              <w:rPr>
                <w:rFonts w:eastAsia="Times New Roman" w:cs="Times New Roman"/>
                <w:noProof/>
                <w:color w:val="171717"/>
                <w:sz w:val="26"/>
                <w:szCs w:val="26"/>
                <w:lang w:val="en-GB"/>
              </w:rPr>
              <w:t>chỉnh sửa loại</w:t>
            </w:r>
            <w:r w:rsidRPr="003F49EA">
              <w:rPr>
                <w:rFonts w:eastAsia="Times New Roman" w:cs="Times New Roman"/>
                <w:noProof/>
                <w:color w:val="171717"/>
                <w:sz w:val="26"/>
                <w:szCs w:val="26"/>
                <w:lang w:val="vi-VN"/>
              </w:rPr>
              <w:t xml:space="preserve"> sản phẩm.</w:t>
            </w:r>
          </w:p>
        </w:tc>
        <w:tc>
          <w:tcPr>
            <w:tcW w:w="1059" w:type="pct"/>
            <w:tcBorders>
              <w:top w:val="single" w:sz="4" w:space="0" w:color="D0CECE"/>
              <w:left w:val="single" w:sz="4" w:space="0" w:color="D0CECE"/>
              <w:bottom w:val="single" w:sz="4" w:space="0" w:color="D0CECE"/>
              <w:right w:val="single" w:sz="4" w:space="0" w:color="D0CECE"/>
            </w:tcBorders>
          </w:tcPr>
          <w:p w14:paraId="1E3F37A5" w14:textId="29187736" w:rsidR="001D41A2" w:rsidRPr="003F49EA" w:rsidRDefault="001D41A2" w:rsidP="001D41A2">
            <w:pPr>
              <w:spacing w:before="40" w:after="40" w:line="300" w:lineRule="auto"/>
              <w:contextualSpacing/>
              <w:rPr>
                <w:rFonts w:eastAsia="Calibri" w:cs="Arial"/>
                <w:noProof/>
                <w:color w:val="171717"/>
                <w:sz w:val="26"/>
                <w:szCs w:val="26"/>
                <w:lang w:val="en-GB"/>
              </w:rPr>
            </w:pPr>
          </w:p>
        </w:tc>
      </w:tr>
      <w:tr w:rsidR="001D41A2" w:rsidRPr="001D41A2" w14:paraId="6B57EBFD" w14:textId="77777777" w:rsidTr="001D41A2">
        <w:tc>
          <w:tcPr>
            <w:tcW w:w="313" w:type="pct"/>
            <w:vMerge w:val="restart"/>
            <w:tcBorders>
              <w:top w:val="single" w:sz="4" w:space="0" w:color="D0CECE"/>
              <w:left w:val="single" w:sz="4" w:space="0" w:color="D0CECE"/>
              <w:right w:val="single" w:sz="4" w:space="0" w:color="D0CECE"/>
            </w:tcBorders>
          </w:tcPr>
          <w:p w14:paraId="7B6853CC"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6C63AF6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8.1</w:t>
            </w:r>
          </w:p>
        </w:tc>
        <w:tc>
          <w:tcPr>
            <w:tcW w:w="1159" w:type="pct"/>
            <w:tcBorders>
              <w:top w:val="single" w:sz="4" w:space="0" w:color="D0CECE"/>
              <w:left w:val="single" w:sz="4" w:space="0" w:color="D0CECE"/>
              <w:bottom w:val="single" w:sz="4" w:space="0" w:color="D0CECE"/>
              <w:right w:val="single" w:sz="4" w:space="0" w:color="D0CECE"/>
            </w:tcBorders>
          </w:tcPr>
          <w:p w14:paraId="474D94E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productTypeName</w:t>
            </w:r>
          </w:p>
        </w:tc>
        <w:tc>
          <w:tcPr>
            <w:tcW w:w="654" w:type="pct"/>
            <w:tcBorders>
              <w:top w:val="single" w:sz="4" w:space="0" w:color="D0CECE"/>
              <w:left w:val="single" w:sz="4" w:space="0" w:color="D0CECE"/>
              <w:bottom w:val="single" w:sz="4" w:space="0" w:color="D0CECE"/>
              <w:right w:val="single" w:sz="4" w:space="0" w:color="D0CECE"/>
            </w:tcBorders>
          </w:tcPr>
          <w:p w14:paraId="0655631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475" w:type="pct"/>
            <w:tcBorders>
              <w:top w:val="single" w:sz="4" w:space="0" w:color="D0CECE"/>
              <w:left w:val="single" w:sz="4" w:space="0" w:color="D0CECE"/>
              <w:bottom w:val="single" w:sz="4" w:space="0" w:color="D0CECE"/>
              <w:right w:val="single" w:sz="4" w:space="0" w:color="D0CECE"/>
            </w:tcBorders>
          </w:tcPr>
          <w:p w14:paraId="14C6492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Tên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15F1766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A3FB88D" w14:textId="77777777" w:rsidTr="001D41A2">
        <w:tc>
          <w:tcPr>
            <w:tcW w:w="313" w:type="pct"/>
            <w:vMerge/>
            <w:tcBorders>
              <w:left w:val="single" w:sz="4" w:space="0" w:color="D0CECE"/>
              <w:right w:val="single" w:sz="4" w:space="0" w:color="D0CECE"/>
            </w:tcBorders>
          </w:tcPr>
          <w:p w14:paraId="270526F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0BB3EA4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8.2</w:t>
            </w:r>
          </w:p>
        </w:tc>
        <w:tc>
          <w:tcPr>
            <w:tcW w:w="1159" w:type="pct"/>
            <w:tcBorders>
              <w:top w:val="single" w:sz="4" w:space="0" w:color="D0CECE"/>
              <w:left w:val="single" w:sz="4" w:space="0" w:color="D0CECE"/>
              <w:bottom w:val="single" w:sz="4" w:space="0" w:color="D0CECE"/>
              <w:right w:val="single" w:sz="4" w:space="0" w:color="D0CECE"/>
            </w:tcBorders>
          </w:tcPr>
          <w:p w14:paraId="102E9F6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w:t>
            </w:r>
          </w:p>
        </w:tc>
        <w:tc>
          <w:tcPr>
            <w:tcW w:w="654" w:type="pct"/>
            <w:tcBorders>
              <w:top w:val="single" w:sz="4" w:space="0" w:color="D0CECE"/>
              <w:left w:val="single" w:sz="4" w:space="0" w:color="D0CECE"/>
              <w:bottom w:val="single" w:sz="4" w:space="0" w:color="D0CECE"/>
              <w:right w:val="single" w:sz="4" w:space="0" w:color="D0CECE"/>
            </w:tcBorders>
          </w:tcPr>
          <w:p w14:paraId="67A4DE98"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Selector</w:t>
            </w:r>
          </w:p>
        </w:tc>
        <w:tc>
          <w:tcPr>
            <w:tcW w:w="1475" w:type="pct"/>
            <w:tcBorders>
              <w:top w:val="single" w:sz="4" w:space="0" w:color="D0CECE"/>
              <w:left w:val="single" w:sz="4" w:space="0" w:color="D0CECE"/>
              <w:bottom w:val="single" w:sz="4" w:space="0" w:color="D0CECE"/>
              <w:right w:val="single" w:sz="4" w:space="0" w:color="D0CECE"/>
            </w:tcBorders>
          </w:tcPr>
          <w:p w14:paraId="3AFC5A5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Đơn vị tính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7E219AE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B34B57D" w14:textId="77777777" w:rsidTr="001D41A2">
        <w:tc>
          <w:tcPr>
            <w:tcW w:w="313" w:type="pct"/>
            <w:vMerge/>
            <w:tcBorders>
              <w:left w:val="single" w:sz="4" w:space="0" w:color="D0CECE"/>
              <w:right w:val="single" w:sz="4" w:space="0" w:color="D0CECE"/>
            </w:tcBorders>
          </w:tcPr>
          <w:p w14:paraId="2997DB28"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41BF508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8.3</w:t>
            </w:r>
          </w:p>
        </w:tc>
        <w:tc>
          <w:tcPr>
            <w:tcW w:w="1159" w:type="pct"/>
            <w:tcBorders>
              <w:top w:val="single" w:sz="4" w:space="0" w:color="D0CECE"/>
              <w:left w:val="single" w:sz="4" w:space="0" w:color="D0CECE"/>
              <w:bottom w:val="single" w:sz="4" w:space="0" w:color="D0CECE"/>
              <w:right w:val="single" w:sz="4" w:space="0" w:color="D0CECE"/>
            </w:tcBorders>
          </w:tcPr>
          <w:p w14:paraId="6380C0A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interest</w:t>
            </w:r>
          </w:p>
        </w:tc>
        <w:tc>
          <w:tcPr>
            <w:tcW w:w="654" w:type="pct"/>
            <w:tcBorders>
              <w:top w:val="single" w:sz="4" w:space="0" w:color="D0CECE"/>
              <w:left w:val="single" w:sz="4" w:space="0" w:color="D0CECE"/>
              <w:bottom w:val="single" w:sz="4" w:space="0" w:color="D0CECE"/>
              <w:right w:val="single" w:sz="4" w:space="0" w:color="D0CECE"/>
            </w:tcBorders>
          </w:tcPr>
          <w:p w14:paraId="5D6AB0C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475" w:type="pct"/>
            <w:tcBorders>
              <w:top w:val="single" w:sz="4" w:space="0" w:color="D0CECE"/>
              <w:left w:val="single" w:sz="4" w:space="0" w:color="D0CECE"/>
              <w:bottom w:val="single" w:sz="4" w:space="0" w:color="D0CECE"/>
              <w:right w:val="single" w:sz="4" w:space="0" w:color="D0CECE"/>
            </w:tcBorders>
          </w:tcPr>
          <w:p w14:paraId="610DEA9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Phần trăm lợi nhuận của loại sản phẩm mới</w:t>
            </w:r>
          </w:p>
        </w:tc>
        <w:tc>
          <w:tcPr>
            <w:tcW w:w="1059" w:type="pct"/>
            <w:tcBorders>
              <w:top w:val="single" w:sz="4" w:space="0" w:color="D0CECE"/>
              <w:left w:val="single" w:sz="4" w:space="0" w:color="D0CECE"/>
              <w:bottom w:val="single" w:sz="4" w:space="0" w:color="D0CECE"/>
              <w:right w:val="single" w:sz="4" w:space="0" w:color="D0CECE"/>
            </w:tcBorders>
          </w:tcPr>
          <w:p w14:paraId="6DEE54B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B294E91" w14:textId="77777777" w:rsidTr="001D41A2">
        <w:tc>
          <w:tcPr>
            <w:tcW w:w="313" w:type="pct"/>
            <w:vMerge/>
            <w:tcBorders>
              <w:left w:val="single" w:sz="4" w:space="0" w:color="D0CECE"/>
              <w:right w:val="single" w:sz="4" w:space="0" w:color="D0CECE"/>
            </w:tcBorders>
          </w:tcPr>
          <w:p w14:paraId="6023617D"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485FD39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8.4</w:t>
            </w:r>
          </w:p>
        </w:tc>
        <w:tc>
          <w:tcPr>
            <w:tcW w:w="1159" w:type="pct"/>
            <w:tcBorders>
              <w:top w:val="single" w:sz="4" w:space="0" w:color="D0CECE"/>
              <w:left w:val="single" w:sz="4" w:space="0" w:color="D0CECE"/>
              <w:bottom w:val="single" w:sz="4" w:space="0" w:color="D0CECE"/>
              <w:right w:val="single" w:sz="4" w:space="0" w:color="D0CECE"/>
            </w:tcBorders>
          </w:tcPr>
          <w:p w14:paraId="1F45709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closeButton</w:t>
            </w:r>
          </w:p>
        </w:tc>
        <w:tc>
          <w:tcPr>
            <w:tcW w:w="654" w:type="pct"/>
            <w:tcBorders>
              <w:top w:val="single" w:sz="4" w:space="0" w:color="D0CECE"/>
              <w:left w:val="single" w:sz="4" w:space="0" w:color="D0CECE"/>
              <w:bottom w:val="single" w:sz="4" w:space="0" w:color="D0CECE"/>
              <w:right w:val="single" w:sz="4" w:space="0" w:color="D0CECE"/>
            </w:tcBorders>
          </w:tcPr>
          <w:p w14:paraId="45FD5328"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226BFA81" w14:textId="3D92597A" w:rsidR="001D41A2" w:rsidRPr="00E17AEE" w:rsidRDefault="00E17AEE" w:rsidP="001D41A2">
            <w:pPr>
              <w:spacing w:before="40" w:after="40" w:line="300" w:lineRule="auto"/>
              <w:contextualSpacing/>
              <w:rPr>
                <w:rFonts w:eastAsia="Calibri" w:cs="Arial"/>
                <w:noProof/>
                <w:color w:val="171717"/>
                <w:sz w:val="26"/>
                <w:szCs w:val="26"/>
              </w:rPr>
            </w:pPr>
            <w:r>
              <w:rPr>
                <w:rFonts w:eastAsia="Calibri" w:cs="Arial"/>
                <w:noProof/>
                <w:color w:val="171717"/>
                <w:sz w:val="26"/>
                <w:szCs w:val="26"/>
              </w:rPr>
              <w:t>Đóng popup chỉnh sửa loại sản phẩm</w:t>
            </w:r>
          </w:p>
        </w:tc>
        <w:tc>
          <w:tcPr>
            <w:tcW w:w="1059" w:type="pct"/>
            <w:tcBorders>
              <w:top w:val="single" w:sz="4" w:space="0" w:color="D0CECE"/>
              <w:left w:val="single" w:sz="4" w:space="0" w:color="D0CECE"/>
              <w:bottom w:val="single" w:sz="4" w:space="0" w:color="D0CECE"/>
              <w:right w:val="single" w:sz="4" w:space="0" w:color="D0CECE"/>
            </w:tcBorders>
          </w:tcPr>
          <w:p w14:paraId="2375D99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67899DF" w14:textId="77777777" w:rsidTr="001D41A2">
        <w:tc>
          <w:tcPr>
            <w:tcW w:w="313" w:type="pct"/>
            <w:vMerge/>
            <w:tcBorders>
              <w:left w:val="single" w:sz="4" w:space="0" w:color="D0CECE"/>
              <w:bottom w:val="single" w:sz="4" w:space="0" w:color="D0CECE"/>
              <w:right w:val="single" w:sz="4" w:space="0" w:color="D0CECE"/>
            </w:tcBorders>
          </w:tcPr>
          <w:p w14:paraId="7AB81346"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40" w:type="pct"/>
            <w:tcBorders>
              <w:top w:val="single" w:sz="4" w:space="0" w:color="D0CECE"/>
              <w:left w:val="single" w:sz="4" w:space="0" w:color="D0CECE"/>
              <w:bottom w:val="single" w:sz="4" w:space="0" w:color="D0CECE"/>
              <w:right w:val="single" w:sz="4" w:space="0" w:color="D0CECE"/>
            </w:tcBorders>
          </w:tcPr>
          <w:p w14:paraId="02C8555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8.5</w:t>
            </w:r>
          </w:p>
        </w:tc>
        <w:tc>
          <w:tcPr>
            <w:tcW w:w="1159" w:type="pct"/>
            <w:tcBorders>
              <w:top w:val="single" w:sz="4" w:space="0" w:color="D0CECE"/>
              <w:left w:val="single" w:sz="4" w:space="0" w:color="D0CECE"/>
              <w:bottom w:val="single" w:sz="4" w:space="0" w:color="D0CECE"/>
              <w:right w:val="single" w:sz="4" w:space="0" w:color="D0CECE"/>
            </w:tcBorders>
          </w:tcPr>
          <w:p w14:paraId="5A7F06F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654" w:type="pct"/>
            <w:tcBorders>
              <w:top w:val="single" w:sz="4" w:space="0" w:color="D0CECE"/>
              <w:left w:val="single" w:sz="4" w:space="0" w:color="D0CECE"/>
              <w:bottom w:val="single" w:sz="4" w:space="0" w:color="D0CECE"/>
              <w:right w:val="single" w:sz="4" w:space="0" w:color="D0CECE"/>
            </w:tcBorders>
          </w:tcPr>
          <w:p w14:paraId="563BA83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49B25A4B" w14:textId="617EDD9C" w:rsidR="001D41A2" w:rsidRPr="00E17AEE" w:rsidRDefault="00E17AEE" w:rsidP="001D41A2">
            <w:pPr>
              <w:spacing w:before="40" w:after="40" w:line="300" w:lineRule="auto"/>
              <w:contextualSpacing/>
              <w:rPr>
                <w:rFonts w:eastAsia="Calibri" w:cs="Arial"/>
                <w:noProof/>
                <w:color w:val="171717"/>
                <w:sz w:val="26"/>
                <w:szCs w:val="26"/>
              </w:rPr>
            </w:pPr>
            <w:r>
              <w:rPr>
                <w:rFonts w:eastAsia="Calibri" w:cs="Arial"/>
                <w:noProof/>
                <w:color w:val="171717"/>
                <w:sz w:val="26"/>
                <w:szCs w:val="26"/>
              </w:rPr>
              <w:t>Xác nhận thêm mới loại sản phẩm đã nhập vào cơ sở dữ liệu</w:t>
            </w:r>
          </w:p>
        </w:tc>
        <w:tc>
          <w:tcPr>
            <w:tcW w:w="1059" w:type="pct"/>
            <w:tcBorders>
              <w:top w:val="single" w:sz="4" w:space="0" w:color="D0CECE"/>
              <w:left w:val="single" w:sz="4" w:space="0" w:color="D0CECE"/>
              <w:bottom w:val="single" w:sz="4" w:space="0" w:color="D0CECE"/>
              <w:right w:val="single" w:sz="4" w:space="0" w:color="D0CECE"/>
            </w:tcBorders>
          </w:tcPr>
          <w:p w14:paraId="5A3ECE2E"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24E64FC" w14:textId="77777777" w:rsidTr="001D41A2">
        <w:tc>
          <w:tcPr>
            <w:tcW w:w="313" w:type="pct"/>
            <w:tcBorders>
              <w:top w:val="single" w:sz="4" w:space="0" w:color="D0CECE"/>
              <w:left w:val="single" w:sz="4" w:space="0" w:color="D0CECE"/>
              <w:bottom w:val="single" w:sz="4" w:space="0" w:color="D0CECE"/>
              <w:right w:val="single" w:sz="4" w:space="0" w:color="D0CECE"/>
            </w:tcBorders>
          </w:tcPr>
          <w:p w14:paraId="4BB3CDB6"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9</w:t>
            </w:r>
          </w:p>
        </w:tc>
        <w:tc>
          <w:tcPr>
            <w:tcW w:w="1499" w:type="pct"/>
            <w:gridSpan w:val="2"/>
            <w:tcBorders>
              <w:top w:val="single" w:sz="4" w:space="0" w:color="D0CECE"/>
              <w:left w:val="single" w:sz="4" w:space="0" w:color="D0CECE"/>
              <w:bottom w:val="single" w:sz="4" w:space="0" w:color="D0CECE"/>
              <w:right w:val="single" w:sz="4" w:space="0" w:color="D0CECE"/>
            </w:tcBorders>
          </w:tcPr>
          <w:p w14:paraId="4BE7A6D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deleteButton</w:t>
            </w:r>
          </w:p>
        </w:tc>
        <w:tc>
          <w:tcPr>
            <w:tcW w:w="654" w:type="pct"/>
            <w:tcBorders>
              <w:top w:val="single" w:sz="4" w:space="0" w:color="D0CECE"/>
              <w:left w:val="single" w:sz="4" w:space="0" w:color="D0CECE"/>
              <w:bottom w:val="single" w:sz="4" w:space="0" w:color="D0CECE"/>
              <w:right w:val="single" w:sz="4" w:space="0" w:color="D0CECE"/>
            </w:tcBorders>
          </w:tcPr>
          <w:p w14:paraId="10F788C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475" w:type="pct"/>
            <w:tcBorders>
              <w:top w:val="single" w:sz="4" w:space="0" w:color="D0CECE"/>
              <w:left w:val="single" w:sz="4" w:space="0" w:color="D0CECE"/>
              <w:bottom w:val="single" w:sz="4" w:space="0" w:color="D0CECE"/>
              <w:right w:val="single" w:sz="4" w:space="0" w:color="D0CECE"/>
            </w:tcBorders>
          </w:tcPr>
          <w:p w14:paraId="03460C04" w14:textId="077581A5" w:rsidR="001D41A2" w:rsidRPr="00E17AEE" w:rsidRDefault="00E17AEE" w:rsidP="001D41A2">
            <w:pPr>
              <w:spacing w:before="40" w:after="40" w:line="300" w:lineRule="auto"/>
              <w:contextualSpacing/>
              <w:rPr>
                <w:rFonts w:eastAsia="Calibri" w:cs="Arial"/>
                <w:noProof/>
                <w:color w:val="171717"/>
                <w:sz w:val="26"/>
                <w:szCs w:val="26"/>
              </w:rPr>
            </w:pPr>
            <w:r>
              <w:rPr>
                <w:rFonts w:eastAsia="Calibri" w:cs="Arial"/>
                <w:noProof/>
                <w:color w:val="171717"/>
                <w:sz w:val="26"/>
                <w:szCs w:val="26"/>
              </w:rPr>
              <w:t>Xóa loại sản phẩm trong database</w:t>
            </w:r>
          </w:p>
        </w:tc>
        <w:tc>
          <w:tcPr>
            <w:tcW w:w="1059" w:type="pct"/>
            <w:tcBorders>
              <w:top w:val="single" w:sz="4" w:space="0" w:color="D0CECE"/>
              <w:left w:val="single" w:sz="4" w:space="0" w:color="D0CECE"/>
              <w:bottom w:val="single" w:sz="4" w:space="0" w:color="D0CECE"/>
              <w:right w:val="single" w:sz="4" w:space="0" w:color="D0CECE"/>
            </w:tcBorders>
          </w:tcPr>
          <w:p w14:paraId="314795E6" w14:textId="3602EBAF" w:rsidR="001D41A2" w:rsidRPr="003F49EA" w:rsidRDefault="001D41A2" w:rsidP="001D41A2">
            <w:pPr>
              <w:spacing w:before="40" w:after="40" w:line="300" w:lineRule="auto"/>
              <w:contextualSpacing/>
              <w:rPr>
                <w:rFonts w:eastAsia="Calibri" w:cs="Arial"/>
                <w:noProof/>
                <w:color w:val="171717"/>
                <w:sz w:val="26"/>
                <w:szCs w:val="26"/>
                <w:lang w:val="vi-VN"/>
              </w:rPr>
            </w:pPr>
          </w:p>
        </w:tc>
      </w:tr>
    </w:tbl>
    <w:bookmarkEnd w:id="169"/>
    <w:p w14:paraId="3484EC84" w14:textId="77777777" w:rsidR="001D41A2" w:rsidRPr="001D41A2" w:rsidRDefault="001D41A2" w:rsidP="005C5821">
      <w:pPr>
        <w:pStyle w:val="1111"/>
        <w:rPr>
          <w:rFonts w:eastAsia="Yu Gothic Light"/>
          <w:b w:val="0"/>
          <w:i/>
          <w:color w:val="171717"/>
          <w:lang w:val="vi-VN"/>
        </w:rPr>
      </w:pPr>
      <w:r w:rsidRPr="001D41A2">
        <w:rPr>
          <w:lang w:val="vi-VN"/>
        </w:rPr>
        <w:t xml:space="preserve">Mô tả và xử lí các </w:t>
      </w:r>
      <w:r w:rsidRPr="00E17AEE">
        <w:rPr>
          <w:rFonts w:eastAsia="Yu Gothic Light"/>
          <w:bCs/>
          <w:iCs/>
          <w:color w:val="171717"/>
          <w:lang w:val="vi-VN"/>
        </w:rPr>
        <w:t>biến cố trên màn hình</w:t>
      </w:r>
    </w:p>
    <w:p w14:paraId="6A725D0A"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70" w:name="_Toc138162927"/>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23</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loại sản phẩm</w:t>
      </w:r>
      <w:bookmarkEnd w:id="170"/>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1D41A2" w:rsidRPr="001D41A2" w14:paraId="5D1F00B0"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06847B6"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B93ED5A"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5058689"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00724E3"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1F4A94A0" w14:textId="77777777" w:rsidTr="001D41A2">
        <w:tc>
          <w:tcPr>
            <w:tcW w:w="401" w:type="pct"/>
            <w:tcBorders>
              <w:top w:val="single" w:sz="4" w:space="0" w:color="000000"/>
              <w:left w:val="single" w:sz="4" w:space="0" w:color="D0CECE"/>
              <w:bottom w:val="single" w:sz="4" w:space="0" w:color="D0CECE"/>
              <w:right w:val="single" w:sz="4" w:space="0" w:color="D0CECE"/>
            </w:tcBorders>
          </w:tcPr>
          <w:p w14:paraId="096A5341"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4F08ACF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(1)</w:t>
            </w:r>
          </w:p>
        </w:tc>
        <w:tc>
          <w:tcPr>
            <w:tcW w:w="2019" w:type="pct"/>
            <w:tcBorders>
              <w:top w:val="single" w:sz="4" w:space="0" w:color="000000"/>
              <w:left w:val="single" w:sz="4" w:space="0" w:color="D0CECE"/>
              <w:bottom w:val="single" w:sz="4" w:space="0" w:color="D0CECE"/>
              <w:right w:val="single" w:sz="4" w:space="0" w:color="D0CECE"/>
            </w:tcBorders>
          </w:tcPr>
          <w:p w14:paraId="1AE177F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1530" w:type="pct"/>
            <w:tcBorders>
              <w:top w:val="single" w:sz="4" w:space="0" w:color="000000"/>
              <w:left w:val="single" w:sz="4" w:space="0" w:color="D0CECE"/>
              <w:bottom w:val="single" w:sz="4" w:space="0" w:color="D0CECE"/>
              <w:right w:val="single" w:sz="4" w:space="0" w:color="D0CECE"/>
            </w:tcBorders>
          </w:tcPr>
          <w:p w14:paraId="56C3596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903447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B34726E"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7616913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(2)</w:t>
            </w:r>
          </w:p>
        </w:tc>
        <w:tc>
          <w:tcPr>
            <w:tcW w:w="2019" w:type="pct"/>
            <w:tcBorders>
              <w:top w:val="single" w:sz="4" w:space="0" w:color="D0CECE"/>
              <w:left w:val="single" w:sz="4" w:space="0" w:color="D0CECE"/>
              <w:bottom w:val="single" w:sz="4" w:space="0" w:color="D0CECE"/>
              <w:right w:val="single" w:sz="4" w:space="0" w:color="D0CECE"/>
            </w:tcBorders>
          </w:tcPr>
          <w:p w14:paraId="5ACCFD9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1530" w:type="pct"/>
            <w:tcBorders>
              <w:top w:val="single" w:sz="4" w:space="0" w:color="D0CECE"/>
              <w:left w:val="single" w:sz="4" w:space="0" w:color="D0CECE"/>
              <w:bottom w:val="single" w:sz="4" w:space="0" w:color="D0CECE"/>
              <w:right w:val="single" w:sz="4" w:space="0" w:color="D0CECE"/>
            </w:tcBorders>
          </w:tcPr>
          <w:p w14:paraId="052935D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3BD061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D67188C"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lastRenderedPageBreak/>
              <w:t>3</w:t>
            </w:r>
          </w:p>
        </w:tc>
        <w:tc>
          <w:tcPr>
            <w:tcW w:w="1050" w:type="pct"/>
            <w:tcBorders>
              <w:top w:val="single" w:sz="4" w:space="0" w:color="D0CECE"/>
              <w:left w:val="single" w:sz="4" w:space="0" w:color="D0CECE"/>
              <w:bottom w:val="single" w:sz="4" w:space="0" w:color="D0CECE"/>
              <w:right w:val="single" w:sz="4" w:space="0" w:color="D0CECE"/>
            </w:tcBorders>
          </w:tcPr>
          <w:p w14:paraId="672581F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(3)</w:t>
            </w:r>
          </w:p>
        </w:tc>
        <w:tc>
          <w:tcPr>
            <w:tcW w:w="2019" w:type="pct"/>
            <w:tcBorders>
              <w:top w:val="single" w:sz="4" w:space="0" w:color="D0CECE"/>
              <w:left w:val="single" w:sz="4" w:space="0" w:color="D0CECE"/>
              <w:bottom w:val="single" w:sz="4" w:space="0" w:color="D0CECE"/>
              <w:right w:val="single" w:sz="4" w:space="0" w:color="D0CECE"/>
            </w:tcBorders>
          </w:tcPr>
          <w:p w14:paraId="24F8733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đơn vị tính.</w:t>
            </w:r>
          </w:p>
        </w:tc>
        <w:tc>
          <w:tcPr>
            <w:tcW w:w="1530" w:type="pct"/>
            <w:tcBorders>
              <w:top w:val="single" w:sz="4" w:space="0" w:color="D0CECE"/>
              <w:left w:val="single" w:sz="4" w:space="0" w:color="D0CECE"/>
              <w:bottom w:val="single" w:sz="4" w:space="0" w:color="D0CECE"/>
              <w:right w:val="single" w:sz="4" w:space="0" w:color="D0CECE"/>
            </w:tcBorders>
          </w:tcPr>
          <w:p w14:paraId="6A68060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4FC55C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59FE41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050" w:type="pct"/>
            <w:tcBorders>
              <w:top w:val="single" w:sz="4" w:space="0" w:color="D0CECE"/>
              <w:left w:val="single" w:sz="4" w:space="0" w:color="D0CECE"/>
              <w:bottom w:val="single" w:sz="4" w:space="0" w:color="D0CECE"/>
              <w:right w:val="single" w:sz="4" w:space="0" w:color="D0CECE"/>
            </w:tcBorders>
          </w:tcPr>
          <w:p w14:paraId="11FD4B1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Gõ vào (5)</w:t>
            </w:r>
          </w:p>
        </w:tc>
        <w:tc>
          <w:tcPr>
            <w:tcW w:w="2019" w:type="pct"/>
            <w:tcBorders>
              <w:top w:val="single" w:sz="4" w:space="0" w:color="D0CECE"/>
              <w:left w:val="single" w:sz="4" w:space="0" w:color="D0CECE"/>
              <w:bottom w:val="single" w:sz="4" w:space="0" w:color="D0CECE"/>
              <w:right w:val="single" w:sz="4" w:space="0" w:color="D0CECE"/>
            </w:tcBorders>
          </w:tcPr>
          <w:p w14:paraId="3D36DFB7" w14:textId="6AE8064E"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 xml:space="preserve">Hiển thị lại những </w:t>
            </w:r>
            <w:r w:rsidR="00E17AEE">
              <w:rPr>
                <w:rFonts w:eastAsia="Times New Roman" w:cs="Times New Roman"/>
                <w:noProof/>
                <w:color w:val="171717"/>
                <w:sz w:val="26"/>
                <w:szCs w:val="26"/>
              </w:rPr>
              <w:t xml:space="preserve">loại </w:t>
            </w:r>
            <w:r w:rsidRPr="003F49EA">
              <w:rPr>
                <w:rFonts w:eastAsia="Times New Roman" w:cs="Times New Roman"/>
                <w:noProof/>
                <w:color w:val="171717"/>
                <w:sz w:val="26"/>
                <w:szCs w:val="26"/>
                <w:lang w:val="vi-VN"/>
              </w:rPr>
              <w:t>sản phẩm phù hợp với nội dung cần tìm trong tableContainer.</w:t>
            </w:r>
          </w:p>
        </w:tc>
        <w:tc>
          <w:tcPr>
            <w:tcW w:w="1530" w:type="pct"/>
            <w:tcBorders>
              <w:top w:val="single" w:sz="4" w:space="0" w:color="D0CECE"/>
              <w:left w:val="single" w:sz="4" w:space="0" w:color="D0CECE"/>
              <w:bottom w:val="single" w:sz="4" w:space="0" w:color="D0CECE"/>
              <w:right w:val="single" w:sz="4" w:space="0" w:color="D0CECE"/>
            </w:tcBorders>
          </w:tcPr>
          <w:p w14:paraId="7D313CF4" w14:textId="5D59F113"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Nếu không có sản phẩm nào phù hợp sẽ hiện kết quả là: “N</w:t>
            </w:r>
            <w:r w:rsidR="00E17AEE">
              <w:rPr>
                <w:rFonts w:eastAsia="Times New Roman" w:cs="Times New Roman"/>
                <w:noProof/>
                <w:color w:val="171717"/>
                <w:sz w:val="26"/>
                <w:szCs w:val="26"/>
                <w:lang w:val="vi-VN"/>
              </w:rPr>
              <w:t>ot found</w:t>
            </w:r>
            <w:r w:rsidRPr="003F49EA">
              <w:rPr>
                <w:rFonts w:eastAsia="Times New Roman" w:cs="Times New Roman"/>
                <w:noProof/>
                <w:color w:val="171717"/>
                <w:sz w:val="26"/>
                <w:szCs w:val="26"/>
                <w:lang w:val="vi-VN"/>
              </w:rPr>
              <w:t>”.</w:t>
            </w:r>
          </w:p>
        </w:tc>
      </w:tr>
      <w:tr w:rsidR="001D41A2" w:rsidRPr="001D41A2" w14:paraId="1313AF0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F74685F"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050" w:type="pct"/>
            <w:tcBorders>
              <w:top w:val="single" w:sz="4" w:space="0" w:color="D0CECE"/>
              <w:left w:val="single" w:sz="4" w:space="0" w:color="D0CECE"/>
              <w:bottom w:val="single" w:sz="4" w:space="0" w:color="D0CECE"/>
              <w:right w:val="single" w:sz="4" w:space="0" w:color="D0CECE"/>
            </w:tcBorders>
          </w:tcPr>
          <w:p w14:paraId="6FD4E89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w:t>
            </w:r>
          </w:p>
        </w:tc>
        <w:tc>
          <w:tcPr>
            <w:tcW w:w="2019" w:type="pct"/>
            <w:tcBorders>
              <w:top w:val="single" w:sz="4" w:space="0" w:color="D0CECE"/>
              <w:left w:val="single" w:sz="4" w:space="0" w:color="D0CECE"/>
              <w:bottom w:val="single" w:sz="4" w:space="0" w:color="D0CECE"/>
              <w:right w:val="single" w:sz="4" w:space="0" w:color="D0CECE"/>
            </w:tcBorders>
          </w:tcPr>
          <w:p w14:paraId="55ECC2A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Mở lên modal “Tạo</w:t>
            </w:r>
            <w:r w:rsidRPr="003F49EA">
              <w:rPr>
                <w:rFonts w:eastAsia="Times New Roman" w:cs="Times New Roman"/>
                <w:noProof/>
                <w:color w:val="171717"/>
                <w:sz w:val="26"/>
                <w:szCs w:val="26"/>
                <w:lang w:val="en-GB"/>
              </w:rPr>
              <w:t xml:space="preserve"> loại</w:t>
            </w:r>
            <w:r w:rsidRPr="003F49EA">
              <w:rPr>
                <w:rFonts w:eastAsia="Times New Roman" w:cs="Times New Roman"/>
                <w:noProof/>
                <w:color w:val="171717"/>
                <w:sz w:val="26"/>
                <w:szCs w:val="26"/>
                <w:lang w:val="vi-VN"/>
              </w:rPr>
              <w:t xml:space="preserve"> sản phẩm mới” để tạo</w:t>
            </w:r>
            <w:r w:rsidRPr="003F49EA">
              <w:rPr>
                <w:rFonts w:eastAsia="Times New Roman" w:cs="Times New Roman"/>
                <w:noProof/>
                <w:color w:val="171717"/>
                <w:sz w:val="26"/>
                <w:szCs w:val="26"/>
                <w:lang w:val="en-GB"/>
              </w:rPr>
              <w:t xml:space="preserve"> loại</w:t>
            </w:r>
            <w:r w:rsidRPr="003F49EA">
              <w:rPr>
                <w:rFonts w:eastAsia="Times New Roman" w:cs="Times New Roman"/>
                <w:noProof/>
                <w:color w:val="171717"/>
                <w:sz w:val="26"/>
                <w:szCs w:val="26"/>
                <w:lang w:val="vi-VN"/>
              </w:rPr>
              <w:t xml:space="preserve"> sản phẩm.</w:t>
            </w:r>
          </w:p>
        </w:tc>
        <w:tc>
          <w:tcPr>
            <w:tcW w:w="1530" w:type="pct"/>
            <w:tcBorders>
              <w:top w:val="single" w:sz="4" w:space="0" w:color="D0CECE"/>
              <w:left w:val="single" w:sz="4" w:space="0" w:color="D0CECE"/>
              <w:bottom w:val="single" w:sz="4" w:space="0" w:color="D0CECE"/>
              <w:right w:val="single" w:sz="4" w:space="0" w:color="D0CECE"/>
            </w:tcBorders>
          </w:tcPr>
          <w:p w14:paraId="76F43EA1" w14:textId="35165D38"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06DA7E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52DB7C4"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050" w:type="pct"/>
            <w:tcBorders>
              <w:top w:val="single" w:sz="4" w:space="0" w:color="D0CECE"/>
              <w:left w:val="single" w:sz="4" w:space="0" w:color="D0CECE"/>
              <w:bottom w:val="single" w:sz="4" w:space="0" w:color="D0CECE"/>
              <w:right w:val="single" w:sz="4" w:space="0" w:color="D0CECE"/>
            </w:tcBorders>
          </w:tcPr>
          <w:p w14:paraId="75EFC47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Gõ vào (6.1)</w:t>
            </w:r>
          </w:p>
        </w:tc>
        <w:tc>
          <w:tcPr>
            <w:tcW w:w="2019" w:type="pct"/>
            <w:tcBorders>
              <w:top w:val="single" w:sz="4" w:space="0" w:color="D0CECE"/>
              <w:left w:val="single" w:sz="4" w:space="0" w:color="D0CECE"/>
              <w:bottom w:val="single" w:sz="4" w:space="0" w:color="D0CECE"/>
              <w:right w:val="single" w:sz="4" w:space="0" w:color="D0CECE"/>
            </w:tcBorders>
          </w:tcPr>
          <w:p w14:paraId="0A505F8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486C5E6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E6DE53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9CE00CA"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7</w:t>
            </w:r>
          </w:p>
        </w:tc>
        <w:tc>
          <w:tcPr>
            <w:tcW w:w="1050" w:type="pct"/>
            <w:tcBorders>
              <w:top w:val="single" w:sz="4" w:space="0" w:color="D0CECE"/>
              <w:left w:val="single" w:sz="4" w:space="0" w:color="D0CECE"/>
              <w:bottom w:val="single" w:sz="4" w:space="0" w:color="D0CECE"/>
              <w:right w:val="single" w:sz="4" w:space="0" w:color="D0CECE"/>
            </w:tcBorders>
          </w:tcPr>
          <w:p w14:paraId="3F00F2A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(6.2)</w:t>
            </w:r>
          </w:p>
        </w:tc>
        <w:tc>
          <w:tcPr>
            <w:tcW w:w="2019" w:type="pct"/>
            <w:tcBorders>
              <w:top w:val="single" w:sz="4" w:space="0" w:color="D0CECE"/>
              <w:left w:val="single" w:sz="4" w:space="0" w:color="D0CECE"/>
              <w:bottom w:val="single" w:sz="4" w:space="0" w:color="D0CECE"/>
              <w:right w:val="single" w:sz="4" w:space="0" w:color="D0CECE"/>
            </w:tcBorders>
          </w:tcPr>
          <w:p w14:paraId="226957D5"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Chọn đơn vị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3E5B44D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16EF557"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8FF76C0"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8</w:t>
            </w:r>
          </w:p>
        </w:tc>
        <w:tc>
          <w:tcPr>
            <w:tcW w:w="1050" w:type="pct"/>
            <w:tcBorders>
              <w:top w:val="single" w:sz="4" w:space="0" w:color="D0CECE"/>
              <w:left w:val="single" w:sz="4" w:space="0" w:color="D0CECE"/>
              <w:bottom w:val="single" w:sz="4" w:space="0" w:color="D0CECE"/>
              <w:right w:val="single" w:sz="4" w:space="0" w:color="D0CECE"/>
            </w:tcBorders>
          </w:tcPr>
          <w:p w14:paraId="2B7B82B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Gõ vào (6.3)</w:t>
            </w:r>
          </w:p>
        </w:tc>
        <w:tc>
          <w:tcPr>
            <w:tcW w:w="2019" w:type="pct"/>
            <w:tcBorders>
              <w:top w:val="single" w:sz="4" w:space="0" w:color="D0CECE"/>
              <w:left w:val="single" w:sz="4" w:space="0" w:color="D0CECE"/>
              <w:bottom w:val="single" w:sz="4" w:space="0" w:color="D0CECE"/>
              <w:right w:val="single" w:sz="4" w:space="0" w:color="D0CECE"/>
            </w:tcBorders>
          </w:tcPr>
          <w:p w14:paraId="3C5152B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phần trăm lợi nhuận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16DFC40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3D832A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8C6CD1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9</w:t>
            </w:r>
          </w:p>
        </w:tc>
        <w:tc>
          <w:tcPr>
            <w:tcW w:w="1050" w:type="pct"/>
            <w:tcBorders>
              <w:top w:val="single" w:sz="4" w:space="0" w:color="D0CECE"/>
              <w:left w:val="single" w:sz="4" w:space="0" w:color="D0CECE"/>
              <w:bottom w:val="single" w:sz="4" w:space="0" w:color="D0CECE"/>
              <w:right w:val="single" w:sz="4" w:space="0" w:color="D0CECE"/>
            </w:tcBorders>
          </w:tcPr>
          <w:p w14:paraId="3DB5E37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(6.4)</w:t>
            </w:r>
          </w:p>
        </w:tc>
        <w:tc>
          <w:tcPr>
            <w:tcW w:w="2019" w:type="pct"/>
            <w:tcBorders>
              <w:top w:val="single" w:sz="4" w:space="0" w:color="D0CECE"/>
              <w:left w:val="single" w:sz="4" w:space="0" w:color="D0CECE"/>
              <w:bottom w:val="single" w:sz="4" w:space="0" w:color="D0CECE"/>
              <w:right w:val="single" w:sz="4" w:space="0" w:color="D0CECE"/>
            </w:tcBorders>
          </w:tcPr>
          <w:p w14:paraId="05E3068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Hủy việc tạo loại sản phẩm</w:t>
            </w:r>
          </w:p>
        </w:tc>
        <w:tc>
          <w:tcPr>
            <w:tcW w:w="1530" w:type="pct"/>
            <w:tcBorders>
              <w:top w:val="single" w:sz="4" w:space="0" w:color="D0CECE"/>
              <w:left w:val="single" w:sz="4" w:space="0" w:color="D0CECE"/>
              <w:bottom w:val="single" w:sz="4" w:space="0" w:color="D0CECE"/>
              <w:right w:val="single" w:sz="4" w:space="0" w:color="D0CECE"/>
            </w:tcBorders>
          </w:tcPr>
          <w:p w14:paraId="717D029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692072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81B9FCE"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10</w:t>
            </w:r>
          </w:p>
        </w:tc>
        <w:tc>
          <w:tcPr>
            <w:tcW w:w="1050" w:type="pct"/>
            <w:tcBorders>
              <w:top w:val="single" w:sz="4" w:space="0" w:color="D0CECE"/>
              <w:left w:val="single" w:sz="4" w:space="0" w:color="D0CECE"/>
              <w:bottom w:val="single" w:sz="4" w:space="0" w:color="D0CECE"/>
              <w:right w:val="single" w:sz="4" w:space="0" w:color="D0CECE"/>
            </w:tcBorders>
          </w:tcPr>
          <w:p w14:paraId="56CEA70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(6.5)</w:t>
            </w:r>
          </w:p>
        </w:tc>
        <w:tc>
          <w:tcPr>
            <w:tcW w:w="2019" w:type="pct"/>
            <w:tcBorders>
              <w:top w:val="single" w:sz="4" w:space="0" w:color="D0CECE"/>
              <w:left w:val="single" w:sz="4" w:space="0" w:color="D0CECE"/>
              <w:bottom w:val="single" w:sz="4" w:space="0" w:color="D0CECE"/>
              <w:right w:val="single" w:sz="4" w:space="0" w:color="D0CECE"/>
            </w:tcBorders>
          </w:tcPr>
          <w:p w14:paraId="50EBC2C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loại sản phẩm theo thông tin</w:t>
            </w:r>
          </w:p>
        </w:tc>
        <w:tc>
          <w:tcPr>
            <w:tcW w:w="1530" w:type="pct"/>
            <w:tcBorders>
              <w:top w:val="single" w:sz="4" w:space="0" w:color="D0CECE"/>
              <w:left w:val="single" w:sz="4" w:space="0" w:color="D0CECE"/>
              <w:bottom w:val="single" w:sz="4" w:space="0" w:color="D0CECE"/>
              <w:right w:val="single" w:sz="4" w:space="0" w:color="D0CECE"/>
            </w:tcBorders>
          </w:tcPr>
          <w:p w14:paraId="7F9C9F2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741726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B299D1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11</w:t>
            </w:r>
          </w:p>
        </w:tc>
        <w:tc>
          <w:tcPr>
            <w:tcW w:w="1050" w:type="pct"/>
            <w:tcBorders>
              <w:top w:val="single" w:sz="4" w:space="0" w:color="D0CECE"/>
              <w:left w:val="single" w:sz="4" w:space="0" w:color="D0CECE"/>
              <w:bottom w:val="single" w:sz="4" w:space="0" w:color="D0CECE"/>
              <w:right w:val="single" w:sz="4" w:space="0" w:color="D0CECE"/>
            </w:tcBorders>
          </w:tcPr>
          <w:p w14:paraId="267B619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w:t>
            </w:r>
          </w:p>
        </w:tc>
        <w:tc>
          <w:tcPr>
            <w:tcW w:w="2019" w:type="pct"/>
            <w:tcBorders>
              <w:top w:val="single" w:sz="4" w:space="0" w:color="D0CECE"/>
              <w:left w:val="single" w:sz="4" w:space="0" w:color="D0CECE"/>
              <w:bottom w:val="single" w:sz="4" w:space="0" w:color="D0CECE"/>
              <w:right w:val="single" w:sz="4" w:space="0" w:color="D0CECE"/>
            </w:tcBorders>
          </w:tcPr>
          <w:p w14:paraId="665C354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Chỉnh sửa loại sản phẩm</w:t>
            </w:r>
          </w:p>
        </w:tc>
        <w:tc>
          <w:tcPr>
            <w:tcW w:w="1530" w:type="pct"/>
            <w:tcBorders>
              <w:top w:val="single" w:sz="4" w:space="0" w:color="D0CECE"/>
              <w:left w:val="single" w:sz="4" w:space="0" w:color="D0CECE"/>
              <w:bottom w:val="single" w:sz="4" w:space="0" w:color="D0CECE"/>
              <w:right w:val="single" w:sz="4" w:space="0" w:color="D0CECE"/>
            </w:tcBorders>
          </w:tcPr>
          <w:p w14:paraId="7A74A095" w14:textId="6D8182BE"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969FF7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4CDF5FD"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12</w:t>
            </w:r>
          </w:p>
        </w:tc>
        <w:tc>
          <w:tcPr>
            <w:tcW w:w="1050" w:type="pct"/>
            <w:tcBorders>
              <w:top w:val="single" w:sz="4" w:space="0" w:color="D0CECE"/>
              <w:left w:val="single" w:sz="4" w:space="0" w:color="D0CECE"/>
              <w:bottom w:val="single" w:sz="4" w:space="0" w:color="D0CECE"/>
              <w:right w:val="single" w:sz="4" w:space="0" w:color="D0CECE"/>
            </w:tcBorders>
          </w:tcPr>
          <w:p w14:paraId="7C62C35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Gõ vào (8.1)</w:t>
            </w:r>
          </w:p>
        </w:tc>
        <w:tc>
          <w:tcPr>
            <w:tcW w:w="2019" w:type="pct"/>
            <w:tcBorders>
              <w:top w:val="single" w:sz="4" w:space="0" w:color="D0CECE"/>
              <w:left w:val="single" w:sz="4" w:space="0" w:color="D0CECE"/>
              <w:bottom w:val="single" w:sz="4" w:space="0" w:color="D0CECE"/>
              <w:right w:val="single" w:sz="4" w:space="0" w:color="D0CECE"/>
            </w:tcBorders>
          </w:tcPr>
          <w:p w14:paraId="73EC2DE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46A8EBC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980761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2797D33"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13</w:t>
            </w:r>
          </w:p>
        </w:tc>
        <w:tc>
          <w:tcPr>
            <w:tcW w:w="1050" w:type="pct"/>
            <w:tcBorders>
              <w:top w:val="single" w:sz="4" w:space="0" w:color="D0CECE"/>
              <w:left w:val="single" w:sz="4" w:space="0" w:color="D0CECE"/>
              <w:bottom w:val="single" w:sz="4" w:space="0" w:color="D0CECE"/>
              <w:right w:val="single" w:sz="4" w:space="0" w:color="D0CECE"/>
            </w:tcBorders>
          </w:tcPr>
          <w:p w14:paraId="19C4DDA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(8.2)</w:t>
            </w:r>
          </w:p>
        </w:tc>
        <w:tc>
          <w:tcPr>
            <w:tcW w:w="2019" w:type="pct"/>
            <w:tcBorders>
              <w:top w:val="single" w:sz="4" w:space="0" w:color="D0CECE"/>
              <w:left w:val="single" w:sz="4" w:space="0" w:color="D0CECE"/>
              <w:bottom w:val="single" w:sz="4" w:space="0" w:color="D0CECE"/>
              <w:right w:val="single" w:sz="4" w:space="0" w:color="D0CECE"/>
            </w:tcBorders>
          </w:tcPr>
          <w:p w14:paraId="307723A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Chọn đơn vị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659ED5E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898E4D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03EA678"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14</w:t>
            </w:r>
          </w:p>
        </w:tc>
        <w:tc>
          <w:tcPr>
            <w:tcW w:w="1050" w:type="pct"/>
            <w:tcBorders>
              <w:top w:val="single" w:sz="4" w:space="0" w:color="D0CECE"/>
              <w:left w:val="single" w:sz="4" w:space="0" w:color="D0CECE"/>
              <w:bottom w:val="single" w:sz="4" w:space="0" w:color="D0CECE"/>
              <w:right w:val="single" w:sz="4" w:space="0" w:color="D0CECE"/>
            </w:tcBorders>
          </w:tcPr>
          <w:p w14:paraId="2E85353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Gõ vào (8.3)</w:t>
            </w:r>
          </w:p>
        </w:tc>
        <w:tc>
          <w:tcPr>
            <w:tcW w:w="2019" w:type="pct"/>
            <w:tcBorders>
              <w:top w:val="single" w:sz="4" w:space="0" w:color="D0CECE"/>
              <w:left w:val="single" w:sz="4" w:space="0" w:color="D0CECE"/>
              <w:bottom w:val="single" w:sz="4" w:space="0" w:color="D0CECE"/>
              <w:right w:val="single" w:sz="4" w:space="0" w:color="D0CECE"/>
            </w:tcBorders>
          </w:tcPr>
          <w:p w14:paraId="47566C5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phần trăm lợi nhuận của loại sản phẩm</w:t>
            </w:r>
          </w:p>
        </w:tc>
        <w:tc>
          <w:tcPr>
            <w:tcW w:w="1530" w:type="pct"/>
            <w:tcBorders>
              <w:top w:val="single" w:sz="4" w:space="0" w:color="D0CECE"/>
              <w:left w:val="single" w:sz="4" w:space="0" w:color="D0CECE"/>
              <w:bottom w:val="single" w:sz="4" w:space="0" w:color="D0CECE"/>
              <w:right w:val="single" w:sz="4" w:space="0" w:color="D0CECE"/>
            </w:tcBorders>
          </w:tcPr>
          <w:p w14:paraId="59875A1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649330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C8F47C5"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15</w:t>
            </w:r>
          </w:p>
        </w:tc>
        <w:tc>
          <w:tcPr>
            <w:tcW w:w="1050" w:type="pct"/>
            <w:tcBorders>
              <w:top w:val="single" w:sz="4" w:space="0" w:color="D0CECE"/>
              <w:left w:val="single" w:sz="4" w:space="0" w:color="D0CECE"/>
              <w:bottom w:val="single" w:sz="4" w:space="0" w:color="D0CECE"/>
              <w:right w:val="single" w:sz="4" w:space="0" w:color="D0CECE"/>
            </w:tcBorders>
          </w:tcPr>
          <w:p w14:paraId="7FC1379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(8.4)</w:t>
            </w:r>
          </w:p>
        </w:tc>
        <w:tc>
          <w:tcPr>
            <w:tcW w:w="2019" w:type="pct"/>
            <w:tcBorders>
              <w:top w:val="single" w:sz="4" w:space="0" w:color="D0CECE"/>
              <w:left w:val="single" w:sz="4" w:space="0" w:color="D0CECE"/>
              <w:bottom w:val="single" w:sz="4" w:space="0" w:color="D0CECE"/>
              <w:right w:val="single" w:sz="4" w:space="0" w:color="D0CECE"/>
            </w:tcBorders>
          </w:tcPr>
          <w:p w14:paraId="327E92B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Cập nhật thông tin loại sản phẩm</w:t>
            </w:r>
          </w:p>
        </w:tc>
        <w:tc>
          <w:tcPr>
            <w:tcW w:w="1530" w:type="pct"/>
            <w:tcBorders>
              <w:top w:val="single" w:sz="4" w:space="0" w:color="D0CECE"/>
              <w:left w:val="single" w:sz="4" w:space="0" w:color="D0CECE"/>
              <w:bottom w:val="single" w:sz="4" w:space="0" w:color="D0CECE"/>
              <w:right w:val="single" w:sz="4" w:space="0" w:color="D0CECE"/>
            </w:tcBorders>
          </w:tcPr>
          <w:p w14:paraId="3CCE6D7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E7DAC8F"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138AA54"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16</w:t>
            </w:r>
          </w:p>
        </w:tc>
        <w:tc>
          <w:tcPr>
            <w:tcW w:w="1050" w:type="pct"/>
            <w:tcBorders>
              <w:top w:val="single" w:sz="4" w:space="0" w:color="D0CECE"/>
              <w:left w:val="single" w:sz="4" w:space="0" w:color="D0CECE"/>
              <w:bottom w:val="single" w:sz="4" w:space="0" w:color="D0CECE"/>
              <w:right w:val="single" w:sz="4" w:space="0" w:color="D0CECE"/>
            </w:tcBorders>
          </w:tcPr>
          <w:p w14:paraId="05EB373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(8.5)</w:t>
            </w:r>
          </w:p>
        </w:tc>
        <w:tc>
          <w:tcPr>
            <w:tcW w:w="2019" w:type="pct"/>
            <w:tcBorders>
              <w:top w:val="single" w:sz="4" w:space="0" w:color="D0CECE"/>
              <w:left w:val="single" w:sz="4" w:space="0" w:color="D0CECE"/>
              <w:bottom w:val="single" w:sz="4" w:space="0" w:color="D0CECE"/>
              <w:right w:val="single" w:sz="4" w:space="0" w:color="D0CECE"/>
            </w:tcBorders>
          </w:tcPr>
          <w:p w14:paraId="2BB2765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Hủy việc chỉnh sửa loại sản phẩm</w:t>
            </w:r>
          </w:p>
        </w:tc>
        <w:tc>
          <w:tcPr>
            <w:tcW w:w="1530" w:type="pct"/>
            <w:tcBorders>
              <w:top w:val="single" w:sz="4" w:space="0" w:color="D0CECE"/>
              <w:left w:val="single" w:sz="4" w:space="0" w:color="D0CECE"/>
              <w:bottom w:val="single" w:sz="4" w:space="0" w:color="D0CECE"/>
              <w:right w:val="single" w:sz="4" w:space="0" w:color="D0CECE"/>
            </w:tcBorders>
          </w:tcPr>
          <w:p w14:paraId="7872283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64C67E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651B70D"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17</w:t>
            </w:r>
          </w:p>
        </w:tc>
        <w:tc>
          <w:tcPr>
            <w:tcW w:w="1050" w:type="pct"/>
            <w:tcBorders>
              <w:top w:val="single" w:sz="4" w:space="0" w:color="D0CECE"/>
              <w:left w:val="single" w:sz="4" w:space="0" w:color="D0CECE"/>
              <w:bottom w:val="single" w:sz="4" w:space="0" w:color="D0CECE"/>
              <w:right w:val="single" w:sz="4" w:space="0" w:color="D0CECE"/>
            </w:tcBorders>
          </w:tcPr>
          <w:p w14:paraId="47E8440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(9)</w:t>
            </w:r>
          </w:p>
        </w:tc>
        <w:tc>
          <w:tcPr>
            <w:tcW w:w="2019" w:type="pct"/>
            <w:tcBorders>
              <w:top w:val="single" w:sz="4" w:space="0" w:color="D0CECE"/>
              <w:left w:val="single" w:sz="4" w:space="0" w:color="D0CECE"/>
              <w:bottom w:val="single" w:sz="4" w:space="0" w:color="D0CECE"/>
              <w:right w:val="single" w:sz="4" w:space="0" w:color="D0CECE"/>
            </w:tcBorders>
          </w:tcPr>
          <w:p w14:paraId="3487171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Xóa loại sản phẩm</w:t>
            </w:r>
          </w:p>
        </w:tc>
        <w:tc>
          <w:tcPr>
            <w:tcW w:w="1530" w:type="pct"/>
            <w:tcBorders>
              <w:top w:val="single" w:sz="4" w:space="0" w:color="D0CECE"/>
              <w:left w:val="single" w:sz="4" w:space="0" w:color="D0CECE"/>
              <w:bottom w:val="single" w:sz="4" w:space="0" w:color="D0CECE"/>
              <w:right w:val="single" w:sz="4" w:space="0" w:color="D0CECE"/>
            </w:tcBorders>
          </w:tcPr>
          <w:p w14:paraId="3D8C9C13" w14:textId="29A657C2" w:rsidR="001D41A2" w:rsidRPr="003F49EA" w:rsidRDefault="001D41A2" w:rsidP="001D41A2">
            <w:pPr>
              <w:spacing w:before="40" w:after="40" w:line="300" w:lineRule="auto"/>
              <w:contextualSpacing/>
              <w:rPr>
                <w:rFonts w:eastAsia="Calibri" w:cs="Arial"/>
                <w:noProof/>
                <w:color w:val="171717"/>
                <w:sz w:val="26"/>
                <w:szCs w:val="26"/>
                <w:lang w:val="vi-VN"/>
              </w:rPr>
            </w:pPr>
          </w:p>
        </w:tc>
      </w:tr>
    </w:tbl>
    <w:p w14:paraId="4C3A20EB" w14:textId="77777777" w:rsidR="001D41A2" w:rsidRPr="001D41A2" w:rsidRDefault="001D41A2" w:rsidP="005C5821">
      <w:pPr>
        <w:pStyle w:val="111"/>
        <w:rPr>
          <w:rFonts w:eastAsia="Yu Gothic Light"/>
          <w:b w:val="0"/>
          <w:color w:val="171717"/>
          <w:szCs w:val="24"/>
          <w:lang w:val="vi-VN"/>
        </w:rPr>
      </w:pPr>
      <w:bookmarkStart w:id="171" w:name="_Toc168520346"/>
      <w:r w:rsidRPr="001D41A2">
        <w:rPr>
          <w:lang w:val="vi-VN"/>
        </w:rPr>
        <w:t>Màn hình tra cứu và thêm đơn vị tính</w:t>
      </w:r>
      <w:bookmarkEnd w:id="171"/>
    </w:p>
    <w:p w14:paraId="6D0DACB6" w14:textId="77777777" w:rsidR="001D41A2" w:rsidRPr="001D41A2" w:rsidRDefault="001D41A2" w:rsidP="005C5821">
      <w:pPr>
        <w:pStyle w:val="1111"/>
        <w:rPr>
          <w:rFonts w:eastAsia="Yu Gothic Light"/>
          <w:b w:val="0"/>
          <w:i/>
          <w:color w:val="171717"/>
          <w:lang w:val="vi-VN"/>
        </w:rPr>
      </w:pPr>
      <w:r w:rsidRPr="001D41A2">
        <w:rPr>
          <w:lang w:val="vi-VN"/>
        </w:rPr>
        <w:t>Giao diện</w:t>
      </w:r>
    </w:p>
    <w:p w14:paraId="40A7BE0D" w14:textId="45BB3BDA" w:rsidR="001D41A2" w:rsidRPr="001D41A2" w:rsidRDefault="00E0451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E04512">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5DD84B44" wp14:editId="35EFE0E0">
            <wp:extent cx="5760085" cy="3373120"/>
            <wp:effectExtent l="0" t="0" r="0" b="0"/>
            <wp:docPr id="232299722"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99722" name="Hình ảnh 1" descr="Ảnh có chứa văn bản, ảnh chụp màn hình, số, phần mềm&#10;&#10;Mô tả được tạo tự động"/>
                    <pic:cNvPicPr/>
                  </pic:nvPicPr>
                  <pic:blipFill>
                    <a:blip r:embed="rId70"/>
                    <a:stretch>
                      <a:fillRect/>
                    </a:stretch>
                  </pic:blipFill>
                  <pic:spPr>
                    <a:xfrm>
                      <a:off x="0" y="0"/>
                      <a:ext cx="5760085" cy="3373120"/>
                    </a:xfrm>
                    <a:prstGeom prst="rect">
                      <a:avLst/>
                    </a:prstGeom>
                  </pic:spPr>
                </pic:pic>
              </a:graphicData>
            </a:graphic>
          </wp:inline>
        </w:drawing>
      </w:r>
    </w:p>
    <w:p w14:paraId="7E32BCFB"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72" w:name="_Toc138163020"/>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tra cứu đơn vị tính</w:t>
      </w:r>
      <w:bookmarkEnd w:id="172"/>
    </w:p>
    <w:p w14:paraId="7B88D53A" w14:textId="7D9424D9" w:rsidR="001D41A2" w:rsidRPr="001D41A2" w:rsidRDefault="004064AC"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064AC">
        <w:rPr>
          <w:rFonts w:ascii="Times New Roman" w:eastAsia="Yu Mincho" w:hAnsi="Times New Roman" w:cs="Arial"/>
          <w:noProof/>
          <w:color w:val="171717"/>
          <w:kern w:val="0"/>
          <w:sz w:val="26"/>
          <w:bdr w:val="none" w:sz="0" w:space="0" w:color="auto" w:frame="1"/>
          <w14:ligatures w14:val="none"/>
        </w:rPr>
        <w:drawing>
          <wp:inline distT="0" distB="0" distL="0" distR="0" wp14:anchorId="7E523AC2" wp14:editId="5205D7B3">
            <wp:extent cx="5760085" cy="4359275"/>
            <wp:effectExtent l="0" t="0" r="0" b="0"/>
            <wp:docPr id="149381543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5433" name="Hình ảnh 1" descr="Ảnh có chứa văn bản, ảnh chụp màn hình, phần mềm, Biểu tượng máy tính&#10;&#10;Mô tả được tạo tự động"/>
                    <pic:cNvPicPr/>
                  </pic:nvPicPr>
                  <pic:blipFill>
                    <a:blip r:embed="rId71"/>
                    <a:stretch>
                      <a:fillRect/>
                    </a:stretch>
                  </pic:blipFill>
                  <pic:spPr>
                    <a:xfrm>
                      <a:off x="0" y="0"/>
                      <a:ext cx="5760085" cy="4359275"/>
                    </a:xfrm>
                    <a:prstGeom prst="rect">
                      <a:avLst/>
                    </a:prstGeom>
                  </pic:spPr>
                </pic:pic>
              </a:graphicData>
            </a:graphic>
          </wp:inline>
        </w:drawing>
      </w:r>
    </w:p>
    <w:p w14:paraId="4B690F93"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73" w:name="_Toc138163021"/>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thêm đơn vị tính</w:t>
      </w:r>
      <w:bookmarkEnd w:id="173"/>
    </w:p>
    <w:p w14:paraId="18875DD6" w14:textId="0125681E" w:rsidR="001D41A2" w:rsidRPr="001D41A2" w:rsidRDefault="00452BC4"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52BC4">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263CA097" wp14:editId="221A905E">
            <wp:extent cx="5760085" cy="3350260"/>
            <wp:effectExtent l="0" t="0" r="0" b="0"/>
            <wp:docPr id="1155163334"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63334" name="Hình ảnh 1" descr="Ảnh có chứa văn bản, phần mềm, Biểu tượng máy tính, Hệ điều hành&#10;&#10;Mô tả được tạo tự động"/>
                    <pic:cNvPicPr/>
                  </pic:nvPicPr>
                  <pic:blipFill>
                    <a:blip r:embed="rId72"/>
                    <a:stretch>
                      <a:fillRect/>
                    </a:stretch>
                  </pic:blipFill>
                  <pic:spPr>
                    <a:xfrm>
                      <a:off x="0" y="0"/>
                      <a:ext cx="5760085" cy="3350260"/>
                    </a:xfrm>
                    <a:prstGeom prst="rect">
                      <a:avLst/>
                    </a:prstGeom>
                  </pic:spPr>
                </pic:pic>
              </a:graphicData>
            </a:graphic>
          </wp:inline>
        </w:drawing>
      </w:r>
    </w:p>
    <w:p w14:paraId="1C278FA5"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en-GB"/>
        </w:rPr>
      </w:pPr>
      <w:bookmarkStart w:id="174" w:name="_Toc138163022"/>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sửa đơn vị tính</w:t>
      </w:r>
      <w:bookmarkEnd w:id="174"/>
    </w:p>
    <w:p w14:paraId="34BE698F" w14:textId="77777777" w:rsidR="001D41A2" w:rsidRPr="001D41A2" w:rsidRDefault="001D41A2" w:rsidP="005C5821">
      <w:pPr>
        <w:pStyle w:val="1111"/>
        <w:rPr>
          <w:rFonts w:eastAsia="Yu Gothic Light"/>
          <w:b w:val="0"/>
          <w:i/>
          <w:color w:val="171717"/>
          <w:lang w:val="vi-VN"/>
        </w:rPr>
      </w:pPr>
      <w:r w:rsidRPr="001D41A2">
        <w:rPr>
          <w:lang w:val="vi-VN"/>
        </w:rPr>
        <w:t>Mô tả các đối tượng trên màn hình</w:t>
      </w:r>
    </w:p>
    <w:p w14:paraId="07E46AC5"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75" w:name="_Toc138162928"/>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đơn vị tính</w:t>
      </w:r>
      <w:bookmarkEnd w:id="175"/>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683"/>
        <w:gridCol w:w="1542"/>
        <w:gridCol w:w="1423"/>
        <w:gridCol w:w="2744"/>
        <w:gridCol w:w="2007"/>
      </w:tblGrid>
      <w:tr w:rsidR="001D41A2" w:rsidRPr="001D41A2" w14:paraId="0B4783CE" w14:textId="77777777" w:rsidTr="00452BC4">
        <w:trPr>
          <w:trHeight w:val="425"/>
        </w:trPr>
        <w:tc>
          <w:tcPr>
            <w:tcW w:w="358"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60E0B68B"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bookmarkStart w:id="176" w:name="_Hlk168597915"/>
            <w:r w:rsidRPr="003F49EA">
              <w:rPr>
                <w:rFonts w:eastAsia="Calibri" w:cs="Arial"/>
                <w:b/>
                <w:bCs/>
                <w:noProof/>
                <w:color w:val="FFFFFF"/>
                <w:sz w:val="26"/>
                <w:szCs w:val="26"/>
                <w:lang w:val="vi-VN"/>
              </w:rPr>
              <w:t>STT</w:t>
            </w:r>
          </w:p>
        </w:tc>
        <w:tc>
          <w:tcPr>
            <w:tcW w:w="1224"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27C7EE6E"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Tên</w:t>
            </w:r>
          </w:p>
        </w:tc>
        <w:tc>
          <w:tcPr>
            <w:tcW w:w="77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C12B612"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Kiểu</w:t>
            </w:r>
          </w:p>
        </w:tc>
        <w:tc>
          <w:tcPr>
            <w:tcW w:w="15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4DFAEA6"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Ý nghĩa</w:t>
            </w:r>
          </w:p>
        </w:tc>
        <w:tc>
          <w:tcPr>
            <w:tcW w:w="112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43BF58B"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4DDEEDE7" w14:textId="77777777" w:rsidTr="00452BC4">
        <w:tc>
          <w:tcPr>
            <w:tcW w:w="358" w:type="pct"/>
            <w:tcBorders>
              <w:top w:val="single" w:sz="4" w:space="0" w:color="000000"/>
              <w:left w:val="single" w:sz="4" w:space="0" w:color="D0CECE"/>
              <w:bottom w:val="single" w:sz="4" w:space="0" w:color="D0CECE"/>
              <w:right w:val="single" w:sz="4" w:space="0" w:color="D0CECE"/>
            </w:tcBorders>
          </w:tcPr>
          <w:p w14:paraId="5198330D"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224" w:type="pct"/>
            <w:gridSpan w:val="2"/>
            <w:tcBorders>
              <w:top w:val="single" w:sz="4" w:space="0" w:color="000000"/>
              <w:left w:val="single" w:sz="4" w:space="0" w:color="D0CECE"/>
              <w:bottom w:val="single" w:sz="4" w:space="0" w:color="D0CECE"/>
              <w:right w:val="single" w:sz="4" w:space="0" w:color="D0CECE"/>
            </w:tcBorders>
          </w:tcPr>
          <w:p w14:paraId="56EB62E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productTab</w:t>
            </w:r>
          </w:p>
        </w:tc>
        <w:tc>
          <w:tcPr>
            <w:tcW w:w="770" w:type="pct"/>
            <w:tcBorders>
              <w:top w:val="single" w:sz="4" w:space="0" w:color="000000"/>
              <w:left w:val="single" w:sz="4" w:space="0" w:color="D0CECE"/>
              <w:bottom w:val="single" w:sz="4" w:space="0" w:color="D0CECE"/>
              <w:right w:val="single" w:sz="4" w:space="0" w:color="D0CECE"/>
            </w:tcBorders>
          </w:tcPr>
          <w:p w14:paraId="1F3ED27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000000"/>
              <w:left w:val="single" w:sz="4" w:space="0" w:color="D0CECE"/>
              <w:bottom w:val="single" w:sz="4" w:space="0" w:color="D0CECE"/>
              <w:right w:val="single" w:sz="4" w:space="0" w:color="D0CECE"/>
            </w:tcBorders>
          </w:tcPr>
          <w:p w14:paraId="481D448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1120" w:type="pct"/>
            <w:tcBorders>
              <w:top w:val="single" w:sz="4" w:space="0" w:color="000000"/>
              <w:left w:val="single" w:sz="4" w:space="0" w:color="D0CECE"/>
              <w:bottom w:val="single" w:sz="4" w:space="0" w:color="D0CECE"/>
              <w:right w:val="single" w:sz="4" w:space="0" w:color="D0CECE"/>
            </w:tcBorders>
          </w:tcPr>
          <w:p w14:paraId="25DA96F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BB12790" w14:textId="77777777" w:rsidTr="00452BC4">
        <w:tc>
          <w:tcPr>
            <w:tcW w:w="358" w:type="pct"/>
            <w:tcBorders>
              <w:top w:val="single" w:sz="4" w:space="0" w:color="D0CECE"/>
              <w:left w:val="single" w:sz="4" w:space="0" w:color="D0CECE"/>
              <w:bottom w:val="single" w:sz="4" w:space="0" w:color="D0CECE"/>
              <w:right w:val="single" w:sz="4" w:space="0" w:color="D0CECE"/>
            </w:tcBorders>
          </w:tcPr>
          <w:p w14:paraId="7C59A522"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224" w:type="pct"/>
            <w:gridSpan w:val="2"/>
            <w:tcBorders>
              <w:top w:val="single" w:sz="4" w:space="0" w:color="D0CECE"/>
              <w:left w:val="single" w:sz="4" w:space="0" w:color="D0CECE"/>
              <w:bottom w:val="single" w:sz="4" w:space="0" w:color="D0CECE"/>
              <w:right w:val="single" w:sz="4" w:space="0" w:color="D0CECE"/>
            </w:tcBorders>
          </w:tcPr>
          <w:p w14:paraId="162110F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productTypeTab</w:t>
            </w:r>
          </w:p>
        </w:tc>
        <w:tc>
          <w:tcPr>
            <w:tcW w:w="770" w:type="pct"/>
            <w:tcBorders>
              <w:top w:val="single" w:sz="4" w:space="0" w:color="D0CECE"/>
              <w:left w:val="single" w:sz="4" w:space="0" w:color="D0CECE"/>
              <w:bottom w:val="single" w:sz="4" w:space="0" w:color="D0CECE"/>
              <w:right w:val="single" w:sz="4" w:space="0" w:color="D0CECE"/>
            </w:tcBorders>
          </w:tcPr>
          <w:p w14:paraId="0D94F19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2605964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1120" w:type="pct"/>
            <w:tcBorders>
              <w:top w:val="single" w:sz="4" w:space="0" w:color="D0CECE"/>
              <w:left w:val="single" w:sz="4" w:space="0" w:color="D0CECE"/>
              <w:bottom w:val="single" w:sz="4" w:space="0" w:color="D0CECE"/>
              <w:right w:val="single" w:sz="4" w:space="0" w:color="D0CECE"/>
            </w:tcBorders>
          </w:tcPr>
          <w:p w14:paraId="3F63333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96B6E87" w14:textId="77777777" w:rsidTr="00452BC4">
        <w:tc>
          <w:tcPr>
            <w:tcW w:w="358" w:type="pct"/>
            <w:tcBorders>
              <w:top w:val="single" w:sz="4" w:space="0" w:color="D0CECE"/>
              <w:left w:val="single" w:sz="4" w:space="0" w:color="D0CECE"/>
              <w:bottom w:val="single" w:sz="4" w:space="0" w:color="D0CECE"/>
              <w:right w:val="single" w:sz="4" w:space="0" w:color="D0CECE"/>
            </w:tcBorders>
          </w:tcPr>
          <w:p w14:paraId="3647A3F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3</w:t>
            </w:r>
          </w:p>
        </w:tc>
        <w:tc>
          <w:tcPr>
            <w:tcW w:w="1224" w:type="pct"/>
            <w:gridSpan w:val="2"/>
            <w:tcBorders>
              <w:top w:val="single" w:sz="4" w:space="0" w:color="D0CECE"/>
              <w:left w:val="single" w:sz="4" w:space="0" w:color="D0CECE"/>
              <w:bottom w:val="single" w:sz="4" w:space="0" w:color="D0CECE"/>
              <w:right w:val="single" w:sz="4" w:space="0" w:color="D0CECE"/>
            </w:tcBorders>
          </w:tcPr>
          <w:p w14:paraId="75692C3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unitTab</w:t>
            </w:r>
          </w:p>
        </w:tc>
        <w:tc>
          <w:tcPr>
            <w:tcW w:w="770" w:type="pct"/>
            <w:tcBorders>
              <w:top w:val="single" w:sz="4" w:space="0" w:color="D0CECE"/>
              <w:left w:val="single" w:sz="4" w:space="0" w:color="D0CECE"/>
              <w:bottom w:val="single" w:sz="4" w:space="0" w:color="D0CECE"/>
              <w:right w:val="single" w:sz="4" w:space="0" w:color="D0CECE"/>
            </w:tcBorders>
          </w:tcPr>
          <w:p w14:paraId="5ED227C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3F4BCEA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đơn vị tính.</w:t>
            </w:r>
          </w:p>
        </w:tc>
        <w:tc>
          <w:tcPr>
            <w:tcW w:w="1120" w:type="pct"/>
            <w:tcBorders>
              <w:top w:val="single" w:sz="4" w:space="0" w:color="D0CECE"/>
              <w:left w:val="single" w:sz="4" w:space="0" w:color="D0CECE"/>
              <w:bottom w:val="single" w:sz="4" w:space="0" w:color="D0CECE"/>
              <w:right w:val="single" w:sz="4" w:space="0" w:color="D0CECE"/>
            </w:tcBorders>
          </w:tcPr>
          <w:p w14:paraId="5A430D8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ABEEE6C" w14:textId="77777777" w:rsidTr="00452BC4">
        <w:tc>
          <w:tcPr>
            <w:tcW w:w="358" w:type="pct"/>
            <w:tcBorders>
              <w:top w:val="single" w:sz="4" w:space="0" w:color="D0CECE"/>
              <w:left w:val="single" w:sz="4" w:space="0" w:color="D0CECE"/>
              <w:bottom w:val="single" w:sz="4" w:space="0" w:color="D0CECE"/>
              <w:right w:val="single" w:sz="4" w:space="0" w:color="D0CECE"/>
            </w:tcBorders>
          </w:tcPr>
          <w:p w14:paraId="097C1381"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224" w:type="pct"/>
            <w:gridSpan w:val="2"/>
            <w:tcBorders>
              <w:top w:val="single" w:sz="4" w:space="0" w:color="D0CECE"/>
              <w:left w:val="single" w:sz="4" w:space="0" w:color="D0CECE"/>
              <w:bottom w:val="single" w:sz="4" w:space="0" w:color="D0CECE"/>
              <w:right w:val="single" w:sz="4" w:space="0" w:color="D0CECE"/>
            </w:tcBorders>
          </w:tcPr>
          <w:p w14:paraId="7804E2E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unitTitle</w:t>
            </w:r>
          </w:p>
        </w:tc>
        <w:tc>
          <w:tcPr>
            <w:tcW w:w="770" w:type="pct"/>
            <w:tcBorders>
              <w:top w:val="single" w:sz="4" w:space="0" w:color="D0CECE"/>
              <w:left w:val="single" w:sz="4" w:space="0" w:color="D0CECE"/>
              <w:bottom w:val="single" w:sz="4" w:space="0" w:color="D0CECE"/>
              <w:right w:val="single" w:sz="4" w:space="0" w:color="D0CECE"/>
            </w:tcBorders>
          </w:tcPr>
          <w:p w14:paraId="6E8183B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Typography</w:t>
            </w:r>
          </w:p>
        </w:tc>
        <w:tc>
          <w:tcPr>
            <w:tcW w:w="1527" w:type="pct"/>
            <w:tcBorders>
              <w:top w:val="single" w:sz="4" w:space="0" w:color="D0CECE"/>
              <w:left w:val="single" w:sz="4" w:space="0" w:color="D0CECE"/>
              <w:bottom w:val="single" w:sz="4" w:space="0" w:color="D0CECE"/>
              <w:right w:val="single" w:sz="4" w:space="0" w:color="D0CECE"/>
            </w:tcBorders>
          </w:tcPr>
          <w:p w14:paraId="79A8095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Tiêu đề đơn vị tính</w:t>
            </w:r>
          </w:p>
        </w:tc>
        <w:tc>
          <w:tcPr>
            <w:tcW w:w="1120" w:type="pct"/>
            <w:tcBorders>
              <w:top w:val="single" w:sz="4" w:space="0" w:color="D0CECE"/>
              <w:left w:val="single" w:sz="4" w:space="0" w:color="D0CECE"/>
              <w:bottom w:val="single" w:sz="4" w:space="0" w:color="D0CECE"/>
              <w:right w:val="single" w:sz="4" w:space="0" w:color="D0CECE"/>
            </w:tcBorders>
          </w:tcPr>
          <w:p w14:paraId="3E7ADEB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D59C093" w14:textId="77777777" w:rsidTr="00452BC4">
        <w:tc>
          <w:tcPr>
            <w:tcW w:w="358" w:type="pct"/>
            <w:tcBorders>
              <w:top w:val="single" w:sz="4" w:space="0" w:color="D0CECE"/>
              <w:left w:val="single" w:sz="4" w:space="0" w:color="D0CECE"/>
              <w:bottom w:val="single" w:sz="4" w:space="0" w:color="D0CECE"/>
              <w:right w:val="single" w:sz="4" w:space="0" w:color="D0CECE"/>
            </w:tcBorders>
          </w:tcPr>
          <w:p w14:paraId="59CD53D7"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224" w:type="pct"/>
            <w:gridSpan w:val="2"/>
            <w:tcBorders>
              <w:top w:val="single" w:sz="4" w:space="0" w:color="D0CECE"/>
              <w:left w:val="single" w:sz="4" w:space="0" w:color="D0CECE"/>
              <w:bottom w:val="single" w:sz="4" w:space="0" w:color="D0CECE"/>
              <w:right w:val="single" w:sz="4" w:space="0" w:color="D0CECE"/>
            </w:tcBorders>
          </w:tcPr>
          <w:p w14:paraId="3516383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770" w:type="pct"/>
            <w:tcBorders>
              <w:top w:val="single" w:sz="4" w:space="0" w:color="D0CECE"/>
              <w:left w:val="single" w:sz="4" w:space="0" w:color="D0CECE"/>
              <w:bottom w:val="single" w:sz="4" w:space="0" w:color="D0CECE"/>
              <w:right w:val="single" w:sz="4" w:space="0" w:color="D0CECE"/>
            </w:tcBorders>
          </w:tcPr>
          <w:p w14:paraId="3076AEE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1527" w:type="pct"/>
            <w:tcBorders>
              <w:top w:val="single" w:sz="4" w:space="0" w:color="D0CECE"/>
              <w:left w:val="single" w:sz="4" w:space="0" w:color="D0CECE"/>
              <w:bottom w:val="single" w:sz="4" w:space="0" w:color="D0CECE"/>
              <w:right w:val="single" w:sz="4" w:space="0" w:color="D0CECE"/>
            </w:tcBorders>
          </w:tcPr>
          <w:p w14:paraId="541FC9F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Tìm kiếm đ</w:t>
            </w:r>
            <w:r w:rsidRPr="003F49EA">
              <w:rPr>
                <w:rFonts w:eastAsia="Times New Roman" w:cs="Times New Roman"/>
                <w:noProof/>
                <w:color w:val="171717"/>
                <w:sz w:val="26"/>
                <w:szCs w:val="26"/>
                <w:lang w:val="en-GB"/>
              </w:rPr>
              <w:t>ơn vị</w:t>
            </w:r>
            <w:r w:rsidRPr="003F49EA">
              <w:rPr>
                <w:rFonts w:eastAsia="Times New Roman" w:cs="Times New Roman"/>
                <w:noProof/>
                <w:color w:val="171717"/>
                <w:sz w:val="26"/>
                <w:szCs w:val="26"/>
                <w:lang w:val="vi-VN"/>
              </w:rPr>
              <w:t xml:space="preserve"> trong database.</w:t>
            </w:r>
          </w:p>
        </w:tc>
        <w:tc>
          <w:tcPr>
            <w:tcW w:w="1120" w:type="pct"/>
            <w:tcBorders>
              <w:top w:val="single" w:sz="4" w:space="0" w:color="D0CECE"/>
              <w:left w:val="single" w:sz="4" w:space="0" w:color="D0CECE"/>
              <w:bottom w:val="single" w:sz="4" w:space="0" w:color="D0CECE"/>
              <w:right w:val="single" w:sz="4" w:space="0" w:color="D0CECE"/>
            </w:tcBorders>
          </w:tcPr>
          <w:p w14:paraId="6294464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07CE20A" w14:textId="77777777" w:rsidTr="00452BC4">
        <w:tc>
          <w:tcPr>
            <w:tcW w:w="358" w:type="pct"/>
            <w:tcBorders>
              <w:top w:val="single" w:sz="4" w:space="0" w:color="D0CECE"/>
              <w:left w:val="single" w:sz="4" w:space="0" w:color="D0CECE"/>
              <w:bottom w:val="single" w:sz="4" w:space="0" w:color="D0CECE"/>
              <w:right w:val="single" w:sz="4" w:space="0" w:color="D0CECE"/>
            </w:tcBorders>
          </w:tcPr>
          <w:p w14:paraId="273DC7F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224" w:type="pct"/>
            <w:gridSpan w:val="2"/>
            <w:tcBorders>
              <w:top w:val="single" w:sz="4" w:space="0" w:color="D0CECE"/>
              <w:left w:val="single" w:sz="4" w:space="0" w:color="D0CECE"/>
              <w:bottom w:val="single" w:sz="4" w:space="0" w:color="D0CECE"/>
              <w:right w:val="single" w:sz="4" w:space="0" w:color="D0CECE"/>
            </w:tcBorders>
          </w:tcPr>
          <w:p w14:paraId="082DB65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createButton</w:t>
            </w:r>
          </w:p>
        </w:tc>
        <w:tc>
          <w:tcPr>
            <w:tcW w:w="770" w:type="pct"/>
            <w:tcBorders>
              <w:top w:val="single" w:sz="4" w:space="0" w:color="D0CECE"/>
              <w:left w:val="single" w:sz="4" w:space="0" w:color="D0CECE"/>
              <w:bottom w:val="single" w:sz="4" w:space="0" w:color="D0CECE"/>
              <w:right w:val="single" w:sz="4" w:space="0" w:color="D0CECE"/>
            </w:tcBorders>
          </w:tcPr>
          <w:p w14:paraId="5CB8C60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3791CAA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6F17D615" w14:textId="2055EC53"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DBADA55" w14:textId="77777777" w:rsidTr="00452BC4">
        <w:tc>
          <w:tcPr>
            <w:tcW w:w="358" w:type="pct"/>
            <w:vMerge w:val="restart"/>
            <w:tcBorders>
              <w:top w:val="single" w:sz="4" w:space="0" w:color="D0CECE"/>
              <w:left w:val="single" w:sz="4" w:space="0" w:color="D0CECE"/>
              <w:right w:val="single" w:sz="4" w:space="0" w:color="D0CECE"/>
            </w:tcBorders>
          </w:tcPr>
          <w:p w14:paraId="51F8373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90" w:type="pct"/>
            <w:tcBorders>
              <w:top w:val="single" w:sz="4" w:space="0" w:color="D0CECE"/>
              <w:left w:val="single" w:sz="4" w:space="0" w:color="D0CECE"/>
              <w:bottom w:val="single" w:sz="4" w:space="0" w:color="D0CECE"/>
              <w:right w:val="single" w:sz="4" w:space="0" w:color="D0CECE"/>
            </w:tcBorders>
          </w:tcPr>
          <w:p w14:paraId="3A6BA29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6.1</w:t>
            </w:r>
          </w:p>
        </w:tc>
        <w:tc>
          <w:tcPr>
            <w:tcW w:w="834" w:type="pct"/>
            <w:tcBorders>
              <w:top w:val="single" w:sz="4" w:space="0" w:color="D0CECE"/>
              <w:left w:val="single" w:sz="4" w:space="0" w:color="D0CECE"/>
              <w:bottom w:val="single" w:sz="4" w:space="0" w:color="D0CECE"/>
              <w:right w:val="single" w:sz="4" w:space="0" w:color="D0CECE"/>
            </w:tcBorders>
          </w:tcPr>
          <w:p w14:paraId="4E4A073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unitName</w:t>
            </w:r>
          </w:p>
        </w:tc>
        <w:tc>
          <w:tcPr>
            <w:tcW w:w="770" w:type="pct"/>
            <w:tcBorders>
              <w:top w:val="single" w:sz="4" w:space="0" w:color="D0CECE"/>
              <w:left w:val="single" w:sz="4" w:space="0" w:color="D0CECE"/>
              <w:bottom w:val="single" w:sz="4" w:space="0" w:color="D0CECE"/>
              <w:right w:val="single" w:sz="4" w:space="0" w:color="D0CECE"/>
            </w:tcBorders>
          </w:tcPr>
          <w:p w14:paraId="0904EE28"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27" w:type="pct"/>
            <w:tcBorders>
              <w:top w:val="single" w:sz="4" w:space="0" w:color="D0CECE"/>
              <w:left w:val="single" w:sz="4" w:space="0" w:color="D0CECE"/>
              <w:bottom w:val="single" w:sz="4" w:space="0" w:color="D0CECE"/>
              <w:right w:val="single" w:sz="4" w:space="0" w:color="D0CECE"/>
            </w:tcBorders>
          </w:tcPr>
          <w:p w14:paraId="1D31281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Tên của đơn vị tính mới</w:t>
            </w:r>
          </w:p>
        </w:tc>
        <w:tc>
          <w:tcPr>
            <w:tcW w:w="1120" w:type="pct"/>
            <w:tcBorders>
              <w:top w:val="single" w:sz="4" w:space="0" w:color="D0CECE"/>
              <w:left w:val="single" w:sz="4" w:space="0" w:color="D0CECE"/>
              <w:bottom w:val="single" w:sz="4" w:space="0" w:color="D0CECE"/>
              <w:right w:val="single" w:sz="4" w:space="0" w:color="D0CECE"/>
            </w:tcBorders>
          </w:tcPr>
          <w:p w14:paraId="01DB864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93D04B0" w14:textId="77777777" w:rsidTr="00452BC4">
        <w:tc>
          <w:tcPr>
            <w:tcW w:w="358" w:type="pct"/>
            <w:vMerge/>
            <w:tcBorders>
              <w:left w:val="single" w:sz="4" w:space="0" w:color="D0CECE"/>
              <w:bottom w:val="single" w:sz="4" w:space="0" w:color="D0CECE"/>
              <w:right w:val="single" w:sz="4" w:space="0" w:color="D0CECE"/>
            </w:tcBorders>
          </w:tcPr>
          <w:p w14:paraId="7FA020C3"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90" w:type="pct"/>
            <w:tcBorders>
              <w:top w:val="single" w:sz="4" w:space="0" w:color="D0CECE"/>
              <w:left w:val="single" w:sz="4" w:space="0" w:color="D0CECE"/>
              <w:bottom w:val="single" w:sz="4" w:space="0" w:color="D0CECE"/>
              <w:right w:val="single" w:sz="4" w:space="0" w:color="D0CECE"/>
            </w:tcBorders>
          </w:tcPr>
          <w:p w14:paraId="3D15C350" w14:textId="5A60B81A"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6.</w:t>
            </w:r>
            <w:r w:rsidR="00452BC4">
              <w:rPr>
                <w:rFonts w:eastAsia="Calibri" w:cs="Arial"/>
                <w:color w:val="171717"/>
                <w:sz w:val="26"/>
                <w:szCs w:val="26"/>
                <w:lang w:val="en-GB"/>
              </w:rPr>
              <w:t>2</w:t>
            </w:r>
          </w:p>
        </w:tc>
        <w:tc>
          <w:tcPr>
            <w:tcW w:w="834" w:type="pct"/>
            <w:tcBorders>
              <w:top w:val="single" w:sz="4" w:space="0" w:color="D0CECE"/>
              <w:left w:val="single" w:sz="4" w:space="0" w:color="D0CECE"/>
              <w:bottom w:val="single" w:sz="4" w:space="0" w:color="D0CECE"/>
              <w:right w:val="single" w:sz="4" w:space="0" w:color="D0CECE"/>
            </w:tcBorders>
          </w:tcPr>
          <w:p w14:paraId="06F2B24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770" w:type="pct"/>
            <w:tcBorders>
              <w:top w:val="single" w:sz="4" w:space="0" w:color="D0CECE"/>
              <w:left w:val="single" w:sz="4" w:space="0" w:color="D0CECE"/>
              <w:bottom w:val="single" w:sz="4" w:space="0" w:color="D0CECE"/>
              <w:right w:val="single" w:sz="4" w:space="0" w:color="D0CECE"/>
            </w:tcBorders>
          </w:tcPr>
          <w:p w14:paraId="27AD011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330F9FE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797644DE"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D6F50D9" w14:textId="77777777" w:rsidTr="00452BC4">
        <w:tc>
          <w:tcPr>
            <w:tcW w:w="358" w:type="pct"/>
            <w:tcBorders>
              <w:top w:val="single" w:sz="4" w:space="0" w:color="D0CECE"/>
              <w:left w:val="single" w:sz="4" w:space="0" w:color="D0CECE"/>
              <w:bottom w:val="single" w:sz="4" w:space="0" w:color="D0CECE"/>
              <w:right w:val="single" w:sz="4" w:space="0" w:color="D0CECE"/>
            </w:tcBorders>
          </w:tcPr>
          <w:p w14:paraId="44E9C08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7</w:t>
            </w:r>
          </w:p>
        </w:tc>
        <w:tc>
          <w:tcPr>
            <w:tcW w:w="1224" w:type="pct"/>
            <w:gridSpan w:val="2"/>
            <w:tcBorders>
              <w:top w:val="single" w:sz="4" w:space="0" w:color="D0CECE"/>
              <w:left w:val="single" w:sz="4" w:space="0" w:color="D0CECE"/>
              <w:bottom w:val="single" w:sz="4" w:space="0" w:color="D0CECE"/>
              <w:right w:val="single" w:sz="4" w:space="0" w:color="D0CECE"/>
            </w:tcBorders>
          </w:tcPr>
          <w:p w14:paraId="568B1CA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tableContainer</w:t>
            </w:r>
          </w:p>
        </w:tc>
        <w:tc>
          <w:tcPr>
            <w:tcW w:w="770" w:type="pct"/>
            <w:tcBorders>
              <w:top w:val="single" w:sz="4" w:space="0" w:color="D0CECE"/>
              <w:left w:val="single" w:sz="4" w:space="0" w:color="D0CECE"/>
              <w:bottom w:val="single" w:sz="4" w:space="0" w:color="D0CECE"/>
              <w:right w:val="single" w:sz="4" w:space="0" w:color="D0CECE"/>
            </w:tcBorders>
          </w:tcPr>
          <w:p w14:paraId="31D651C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Container</w:t>
            </w:r>
          </w:p>
        </w:tc>
        <w:tc>
          <w:tcPr>
            <w:tcW w:w="1527" w:type="pct"/>
            <w:tcBorders>
              <w:top w:val="single" w:sz="4" w:space="0" w:color="D0CECE"/>
              <w:left w:val="single" w:sz="4" w:space="0" w:color="D0CECE"/>
              <w:bottom w:val="single" w:sz="4" w:space="0" w:color="D0CECE"/>
              <w:right w:val="single" w:sz="4" w:space="0" w:color="D0CECE"/>
            </w:tcBorders>
          </w:tcPr>
          <w:p w14:paraId="060C6B2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Hiển thị các đ</w:t>
            </w:r>
            <w:r w:rsidRPr="003F49EA">
              <w:rPr>
                <w:rFonts w:eastAsia="Calibri" w:cs="Arial"/>
                <w:noProof/>
                <w:color w:val="171717"/>
                <w:sz w:val="26"/>
                <w:szCs w:val="26"/>
                <w:lang w:val="en-GB"/>
              </w:rPr>
              <w:t>ơn vị tính</w:t>
            </w:r>
            <w:r w:rsidRPr="003F49EA">
              <w:rPr>
                <w:rFonts w:eastAsia="Calibri" w:cs="Arial"/>
                <w:noProof/>
                <w:color w:val="171717"/>
                <w:sz w:val="26"/>
                <w:szCs w:val="26"/>
                <w:lang w:val="vi-VN"/>
              </w:rPr>
              <w:t xml:space="preserve"> trong database.</w:t>
            </w:r>
          </w:p>
        </w:tc>
        <w:tc>
          <w:tcPr>
            <w:tcW w:w="1120" w:type="pct"/>
            <w:tcBorders>
              <w:top w:val="single" w:sz="4" w:space="0" w:color="D0CECE"/>
              <w:left w:val="single" w:sz="4" w:space="0" w:color="D0CECE"/>
              <w:bottom w:val="single" w:sz="4" w:space="0" w:color="D0CECE"/>
              <w:right w:val="single" w:sz="4" w:space="0" w:color="D0CECE"/>
            </w:tcBorders>
          </w:tcPr>
          <w:p w14:paraId="2578916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1082F6F" w14:textId="77777777" w:rsidTr="00452BC4">
        <w:tc>
          <w:tcPr>
            <w:tcW w:w="358" w:type="pct"/>
            <w:tcBorders>
              <w:top w:val="single" w:sz="4" w:space="0" w:color="D0CECE"/>
              <w:left w:val="single" w:sz="4" w:space="0" w:color="D0CECE"/>
              <w:bottom w:val="single" w:sz="4" w:space="0" w:color="D0CECE"/>
              <w:right w:val="single" w:sz="4" w:space="0" w:color="D0CECE"/>
            </w:tcBorders>
          </w:tcPr>
          <w:p w14:paraId="527D574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8</w:t>
            </w:r>
          </w:p>
        </w:tc>
        <w:tc>
          <w:tcPr>
            <w:tcW w:w="1224" w:type="pct"/>
            <w:gridSpan w:val="2"/>
            <w:tcBorders>
              <w:top w:val="single" w:sz="4" w:space="0" w:color="D0CECE"/>
              <w:left w:val="single" w:sz="4" w:space="0" w:color="D0CECE"/>
              <w:bottom w:val="single" w:sz="4" w:space="0" w:color="D0CECE"/>
              <w:right w:val="single" w:sz="4" w:space="0" w:color="D0CECE"/>
            </w:tcBorders>
          </w:tcPr>
          <w:p w14:paraId="2D8AB68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editButton</w:t>
            </w:r>
          </w:p>
        </w:tc>
        <w:tc>
          <w:tcPr>
            <w:tcW w:w="770" w:type="pct"/>
            <w:tcBorders>
              <w:top w:val="single" w:sz="4" w:space="0" w:color="D0CECE"/>
              <w:left w:val="single" w:sz="4" w:space="0" w:color="D0CECE"/>
              <w:bottom w:val="single" w:sz="4" w:space="0" w:color="D0CECE"/>
              <w:right w:val="single" w:sz="4" w:space="0" w:color="D0CECE"/>
            </w:tcBorders>
          </w:tcPr>
          <w:p w14:paraId="3D88600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33D905B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27BC61FF" w14:textId="70E87178"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E109B7D" w14:textId="77777777" w:rsidTr="00452BC4">
        <w:tc>
          <w:tcPr>
            <w:tcW w:w="358" w:type="pct"/>
            <w:vMerge w:val="restart"/>
            <w:tcBorders>
              <w:top w:val="single" w:sz="4" w:space="0" w:color="D0CECE"/>
              <w:left w:val="single" w:sz="4" w:space="0" w:color="D0CECE"/>
              <w:right w:val="single" w:sz="4" w:space="0" w:color="D0CECE"/>
            </w:tcBorders>
          </w:tcPr>
          <w:p w14:paraId="321066DA"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90" w:type="pct"/>
            <w:tcBorders>
              <w:top w:val="single" w:sz="4" w:space="0" w:color="D0CECE"/>
              <w:left w:val="single" w:sz="4" w:space="0" w:color="D0CECE"/>
              <w:bottom w:val="single" w:sz="4" w:space="0" w:color="D0CECE"/>
              <w:right w:val="single" w:sz="4" w:space="0" w:color="D0CECE"/>
            </w:tcBorders>
          </w:tcPr>
          <w:p w14:paraId="3A46958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8.1</w:t>
            </w:r>
          </w:p>
        </w:tc>
        <w:tc>
          <w:tcPr>
            <w:tcW w:w="834" w:type="pct"/>
            <w:tcBorders>
              <w:top w:val="single" w:sz="4" w:space="0" w:color="D0CECE"/>
              <w:left w:val="single" w:sz="4" w:space="0" w:color="D0CECE"/>
              <w:bottom w:val="single" w:sz="4" w:space="0" w:color="D0CECE"/>
              <w:right w:val="single" w:sz="4" w:space="0" w:color="D0CECE"/>
            </w:tcBorders>
          </w:tcPr>
          <w:p w14:paraId="40E2792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unitName</w:t>
            </w:r>
          </w:p>
        </w:tc>
        <w:tc>
          <w:tcPr>
            <w:tcW w:w="770" w:type="pct"/>
            <w:tcBorders>
              <w:top w:val="single" w:sz="4" w:space="0" w:color="D0CECE"/>
              <w:left w:val="single" w:sz="4" w:space="0" w:color="D0CECE"/>
              <w:bottom w:val="single" w:sz="4" w:space="0" w:color="D0CECE"/>
              <w:right w:val="single" w:sz="4" w:space="0" w:color="D0CECE"/>
            </w:tcBorders>
          </w:tcPr>
          <w:p w14:paraId="4B4F8685"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27" w:type="pct"/>
            <w:tcBorders>
              <w:top w:val="single" w:sz="4" w:space="0" w:color="D0CECE"/>
              <w:left w:val="single" w:sz="4" w:space="0" w:color="D0CECE"/>
              <w:bottom w:val="single" w:sz="4" w:space="0" w:color="D0CECE"/>
              <w:right w:val="single" w:sz="4" w:space="0" w:color="D0CECE"/>
            </w:tcBorders>
          </w:tcPr>
          <w:p w14:paraId="44E8679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Tên của đơn vị tính mới</w:t>
            </w:r>
          </w:p>
        </w:tc>
        <w:tc>
          <w:tcPr>
            <w:tcW w:w="1120" w:type="pct"/>
            <w:tcBorders>
              <w:top w:val="single" w:sz="4" w:space="0" w:color="D0CECE"/>
              <w:left w:val="single" w:sz="4" w:space="0" w:color="D0CECE"/>
              <w:bottom w:val="single" w:sz="4" w:space="0" w:color="D0CECE"/>
              <w:right w:val="single" w:sz="4" w:space="0" w:color="D0CECE"/>
            </w:tcBorders>
          </w:tcPr>
          <w:p w14:paraId="22DC074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C9A6216" w14:textId="77777777" w:rsidTr="00452BC4">
        <w:tc>
          <w:tcPr>
            <w:tcW w:w="358" w:type="pct"/>
            <w:vMerge/>
            <w:tcBorders>
              <w:left w:val="single" w:sz="4" w:space="0" w:color="D0CECE"/>
              <w:right w:val="single" w:sz="4" w:space="0" w:color="D0CECE"/>
            </w:tcBorders>
          </w:tcPr>
          <w:p w14:paraId="0E2A030C"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90" w:type="pct"/>
            <w:tcBorders>
              <w:top w:val="single" w:sz="4" w:space="0" w:color="D0CECE"/>
              <w:left w:val="single" w:sz="4" w:space="0" w:color="D0CECE"/>
              <w:bottom w:val="single" w:sz="4" w:space="0" w:color="D0CECE"/>
              <w:right w:val="single" w:sz="4" w:space="0" w:color="D0CECE"/>
            </w:tcBorders>
          </w:tcPr>
          <w:p w14:paraId="7CC3A7E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8.2</w:t>
            </w:r>
          </w:p>
        </w:tc>
        <w:tc>
          <w:tcPr>
            <w:tcW w:w="834" w:type="pct"/>
            <w:tcBorders>
              <w:top w:val="single" w:sz="4" w:space="0" w:color="D0CECE"/>
              <w:left w:val="single" w:sz="4" w:space="0" w:color="D0CECE"/>
              <w:bottom w:val="single" w:sz="4" w:space="0" w:color="D0CECE"/>
              <w:right w:val="single" w:sz="4" w:space="0" w:color="D0CECE"/>
            </w:tcBorders>
          </w:tcPr>
          <w:p w14:paraId="790DC3E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cancelButton</w:t>
            </w:r>
          </w:p>
        </w:tc>
        <w:tc>
          <w:tcPr>
            <w:tcW w:w="770" w:type="pct"/>
            <w:tcBorders>
              <w:top w:val="single" w:sz="4" w:space="0" w:color="D0CECE"/>
              <w:left w:val="single" w:sz="4" w:space="0" w:color="D0CECE"/>
              <w:bottom w:val="single" w:sz="4" w:space="0" w:color="D0CECE"/>
              <w:right w:val="single" w:sz="4" w:space="0" w:color="D0CECE"/>
            </w:tcBorders>
          </w:tcPr>
          <w:p w14:paraId="2022481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5E358BD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4742113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89F9F52" w14:textId="77777777" w:rsidTr="00452BC4">
        <w:tc>
          <w:tcPr>
            <w:tcW w:w="358" w:type="pct"/>
            <w:vMerge/>
            <w:tcBorders>
              <w:left w:val="single" w:sz="4" w:space="0" w:color="D0CECE"/>
              <w:bottom w:val="single" w:sz="4" w:space="0" w:color="D0CECE"/>
              <w:right w:val="single" w:sz="4" w:space="0" w:color="D0CECE"/>
            </w:tcBorders>
          </w:tcPr>
          <w:p w14:paraId="59B1C54D"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390" w:type="pct"/>
            <w:tcBorders>
              <w:top w:val="single" w:sz="4" w:space="0" w:color="D0CECE"/>
              <w:left w:val="single" w:sz="4" w:space="0" w:color="D0CECE"/>
              <w:bottom w:val="single" w:sz="4" w:space="0" w:color="D0CECE"/>
              <w:right w:val="single" w:sz="4" w:space="0" w:color="D0CECE"/>
            </w:tcBorders>
          </w:tcPr>
          <w:p w14:paraId="13EAF69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8.3</w:t>
            </w:r>
          </w:p>
        </w:tc>
        <w:tc>
          <w:tcPr>
            <w:tcW w:w="834" w:type="pct"/>
            <w:tcBorders>
              <w:top w:val="single" w:sz="4" w:space="0" w:color="D0CECE"/>
              <w:left w:val="single" w:sz="4" w:space="0" w:color="D0CECE"/>
              <w:bottom w:val="single" w:sz="4" w:space="0" w:color="D0CECE"/>
              <w:right w:val="single" w:sz="4" w:space="0" w:color="D0CECE"/>
            </w:tcBorders>
          </w:tcPr>
          <w:p w14:paraId="38039E2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770" w:type="pct"/>
            <w:tcBorders>
              <w:top w:val="single" w:sz="4" w:space="0" w:color="D0CECE"/>
              <w:left w:val="single" w:sz="4" w:space="0" w:color="D0CECE"/>
              <w:bottom w:val="single" w:sz="4" w:space="0" w:color="D0CECE"/>
              <w:right w:val="single" w:sz="4" w:space="0" w:color="D0CECE"/>
            </w:tcBorders>
          </w:tcPr>
          <w:p w14:paraId="7DD6418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1F9E088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0CBA0D5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EB44506" w14:textId="77777777" w:rsidTr="00452BC4">
        <w:tc>
          <w:tcPr>
            <w:tcW w:w="358" w:type="pct"/>
            <w:tcBorders>
              <w:top w:val="single" w:sz="4" w:space="0" w:color="D0CECE"/>
              <w:left w:val="single" w:sz="4" w:space="0" w:color="D0CECE"/>
              <w:bottom w:val="single" w:sz="4" w:space="0" w:color="D0CECE"/>
              <w:right w:val="single" w:sz="4" w:space="0" w:color="D0CECE"/>
            </w:tcBorders>
          </w:tcPr>
          <w:p w14:paraId="7EAFF443"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9</w:t>
            </w:r>
          </w:p>
        </w:tc>
        <w:tc>
          <w:tcPr>
            <w:tcW w:w="1224" w:type="pct"/>
            <w:gridSpan w:val="2"/>
            <w:tcBorders>
              <w:top w:val="single" w:sz="4" w:space="0" w:color="D0CECE"/>
              <w:left w:val="single" w:sz="4" w:space="0" w:color="D0CECE"/>
              <w:bottom w:val="single" w:sz="4" w:space="0" w:color="D0CECE"/>
              <w:right w:val="single" w:sz="4" w:space="0" w:color="D0CECE"/>
            </w:tcBorders>
          </w:tcPr>
          <w:p w14:paraId="3F3AA8A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deleteButton</w:t>
            </w:r>
          </w:p>
        </w:tc>
        <w:tc>
          <w:tcPr>
            <w:tcW w:w="770" w:type="pct"/>
            <w:tcBorders>
              <w:top w:val="single" w:sz="4" w:space="0" w:color="D0CECE"/>
              <w:left w:val="single" w:sz="4" w:space="0" w:color="D0CECE"/>
              <w:bottom w:val="single" w:sz="4" w:space="0" w:color="D0CECE"/>
              <w:right w:val="single" w:sz="4" w:space="0" w:color="D0CECE"/>
            </w:tcBorders>
          </w:tcPr>
          <w:p w14:paraId="4863C66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27" w:type="pct"/>
            <w:tcBorders>
              <w:top w:val="single" w:sz="4" w:space="0" w:color="D0CECE"/>
              <w:left w:val="single" w:sz="4" w:space="0" w:color="D0CECE"/>
              <w:bottom w:val="single" w:sz="4" w:space="0" w:color="D0CECE"/>
              <w:right w:val="single" w:sz="4" w:space="0" w:color="D0CECE"/>
            </w:tcBorders>
          </w:tcPr>
          <w:p w14:paraId="36BE89A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20" w:type="pct"/>
            <w:tcBorders>
              <w:top w:val="single" w:sz="4" w:space="0" w:color="D0CECE"/>
              <w:left w:val="single" w:sz="4" w:space="0" w:color="D0CECE"/>
              <w:bottom w:val="single" w:sz="4" w:space="0" w:color="D0CECE"/>
              <w:right w:val="single" w:sz="4" w:space="0" w:color="D0CECE"/>
            </w:tcBorders>
          </w:tcPr>
          <w:p w14:paraId="46B37C4C" w14:textId="4F0AEB0F" w:rsidR="001D41A2" w:rsidRPr="003F49EA" w:rsidRDefault="001D41A2" w:rsidP="001D41A2">
            <w:pPr>
              <w:spacing w:before="40" w:after="40" w:line="300" w:lineRule="auto"/>
              <w:contextualSpacing/>
              <w:rPr>
                <w:rFonts w:eastAsia="Calibri" w:cs="Arial"/>
                <w:noProof/>
                <w:color w:val="171717"/>
                <w:sz w:val="26"/>
                <w:szCs w:val="26"/>
                <w:lang w:val="vi-VN"/>
              </w:rPr>
            </w:pPr>
          </w:p>
        </w:tc>
      </w:tr>
    </w:tbl>
    <w:bookmarkEnd w:id="176"/>
    <w:p w14:paraId="14C8FA15" w14:textId="77777777" w:rsidR="001D41A2" w:rsidRPr="001D41A2" w:rsidRDefault="001D41A2" w:rsidP="005C5821">
      <w:pPr>
        <w:pStyle w:val="1111"/>
        <w:rPr>
          <w:rFonts w:eastAsia="Yu Gothic Light"/>
          <w:b w:val="0"/>
          <w:i/>
          <w:color w:val="171717"/>
          <w:lang w:val="vi-VN"/>
        </w:rPr>
      </w:pPr>
      <w:r w:rsidRPr="001D41A2">
        <w:rPr>
          <w:lang w:val="vi-VN"/>
        </w:rPr>
        <w:t>Mô tả và xử lí các biến cố trên màn hình</w:t>
      </w:r>
    </w:p>
    <w:p w14:paraId="7D2EB7B0"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77" w:name="_Toc138162929"/>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đơn vị tính</w:t>
      </w:r>
      <w:bookmarkEnd w:id="177"/>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1D41A2" w:rsidRPr="001D41A2" w14:paraId="3846B9B0"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449E6C2"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22651DB"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31F0CEF"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9400683"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50A64E8A" w14:textId="77777777" w:rsidTr="001D41A2">
        <w:tc>
          <w:tcPr>
            <w:tcW w:w="401" w:type="pct"/>
            <w:tcBorders>
              <w:top w:val="single" w:sz="4" w:space="0" w:color="000000"/>
              <w:left w:val="single" w:sz="4" w:space="0" w:color="D0CECE"/>
              <w:bottom w:val="single" w:sz="4" w:space="0" w:color="D0CECE"/>
              <w:right w:val="single" w:sz="4" w:space="0" w:color="D0CECE"/>
            </w:tcBorders>
          </w:tcPr>
          <w:p w14:paraId="0C4E7693"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39278C8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(1)</w:t>
            </w:r>
          </w:p>
        </w:tc>
        <w:tc>
          <w:tcPr>
            <w:tcW w:w="2019" w:type="pct"/>
            <w:tcBorders>
              <w:top w:val="single" w:sz="4" w:space="0" w:color="000000"/>
              <w:left w:val="single" w:sz="4" w:space="0" w:color="D0CECE"/>
              <w:bottom w:val="single" w:sz="4" w:space="0" w:color="D0CECE"/>
              <w:right w:val="single" w:sz="4" w:space="0" w:color="D0CECE"/>
            </w:tcBorders>
          </w:tcPr>
          <w:p w14:paraId="3D4676C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sản phẩm.</w:t>
            </w:r>
          </w:p>
        </w:tc>
        <w:tc>
          <w:tcPr>
            <w:tcW w:w="1530" w:type="pct"/>
            <w:tcBorders>
              <w:top w:val="single" w:sz="4" w:space="0" w:color="000000"/>
              <w:left w:val="single" w:sz="4" w:space="0" w:color="D0CECE"/>
              <w:bottom w:val="single" w:sz="4" w:space="0" w:color="D0CECE"/>
              <w:right w:val="single" w:sz="4" w:space="0" w:color="D0CECE"/>
            </w:tcBorders>
          </w:tcPr>
          <w:p w14:paraId="5346729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A48A54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71FD582"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3B4E99B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(2)</w:t>
            </w:r>
          </w:p>
        </w:tc>
        <w:tc>
          <w:tcPr>
            <w:tcW w:w="2019" w:type="pct"/>
            <w:tcBorders>
              <w:top w:val="single" w:sz="4" w:space="0" w:color="D0CECE"/>
              <w:left w:val="single" w:sz="4" w:space="0" w:color="D0CECE"/>
              <w:bottom w:val="single" w:sz="4" w:space="0" w:color="D0CECE"/>
              <w:right w:val="single" w:sz="4" w:space="0" w:color="D0CECE"/>
            </w:tcBorders>
          </w:tcPr>
          <w:p w14:paraId="516CECB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loại sản phẩm.</w:t>
            </w:r>
          </w:p>
        </w:tc>
        <w:tc>
          <w:tcPr>
            <w:tcW w:w="1530" w:type="pct"/>
            <w:tcBorders>
              <w:top w:val="single" w:sz="4" w:space="0" w:color="D0CECE"/>
              <w:left w:val="single" w:sz="4" w:space="0" w:color="D0CECE"/>
              <w:bottom w:val="single" w:sz="4" w:space="0" w:color="D0CECE"/>
              <w:right w:val="single" w:sz="4" w:space="0" w:color="D0CECE"/>
            </w:tcBorders>
          </w:tcPr>
          <w:p w14:paraId="5AC2B28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9339DBE"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FF9C819"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3</w:t>
            </w:r>
          </w:p>
        </w:tc>
        <w:tc>
          <w:tcPr>
            <w:tcW w:w="1050" w:type="pct"/>
            <w:tcBorders>
              <w:top w:val="single" w:sz="4" w:space="0" w:color="D0CECE"/>
              <w:left w:val="single" w:sz="4" w:space="0" w:color="D0CECE"/>
              <w:bottom w:val="single" w:sz="4" w:space="0" w:color="D0CECE"/>
              <w:right w:val="single" w:sz="4" w:space="0" w:color="D0CECE"/>
            </w:tcBorders>
          </w:tcPr>
          <w:p w14:paraId="3C7E342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(3)</w:t>
            </w:r>
          </w:p>
        </w:tc>
        <w:tc>
          <w:tcPr>
            <w:tcW w:w="2019" w:type="pct"/>
            <w:tcBorders>
              <w:top w:val="single" w:sz="4" w:space="0" w:color="D0CECE"/>
              <w:left w:val="single" w:sz="4" w:space="0" w:color="D0CECE"/>
              <w:bottom w:val="single" w:sz="4" w:space="0" w:color="D0CECE"/>
              <w:right w:val="single" w:sz="4" w:space="0" w:color="D0CECE"/>
            </w:tcBorders>
          </w:tcPr>
          <w:p w14:paraId="50A4C56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Chuyển sang tab tra cứu đơn vị tính.</w:t>
            </w:r>
          </w:p>
        </w:tc>
        <w:tc>
          <w:tcPr>
            <w:tcW w:w="1530" w:type="pct"/>
            <w:tcBorders>
              <w:top w:val="single" w:sz="4" w:space="0" w:color="D0CECE"/>
              <w:left w:val="single" w:sz="4" w:space="0" w:color="D0CECE"/>
              <w:bottom w:val="single" w:sz="4" w:space="0" w:color="D0CECE"/>
              <w:right w:val="single" w:sz="4" w:space="0" w:color="D0CECE"/>
            </w:tcBorders>
          </w:tcPr>
          <w:p w14:paraId="5C3570C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8941F36"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C373EA5"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050" w:type="pct"/>
            <w:tcBorders>
              <w:top w:val="single" w:sz="4" w:space="0" w:color="D0CECE"/>
              <w:left w:val="single" w:sz="4" w:space="0" w:color="D0CECE"/>
              <w:bottom w:val="single" w:sz="4" w:space="0" w:color="D0CECE"/>
              <w:right w:val="single" w:sz="4" w:space="0" w:color="D0CECE"/>
            </w:tcBorders>
          </w:tcPr>
          <w:p w14:paraId="0E6AF16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(5)</w:t>
            </w:r>
          </w:p>
        </w:tc>
        <w:tc>
          <w:tcPr>
            <w:tcW w:w="2019" w:type="pct"/>
            <w:tcBorders>
              <w:top w:val="single" w:sz="4" w:space="0" w:color="D0CECE"/>
              <w:left w:val="single" w:sz="4" w:space="0" w:color="D0CECE"/>
              <w:bottom w:val="single" w:sz="4" w:space="0" w:color="D0CECE"/>
              <w:right w:val="single" w:sz="4" w:space="0" w:color="D0CECE"/>
            </w:tcBorders>
          </w:tcPr>
          <w:p w14:paraId="37BB850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Hiển thị lại những sản phẩm phù hợp với nội dung cần tìm trong tableContainer.</w:t>
            </w:r>
          </w:p>
        </w:tc>
        <w:tc>
          <w:tcPr>
            <w:tcW w:w="1530" w:type="pct"/>
            <w:tcBorders>
              <w:top w:val="single" w:sz="4" w:space="0" w:color="D0CECE"/>
              <w:left w:val="single" w:sz="4" w:space="0" w:color="D0CECE"/>
              <w:bottom w:val="single" w:sz="4" w:space="0" w:color="D0CECE"/>
              <w:right w:val="single" w:sz="4" w:space="0" w:color="D0CECE"/>
            </w:tcBorders>
          </w:tcPr>
          <w:p w14:paraId="2FEB7FD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Nếu không có sản phẩm nào phù hợp sẽ hiện kết quả là: “No rows”.</w:t>
            </w:r>
          </w:p>
        </w:tc>
      </w:tr>
      <w:tr w:rsidR="001D41A2" w:rsidRPr="001D41A2" w14:paraId="4016E62D"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57E5F17"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050" w:type="pct"/>
            <w:tcBorders>
              <w:top w:val="single" w:sz="4" w:space="0" w:color="D0CECE"/>
              <w:left w:val="single" w:sz="4" w:space="0" w:color="D0CECE"/>
              <w:bottom w:val="single" w:sz="4" w:space="0" w:color="D0CECE"/>
              <w:right w:val="single" w:sz="4" w:space="0" w:color="D0CECE"/>
            </w:tcBorders>
          </w:tcPr>
          <w:p w14:paraId="3C12D49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w:t>
            </w:r>
          </w:p>
        </w:tc>
        <w:tc>
          <w:tcPr>
            <w:tcW w:w="2019" w:type="pct"/>
            <w:tcBorders>
              <w:top w:val="single" w:sz="4" w:space="0" w:color="D0CECE"/>
              <w:left w:val="single" w:sz="4" w:space="0" w:color="D0CECE"/>
              <w:bottom w:val="single" w:sz="4" w:space="0" w:color="D0CECE"/>
              <w:right w:val="single" w:sz="4" w:space="0" w:color="D0CECE"/>
            </w:tcBorders>
          </w:tcPr>
          <w:p w14:paraId="3972798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đơn vị mới</w:t>
            </w:r>
          </w:p>
        </w:tc>
        <w:tc>
          <w:tcPr>
            <w:tcW w:w="1530" w:type="pct"/>
            <w:tcBorders>
              <w:top w:val="single" w:sz="4" w:space="0" w:color="D0CECE"/>
              <w:left w:val="single" w:sz="4" w:space="0" w:color="D0CECE"/>
              <w:bottom w:val="single" w:sz="4" w:space="0" w:color="D0CECE"/>
              <w:right w:val="single" w:sz="4" w:space="0" w:color="D0CECE"/>
            </w:tcBorders>
          </w:tcPr>
          <w:p w14:paraId="77ACED42" w14:textId="5A2EC365"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533E45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9892716"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050" w:type="pct"/>
            <w:tcBorders>
              <w:top w:val="single" w:sz="4" w:space="0" w:color="D0CECE"/>
              <w:left w:val="single" w:sz="4" w:space="0" w:color="D0CECE"/>
              <w:bottom w:val="single" w:sz="4" w:space="0" w:color="D0CECE"/>
              <w:right w:val="single" w:sz="4" w:space="0" w:color="D0CECE"/>
            </w:tcBorders>
          </w:tcPr>
          <w:p w14:paraId="2DAD4F8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(6.1)</w:t>
            </w:r>
          </w:p>
        </w:tc>
        <w:tc>
          <w:tcPr>
            <w:tcW w:w="2019" w:type="pct"/>
            <w:tcBorders>
              <w:top w:val="single" w:sz="4" w:space="0" w:color="D0CECE"/>
              <w:left w:val="single" w:sz="4" w:space="0" w:color="D0CECE"/>
              <w:bottom w:val="single" w:sz="4" w:space="0" w:color="D0CECE"/>
              <w:right w:val="single" w:sz="4" w:space="0" w:color="D0CECE"/>
            </w:tcBorders>
          </w:tcPr>
          <w:p w14:paraId="6CD1EF3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đơn vị</w:t>
            </w:r>
          </w:p>
        </w:tc>
        <w:tc>
          <w:tcPr>
            <w:tcW w:w="1530" w:type="pct"/>
            <w:tcBorders>
              <w:top w:val="single" w:sz="4" w:space="0" w:color="D0CECE"/>
              <w:left w:val="single" w:sz="4" w:space="0" w:color="D0CECE"/>
              <w:bottom w:val="single" w:sz="4" w:space="0" w:color="D0CECE"/>
              <w:right w:val="single" w:sz="4" w:space="0" w:color="D0CECE"/>
            </w:tcBorders>
          </w:tcPr>
          <w:p w14:paraId="4CD43CF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B200FD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2CAB25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7</w:t>
            </w:r>
          </w:p>
        </w:tc>
        <w:tc>
          <w:tcPr>
            <w:tcW w:w="1050" w:type="pct"/>
            <w:tcBorders>
              <w:top w:val="single" w:sz="4" w:space="0" w:color="D0CECE"/>
              <w:left w:val="single" w:sz="4" w:space="0" w:color="D0CECE"/>
              <w:bottom w:val="single" w:sz="4" w:space="0" w:color="D0CECE"/>
              <w:right w:val="single" w:sz="4" w:space="0" w:color="D0CECE"/>
            </w:tcBorders>
          </w:tcPr>
          <w:p w14:paraId="2527C4C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(6.2)</w:t>
            </w:r>
          </w:p>
        </w:tc>
        <w:tc>
          <w:tcPr>
            <w:tcW w:w="2019" w:type="pct"/>
            <w:tcBorders>
              <w:top w:val="single" w:sz="4" w:space="0" w:color="D0CECE"/>
              <w:left w:val="single" w:sz="4" w:space="0" w:color="D0CECE"/>
              <w:bottom w:val="single" w:sz="4" w:space="0" w:color="D0CECE"/>
              <w:right w:val="single" w:sz="4" w:space="0" w:color="D0CECE"/>
            </w:tcBorders>
          </w:tcPr>
          <w:p w14:paraId="01B53A6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 xml:space="preserve">Hủy việc tạo đơn vị </w:t>
            </w:r>
          </w:p>
        </w:tc>
        <w:tc>
          <w:tcPr>
            <w:tcW w:w="1530" w:type="pct"/>
            <w:tcBorders>
              <w:top w:val="single" w:sz="4" w:space="0" w:color="D0CECE"/>
              <w:left w:val="single" w:sz="4" w:space="0" w:color="D0CECE"/>
              <w:bottom w:val="single" w:sz="4" w:space="0" w:color="D0CECE"/>
              <w:right w:val="single" w:sz="4" w:space="0" w:color="D0CECE"/>
            </w:tcBorders>
          </w:tcPr>
          <w:p w14:paraId="208F0E3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59C48D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80BC79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8</w:t>
            </w:r>
          </w:p>
        </w:tc>
        <w:tc>
          <w:tcPr>
            <w:tcW w:w="1050" w:type="pct"/>
            <w:tcBorders>
              <w:top w:val="single" w:sz="4" w:space="0" w:color="D0CECE"/>
              <w:left w:val="single" w:sz="4" w:space="0" w:color="D0CECE"/>
              <w:bottom w:val="single" w:sz="4" w:space="0" w:color="D0CECE"/>
              <w:right w:val="single" w:sz="4" w:space="0" w:color="D0CECE"/>
            </w:tcBorders>
          </w:tcPr>
          <w:p w14:paraId="46F5306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(6.3)</w:t>
            </w:r>
          </w:p>
        </w:tc>
        <w:tc>
          <w:tcPr>
            <w:tcW w:w="2019" w:type="pct"/>
            <w:tcBorders>
              <w:top w:val="single" w:sz="4" w:space="0" w:color="D0CECE"/>
              <w:left w:val="single" w:sz="4" w:space="0" w:color="D0CECE"/>
              <w:bottom w:val="single" w:sz="4" w:space="0" w:color="D0CECE"/>
              <w:right w:val="single" w:sz="4" w:space="0" w:color="D0CECE"/>
            </w:tcBorders>
          </w:tcPr>
          <w:p w14:paraId="474E572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đơn vị mới theo thông tin đã nhập</w:t>
            </w:r>
          </w:p>
        </w:tc>
        <w:tc>
          <w:tcPr>
            <w:tcW w:w="1530" w:type="pct"/>
            <w:tcBorders>
              <w:top w:val="single" w:sz="4" w:space="0" w:color="D0CECE"/>
              <w:left w:val="single" w:sz="4" w:space="0" w:color="D0CECE"/>
              <w:bottom w:val="single" w:sz="4" w:space="0" w:color="D0CECE"/>
              <w:right w:val="single" w:sz="4" w:space="0" w:color="D0CECE"/>
            </w:tcBorders>
          </w:tcPr>
          <w:p w14:paraId="237333F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269897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7A25078"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9</w:t>
            </w:r>
          </w:p>
        </w:tc>
        <w:tc>
          <w:tcPr>
            <w:tcW w:w="1050" w:type="pct"/>
            <w:tcBorders>
              <w:top w:val="single" w:sz="4" w:space="0" w:color="D0CECE"/>
              <w:left w:val="single" w:sz="4" w:space="0" w:color="D0CECE"/>
              <w:bottom w:val="single" w:sz="4" w:space="0" w:color="D0CECE"/>
              <w:right w:val="single" w:sz="4" w:space="0" w:color="D0CECE"/>
            </w:tcBorders>
          </w:tcPr>
          <w:p w14:paraId="18F5DD9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Click (8)</w:t>
            </w:r>
          </w:p>
        </w:tc>
        <w:tc>
          <w:tcPr>
            <w:tcW w:w="2019" w:type="pct"/>
            <w:tcBorders>
              <w:top w:val="single" w:sz="4" w:space="0" w:color="D0CECE"/>
              <w:left w:val="single" w:sz="4" w:space="0" w:color="D0CECE"/>
              <w:bottom w:val="single" w:sz="4" w:space="0" w:color="D0CECE"/>
              <w:right w:val="single" w:sz="4" w:space="0" w:color="D0CECE"/>
            </w:tcBorders>
          </w:tcPr>
          <w:p w14:paraId="2B41D29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Chỉnh sửa đơn vị</w:t>
            </w:r>
          </w:p>
        </w:tc>
        <w:tc>
          <w:tcPr>
            <w:tcW w:w="1530" w:type="pct"/>
            <w:tcBorders>
              <w:top w:val="single" w:sz="4" w:space="0" w:color="D0CECE"/>
              <w:left w:val="single" w:sz="4" w:space="0" w:color="D0CECE"/>
              <w:bottom w:val="single" w:sz="4" w:space="0" w:color="D0CECE"/>
              <w:right w:val="single" w:sz="4" w:space="0" w:color="D0CECE"/>
            </w:tcBorders>
          </w:tcPr>
          <w:p w14:paraId="17383582" w14:textId="1C2F35C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0C27676" w14:textId="77777777" w:rsidTr="001D41A2">
        <w:tc>
          <w:tcPr>
            <w:tcW w:w="401" w:type="pct"/>
            <w:tcBorders>
              <w:top w:val="single" w:sz="4" w:space="0" w:color="D0CECE"/>
              <w:left w:val="single" w:sz="4" w:space="0" w:color="D0CECE"/>
              <w:bottom w:val="single" w:sz="4" w:space="0" w:color="D0CECE"/>
              <w:right w:val="single" w:sz="4" w:space="0" w:color="D0CECE"/>
            </w:tcBorders>
          </w:tcPr>
          <w:p w14:paraId="05CBF194"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10</w:t>
            </w:r>
          </w:p>
        </w:tc>
        <w:tc>
          <w:tcPr>
            <w:tcW w:w="1050" w:type="pct"/>
            <w:tcBorders>
              <w:top w:val="single" w:sz="4" w:space="0" w:color="D0CECE"/>
              <w:left w:val="single" w:sz="4" w:space="0" w:color="D0CECE"/>
              <w:bottom w:val="single" w:sz="4" w:space="0" w:color="D0CECE"/>
              <w:right w:val="single" w:sz="4" w:space="0" w:color="D0CECE"/>
            </w:tcBorders>
          </w:tcPr>
          <w:p w14:paraId="7BFF6F9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(8.1)</w:t>
            </w:r>
          </w:p>
        </w:tc>
        <w:tc>
          <w:tcPr>
            <w:tcW w:w="2019" w:type="pct"/>
            <w:tcBorders>
              <w:top w:val="single" w:sz="4" w:space="0" w:color="D0CECE"/>
              <w:left w:val="single" w:sz="4" w:space="0" w:color="D0CECE"/>
              <w:bottom w:val="single" w:sz="4" w:space="0" w:color="D0CECE"/>
              <w:right w:val="single" w:sz="4" w:space="0" w:color="D0CECE"/>
            </w:tcBorders>
          </w:tcPr>
          <w:p w14:paraId="1168CFD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đơn vị</w:t>
            </w:r>
          </w:p>
        </w:tc>
        <w:tc>
          <w:tcPr>
            <w:tcW w:w="1530" w:type="pct"/>
            <w:tcBorders>
              <w:top w:val="single" w:sz="4" w:space="0" w:color="D0CECE"/>
              <w:left w:val="single" w:sz="4" w:space="0" w:color="D0CECE"/>
              <w:bottom w:val="single" w:sz="4" w:space="0" w:color="D0CECE"/>
              <w:right w:val="single" w:sz="4" w:space="0" w:color="D0CECE"/>
            </w:tcBorders>
          </w:tcPr>
          <w:p w14:paraId="7CFB539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80B4C0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F47661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11</w:t>
            </w:r>
          </w:p>
        </w:tc>
        <w:tc>
          <w:tcPr>
            <w:tcW w:w="1050" w:type="pct"/>
            <w:tcBorders>
              <w:top w:val="single" w:sz="4" w:space="0" w:color="D0CECE"/>
              <w:left w:val="single" w:sz="4" w:space="0" w:color="D0CECE"/>
              <w:bottom w:val="single" w:sz="4" w:space="0" w:color="D0CECE"/>
              <w:right w:val="single" w:sz="4" w:space="0" w:color="D0CECE"/>
            </w:tcBorders>
          </w:tcPr>
          <w:p w14:paraId="0125007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(8.2)</w:t>
            </w:r>
          </w:p>
        </w:tc>
        <w:tc>
          <w:tcPr>
            <w:tcW w:w="2019" w:type="pct"/>
            <w:tcBorders>
              <w:top w:val="single" w:sz="4" w:space="0" w:color="D0CECE"/>
              <w:left w:val="single" w:sz="4" w:space="0" w:color="D0CECE"/>
              <w:bottom w:val="single" w:sz="4" w:space="0" w:color="D0CECE"/>
              <w:right w:val="single" w:sz="4" w:space="0" w:color="D0CECE"/>
            </w:tcBorders>
          </w:tcPr>
          <w:p w14:paraId="038F82D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 xml:space="preserve">Cập nhật thông tin đơn vị </w:t>
            </w:r>
          </w:p>
        </w:tc>
        <w:tc>
          <w:tcPr>
            <w:tcW w:w="1530" w:type="pct"/>
            <w:tcBorders>
              <w:top w:val="single" w:sz="4" w:space="0" w:color="D0CECE"/>
              <w:left w:val="single" w:sz="4" w:space="0" w:color="D0CECE"/>
              <w:bottom w:val="single" w:sz="4" w:space="0" w:color="D0CECE"/>
              <w:right w:val="single" w:sz="4" w:space="0" w:color="D0CECE"/>
            </w:tcBorders>
          </w:tcPr>
          <w:p w14:paraId="339C238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C2AB0E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46FED77"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12</w:t>
            </w:r>
          </w:p>
        </w:tc>
        <w:tc>
          <w:tcPr>
            <w:tcW w:w="1050" w:type="pct"/>
            <w:tcBorders>
              <w:top w:val="single" w:sz="4" w:space="0" w:color="D0CECE"/>
              <w:left w:val="single" w:sz="4" w:space="0" w:color="D0CECE"/>
              <w:bottom w:val="single" w:sz="4" w:space="0" w:color="D0CECE"/>
              <w:right w:val="single" w:sz="4" w:space="0" w:color="D0CECE"/>
            </w:tcBorders>
          </w:tcPr>
          <w:p w14:paraId="44F5AC4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(8.3)</w:t>
            </w:r>
          </w:p>
        </w:tc>
        <w:tc>
          <w:tcPr>
            <w:tcW w:w="2019" w:type="pct"/>
            <w:tcBorders>
              <w:top w:val="single" w:sz="4" w:space="0" w:color="D0CECE"/>
              <w:left w:val="single" w:sz="4" w:space="0" w:color="D0CECE"/>
              <w:bottom w:val="single" w:sz="4" w:space="0" w:color="D0CECE"/>
              <w:right w:val="single" w:sz="4" w:space="0" w:color="D0CECE"/>
            </w:tcBorders>
          </w:tcPr>
          <w:p w14:paraId="1FE02C2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Hủy việc chỉnh sửa đơn vị</w:t>
            </w:r>
          </w:p>
        </w:tc>
        <w:tc>
          <w:tcPr>
            <w:tcW w:w="1530" w:type="pct"/>
            <w:tcBorders>
              <w:top w:val="single" w:sz="4" w:space="0" w:color="D0CECE"/>
              <w:left w:val="single" w:sz="4" w:space="0" w:color="D0CECE"/>
              <w:bottom w:val="single" w:sz="4" w:space="0" w:color="D0CECE"/>
              <w:right w:val="single" w:sz="4" w:space="0" w:color="D0CECE"/>
            </w:tcBorders>
          </w:tcPr>
          <w:p w14:paraId="7609AC7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39EFB2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CD0FC4F"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13</w:t>
            </w:r>
          </w:p>
        </w:tc>
        <w:tc>
          <w:tcPr>
            <w:tcW w:w="1050" w:type="pct"/>
            <w:tcBorders>
              <w:top w:val="single" w:sz="4" w:space="0" w:color="D0CECE"/>
              <w:left w:val="single" w:sz="4" w:space="0" w:color="D0CECE"/>
              <w:bottom w:val="single" w:sz="4" w:space="0" w:color="D0CECE"/>
              <w:right w:val="single" w:sz="4" w:space="0" w:color="D0CECE"/>
            </w:tcBorders>
          </w:tcPr>
          <w:p w14:paraId="386C48A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Click (9)</w:t>
            </w:r>
          </w:p>
        </w:tc>
        <w:tc>
          <w:tcPr>
            <w:tcW w:w="2019" w:type="pct"/>
            <w:tcBorders>
              <w:top w:val="single" w:sz="4" w:space="0" w:color="D0CECE"/>
              <w:left w:val="single" w:sz="4" w:space="0" w:color="D0CECE"/>
              <w:bottom w:val="single" w:sz="4" w:space="0" w:color="D0CECE"/>
              <w:right w:val="single" w:sz="4" w:space="0" w:color="D0CECE"/>
            </w:tcBorders>
          </w:tcPr>
          <w:p w14:paraId="2D2CF6D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Xóa đơn vị</w:t>
            </w:r>
          </w:p>
        </w:tc>
        <w:tc>
          <w:tcPr>
            <w:tcW w:w="1530" w:type="pct"/>
            <w:tcBorders>
              <w:top w:val="single" w:sz="4" w:space="0" w:color="D0CECE"/>
              <w:left w:val="single" w:sz="4" w:space="0" w:color="D0CECE"/>
              <w:bottom w:val="single" w:sz="4" w:space="0" w:color="D0CECE"/>
              <w:right w:val="single" w:sz="4" w:space="0" w:color="D0CECE"/>
            </w:tcBorders>
          </w:tcPr>
          <w:p w14:paraId="3106F984" w14:textId="53CA8A79" w:rsidR="001D41A2" w:rsidRPr="003F49EA" w:rsidRDefault="001D41A2" w:rsidP="001D41A2">
            <w:pPr>
              <w:spacing w:before="40" w:after="40" w:line="300" w:lineRule="auto"/>
              <w:contextualSpacing/>
              <w:rPr>
                <w:rFonts w:eastAsia="Calibri" w:cs="Arial"/>
                <w:noProof/>
                <w:color w:val="171717"/>
                <w:sz w:val="26"/>
                <w:szCs w:val="26"/>
                <w:lang w:val="vi-VN"/>
              </w:rPr>
            </w:pPr>
          </w:p>
        </w:tc>
      </w:tr>
    </w:tbl>
    <w:p w14:paraId="35158B24" w14:textId="77777777" w:rsidR="001D41A2" w:rsidRPr="001D41A2" w:rsidRDefault="001D41A2" w:rsidP="005C5821">
      <w:pPr>
        <w:pStyle w:val="111"/>
        <w:rPr>
          <w:rFonts w:eastAsia="Yu Gothic Light"/>
          <w:b w:val="0"/>
          <w:color w:val="171717"/>
          <w:szCs w:val="24"/>
          <w:lang w:val="vi-VN"/>
        </w:rPr>
      </w:pPr>
      <w:bookmarkStart w:id="178" w:name="_Toc168520347"/>
      <w:r w:rsidRPr="001D41A2">
        <w:rPr>
          <w:lang w:val="vi-VN"/>
        </w:rPr>
        <w:t>Màn hình tra cứu và thêm nhà cung cấp</w:t>
      </w:r>
      <w:bookmarkEnd w:id="178"/>
    </w:p>
    <w:p w14:paraId="1687AFAF" w14:textId="77777777" w:rsidR="001D41A2" w:rsidRPr="001D41A2" w:rsidRDefault="001D41A2" w:rsidP="005C5821">
      <w:pPr>
        <w:pStyle w:val="1111"/>
        <w:rPr>
          <w:rFonts w:eastAsia="Yu Gothic Light"/>
          <w:b w:val="0"/>
          <w:i/>
          <w:color w:val="171717"/>
          <w:lang w:val="vi-VN"/>
        </w:rPr>
      </w:pPr>
      <w:r w:rsidRPr="001D41A2">
        <w:rPr>
          <w:lang w:val="vi-VN"/>
        </w:rPr>
        <w:t>Giao diện</w:t>
      </w:r>
    </w:p>
    <w:p w14:paraId="6E6B8A9D" w14:textId="293CDA5A" w:rsidR="001D41A2" w:rsidRPr="001D41A2" w:rsidRDefault="00BC1C69"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BC1C69">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75E4CDDD" wp14:editId="6CD50C21">
            <wp:extent cx="5957570" cy="3587750"/>
            <wp:effectExtent l="0" t="0" r="0" b="0"/>
            <wp:docPr id="1734865117"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65117" name="Hình ảnh 1" descr="Ảnh có chứa văn bản, phần mềm, Biểu tượng máy tính, Hệ điều hành&#10;&#10;Mô tả được tạo tự động"/>
                    <pic:cNvPicPr/>
                  </pic:nvPicPr>
                  <pic:blipFill>
                    <a:blip r:embed="rId73"/>
                    <a:stretch>
                      <a:fillRect/>
                    </a:stretch>
                  </pic:blipFill>
                  <pic:spPr>
                    <a:xfrm>
                      <a:off x="0" y="0"/>
                      <a:ext cx="5957570" cy="3587750"/>
                    </a:xfrm>
                    <a:prstGeom prst="rect">
                      <a:avLst/>
                    </a:prstGeom>
                  </pic:spPr>
                </pic:pic>
              </a:graphicData>
            </a:graphic>
          </wp:inline>
        </w:drawing>
      </w:r>
    </w:p>
    <w:p w14:paraId="2EB19229" w14:textId="2FFF8B65"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79" w:name="_Toc138163023"/>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30</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xml:space="preserve">. </w:t>
      </w:r>
      <w:bookmarkEnd w:id="179"/>
      <w:r w:rsidRPr="001D41A2">
        <w:rPr>
          <w:rFonts w:ascii="Times New Roman" w:eastAsia="Calibri" w:hAnsi="Times New Roman" w:cs="Arial"/>
          <w:i/>
          <w:iCs/>
          <w:noProof/>
          <w:color w:val="3B3838"/>
          <w:sz w:val="26"/>
          <w:szCs w:val="18"/>
        </w:rPr>
        <w:t xml:space="preserve">Màn hình </w:t>
      </w:r>
      <w:r w:rsidR="000663D4">
        <w:rPr>
          <w:rFonts w:ascii="Times New Roman" w:eastAsia="Calibri" w:hAnsi="Times New Roman" w:cs="Arial"/>
          <w:i/>
          <w:iCs/>
          <w:noProof/>
          <w:color w:val="3B3838"/>
          <w:sz w:val="26"/>
          <w:szCs w:val="18"/>
        </w:rPr>
        <w:t>danh mục nhà cung cấp</w:t>
      </w:r>
    </w:p>
    <w:p w14:paraId="6D4102BD" w14:textId="7330EA82" w:rsidR="001D41A2" w:rsidRPr="001D41A2" w:rsidRDefault="00436F28"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436F28">
        <w:rPr>
          <w:rFonts w:ascii="Times New Roman" w:eastAsia="Yu Mincho" w:hAnsi="Times New Roman" w:cs="Arial"/>
          <w:noProof/>
          <w:color w:val="171717"/>
          <w:kern w:val="0"/>
          <w:sz w:val="26"/>
          <w:bdr w:val="none" w:sz="0" w:space="0" w:color="auto" w:frame="1"/>
          <w14:ligatures w14:val="none"/>
        </w:rPr>
        <w:drawing>
          <wp:inline distT="0" distB="0" distL="0" distR="0" wp14:anchorId="3AE0DC79" wp14:editId="212F0C83">
            <wp:extent cx="5957570" cy="3623310"/>
            <wp:effectExtent l="0" t="0" r="0" b="0"/>
            <wp:docPr id="295118783"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18783" name="Hình ảnh 1" descr="Ảnh có chứa văn bản, ảnh chụp màn hình, phần mềm, Hệ điều hành&#10;&#10;Mô tả được tạo tự động"/>
                    <pic:cNvPicPr/>
                  </pic:nvPicPr>
                  <pic:blipFill>
                    <a:blip r:embed="rId74"/>
                    <a:stretch>
                      <a:fillRect/>
                    </a:stretch>
                  </pic:blipFill>
                  <pic:spPr>
                    <a:xfrm>
                      <a:off x="0" y="0"/>
                      <a:ext cx="5957570" cy="3623310"/>
                    </a:xfrm>
                    <a:prstGeom prst="rect">
                      <a:avLst/>
                    </a:prstGeom>
                  </pic:spPr>
                </pic:pic>
              </a:graphicData>
            </a:graphic>
          </wp:inline>
        </w:drawing>
      </w:r>
    </w:p>
    <w:p w14:paraId="7212F050"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80" w:name="_Toc138163024"/>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31</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thêm nhà cung cấp</w:t>
      </w:r>
      <w:bookmarkEnd w:id="180"/>
    </w:p>
    <w:p w14:paraId="5B9A1D61" w14:textId="36A16155" w:rsidR="001D41A2" w:rsidRPr="001D41A2" w:rsidRDefault="00A65784"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A65784">
        <w:rPr>
          <w:rFonts w:ascii="Times New Roman" w:eastAsia="Yu Mincho" w:hAnsi="Times New Roman" w:cs="Arial"/>
          <w:noProof/>
          <w:color w:val="171717"/>
          <w:kern w:val="0"/>
          <w:sz w:val="26"/>
          <w:bdr w:val="none" w:sz="0" w:space="0" w:color="auto" w:frame="1"/>
          <w14:ligatures w14:val="none"/>
        </w:rPr>
        <w:lastRenderedPageBreak/>
        <w:drawing>
          <wp:inline distT="0" distB="0" distL="0" distR="0" wp14:anchorId="6C6C4E18" wp14:editId="197D93E1">
            <wp:extent cx="5353797" cy="5344271"/>
            <wp:effectExtent l="0" t="0" r="0" b="8890"/>
            <wp:docPr id="187335311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3115" name="Hình ảnh 1" descr="Ảnh có chứa văn bản, ảnh chụp màn hình, phần mềm, số&#10;&#10;Mô tả được tạo tự động"/>
                    <pic:cNvPicPr/>
                  </pic:nvPicPr>
                  <pic:blipFill>
                    <a:blip r:embed="rId75"/>
                    <a:stretch>
                      <a:fillRect/>
                    </a:stretch>
                  </pic:blipFill>
                  <pic:spPr>
                    <a:xfrm>
                      <a:off x="0" y="0"/>
                      <a:ext cx="5353797" cy="5344271"/>
                    </a:xfrm>
                    <a:prstGeom prst="rect">
                      <a:avLst/>
                    </a:prstGeom>
                  </pic:spPr>
                </pic:pic>
              </a:graphicData>
            </a:graphic>
          </wp:inline>
        </w:drawing>
      </w:r>
    </w:p>
    <w:p w14:paraId="4265F6DE" w14:textId="77777777"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lang w:val="en-GB"/>
        </w:rPr>
      </w:pPr>
      <w:bookmarkStart w:id="181" w:name="_Toc138163025"/>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32</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sửa nhà cung cấp</w:t>
      </w:r>
      <w:bookmarkEnd w:id="181"/>
    </w:p>
    <w:p w14:paraId="5CBC7A50" w14:textId="77777777" w:rsidR="001D41A2" w:rsidRPr="001D41A2" w:rsidRDefault="001D41A2" w:rsidP="005C5821">
      <w:pPr>
        <w:pStyle w:val="1111"/>
        <w:rPr>
          <w:rFonts w:eastAsia="Yu Gothic Light"/>
          <w:b w:val="0"/>
          <w:i/>
          <w:color w:val="171717"/>
          <w:lang w:val="vi-VN"/>
        </w:rPr>
      </w:pPr>
      <w:r w:rsidRPr="001D41A2">
        <w:rPr>
          <w:lang w:val="vi-VN"/>
        </w:rPr>
        <w:t>Mô tả các đối tượng trên màn hình</w:t>
      </w:r>
    </w:p>
    <w:p w14:paraId="45AD3CD5"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82" w:name="_Toc138162930"/>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26</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tra cứu nhà cung cấp</w:t>
      </w:r>
      <w:bookmarkEnd w:id="182"/>
    </w:p>
    <w:tbl>
      <w:tblPr>
        <w:tblStyle w:val="LiBang5"/>
        <w:tblW w:w="5000" w:type="pct"/>
        <w:tblCellMar>
          <w:top w:w="28" w:type="dxa"/>
          <w:left w:w="85" w:type="dxa"/>
          <w:bottom w:w="28" w:type="dxa"/>
          <w:right w:w="85" w:type="dxa"/>
        </w:tblCellMar>
        <w:tblLook w:val="04A0" w:firstRow="1" w:lastRow="0" w:firstColumn="1" w:lastColumn="0" w:noHBand="0" w:noVBand="1"/>
      </w:tblPr>
      <w:tblGrid>
        <w:gridCol w:w="662"/>
        <w:gridCol w:w="635"/>
        <w:gridCol w:w="1860"/>
        <w:gridCol w:w="1423"/>
        <w:gridCol w:w="2611"/>
        <w:gridCol w:w="1870"/>
      </w:tblGrid>
      <w:tr w:rsidR="001D41A2" w:rsidRPr="001D41A2" w14:paraId="3F1A138B" w14:textId="77777777" w:rsidTr="001D41A2">
        <w:trPr>
          <w:trHeight w:val="425"/>
        </w:trPr>
        <w:tc>
          <w:tcPr>
            <w:tcW w:w="33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2039531"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301" w:type="pct"/>
            <w:gridSpan w:val="2"/>
            <w:tcBorders>
              <w:top w:val="single" w:sz="4" w:space="0" w:color="000000"/>
              <w:left w:val="single" w:sz="4" w:space="0" w:color="000000"/>
              <w:bottom w:val="single" w:sz="4" w:space="0" w:color="000000"/>
              <w:right w:val="single" w:sz="4" w:space="0" w:color="000000"/>
            </w:tcBorders>
            <w:shd w:val="clear" w:color="auto" w:fill="0070C0"/>
            <w:vAlign w:val="center"/>
          </w:tcPr>
          <w:p w14:paraId="7E7F3C28"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Tên</w:t>
            </w:r>
          </w:p>
        </w:tc>
        <w:tc>
          <w:tcPr>
            <w:tcW w:w="66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233D60C"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Kiểu</w:t>
            </w:r>
          </w:p>
        </w:tc>
        <w:tc>
          <w:tcPr>
            <w:tcW w:w="1553"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9A76C97"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Ý nghĩa</w:t>
            </w:r>
          </w:p>
        </w:tc>
        <w:tc>
          <w:tcPr>
            <w:tcW w:w="1144"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6FDBBCA"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619170AB" w14:textId="77777777" w:rsidTr="001D41A2">
        <w:tc>
          <w:tcPr>
            <w:tcW w:w="337" w:type="pct"/>
            <w:tcBorders>
              <w:top w:val="single" w:sz="4" w:space="0" w:color="000000"/>
              <w:left w:val="single" w:sz="4" w:space="0" w:color="D0CECE"/>
              <w:bottom w:val="single" w:sz="4" w:space="0" w:color="D0CECE"/>
              <w:right w:val="single" w:sz="4" w:space="0" w:color="D0CECE"/>
            </w:tcBorders>
          </w:tcPr>
          <w:p w14:paraId="666C8932"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301" w:type="pct"/>
            <w:gridSpan w:val="2"/>
            <w:tcBorders>
              <w:top w:val="single" w:sz="4" w:space="0" w:color="000000"/>
              <w:left w:val="single" w:sz="4" w:space="0" w:color="D0CECE"/>
              <w:bottom w:val="single" w:sz="4" w:space="0" w:color="D0CECE"/>
              <w:right w:val="single" w:sz="4" w:space="0" w:color="D0CECE"/>
            </w:tcBorders>
          </w:tcPr>
          <w:p w14:paraId="6CD82ADD"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supplierTitle</w:t>
            </w:r>
          </w:p>
        </w:tc>
        <w:tc>
          <w:tcPr>
            <w:tcW w:w="665" w:type="pct"/>
            <w:tcBorders>
              <w:top w:val="single" w:sz="4" w:space="0" w:color="000000"/>
              <w:left w:val="single" w:sz="4" w:space="0" w:color="D0CECE"/>
              <w:bottom w:val="single" w:sz="4" w:space="0" w:color="D0CECE"/>
              <w:right w:val="single" w:sz="4" w:space="0" w:color="D0CECE"/>
            </w:tcBorders>
          </w:tcPr>
          <w:p w14:paraId="3BF1491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Typography</w:t>
            </w:r>
          </w:p>
        </w:tc>
        <w:tc>
          <w:tcPr>
            <w:tcW w:w="1553" w:type="pct"/>
            <w:tcBorders>
              <w:top w:val="single" w:sz="4" w:space="0" w:color="000000"/>
              <w:left w:val="single" w:sz="4" w:space="0" w:color="D0CECE"/>
              <w:bottom w:val="single" w:sz="4" w:space="0" w:color="D0CECE"/>
              <w:right w:val="single" w:sz="4" w:space="0" w:color="D0CECE"/>
            </w:tcBorders>
          </w:tcPr>
          <w:p w14:paraId="328E958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Tiêu đề nhà cung cấp</w:t>
            </w:r>
          </w:p>
        </w:tc>
        <w:tc>
          <w:tcPr>
            <w:tcW w:w="1144" w:type="pct"/>
            <w:tcBorders>
              <w:top w:val="single" w:sz="4" w:space="0" w:color="000000"/>
              <w:left w:val="single" w:sz="4" w:space="0" w:color="D0CECE"/>
              <w:bottom w:val="single" w:sz="4" w:space="0" w:color="D0CECE"/>
              <w:right w:val="single" w:sz="4" w:space="0" w:color="D0CECE"/>
            </w:tcBorders>
          </w:tcPr>
          <w:p w14:paraId="230A6A0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0DF5B2F" w14:textId="77777777" w:rsidTr="001D41A2">
        <w:tc>
          <w:tcPr>
            <w:tcW w:w="337" w:type="pct"/>
            <w:tcBorders>
              <w:top w:val="single" w:sz="4" w:space="0" w:color="D0CECE"/>
              <w:left w:val="single" w:sz="4" w:space="0" w:color="D0CECE"/>
              <w:bottom w:val="single" w:sz="4" w:space="0" w:color="D0CECE"/>
              <w:right w:val="single" w:sz="4" w:space="0" w:color="D0CECE"/>
            </w:tcBorders>
          </w:tcPr>
          <w:p w14:paraId="239C34D4"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301" w:type="pct"/>
            <w:gridSpan w:val="2"/>
            <w:tcBorders>
              <w:top w:val="single" w:sz="4" w:space="0" w:color="D0CECE"/>
              <w:left w:val="single" w:sz="4" w:space="0" w:color="D0CECE"/>
              <w:bottom w:val="single" w:sz="4" w:space="0" w:color="D0CECE"/>
              <w:right w:val="single" w:sz="4" w:space="0" w:color="D0CECE"/>
            </w:tcBorders>
          </w:tcPr>
          <w:p w14:paraId="3AA3614A"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665" w:type="pct"/>
            <w:tcBorders>
              <w:top w:val="single" w:sz="4" w:space="0" w:color="D0CECE"/>
              <w:left w:val="single" w:sz="4" w:space="0" w:color="D0CECE"/>
              <w:bottom w:val="single" w:sz="4" w:space="0" w:color="D0CECE"/>
              <w:right w:val="single" w:sz="4" w:space="0" w:color="D0CECE"/>
            </w:tcBorders>
          </w:tcPr>
          <w:p w14:paraId="28D8172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SearchBox</w:t>
            </w:r>
          </w:p>
        </w:tc>
        <w:tc>
          <w:tcPr>
            <w:tcW w:w="1553" w:type="pct"/>
            <w:tcBorders>
              <w:top w:val="single" w:sz="4" w:space="0" w:color="D0CECE"/>
              <w:left w:val="single" w:sz="4" w:space="0" w:color="D0CECE"/>
              <w:bottom w:val="single" w:sz="4" w:space="0" w:color="D0CECE"/>
              <w:right w:val="single" w:sz="4" w:space="0" w:color="D0CECE"/>
            </w:tcBorders>
          </w:tcPr>
          <w:p w14:paraId="04FDAAC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 xml:space="preserve">Tìm kiếm </w:t>
            </w:r>
            <w:r w:rsidRPr="003F49EA">
              <w:rPr>
                <w:rFonts w:eastAsia="Times New Roman" w:cs="Times New Roman"/>
                <w:noProof/>
                <w:color w:val="171717"/>
                <w:sz w:val="26"/>
                <w:szCs w:val="26"/>
                <w:lang w:val="en-GB"/>
              </w:rPr>
              <w:t xml:space="preserve">nhà cung cấp </w:t>
            </w:r>
            <w:r w:rsidRPr="003F49EA">
              <w:rPr>
                <w:rFonts w:eastAsia="Times New Roman" w:cs="Times New Roman"/>
                <w:noProof/>
                <w:color w:val="171717"/>
                <w:sz w:val="26"/>
                <w:szCs w:val="26"/>
                <w:lang w:val="vi-VN"/>
              </w:rPr>
              <w:t>trong database.</w:t>
            </w:r>
          </w:p>
        </w:tc>
        <w:tc>
          <w:tcPr>
            <w:tcW w:w="1144" w:type="pct"/>
            <w:tcBorders>
              <w:top w:val="single" w:sz="4" w:space="0" w:color="D0CECE"/>
              <w:left w:val="single" w:sz="4" w:space="0" w:color="D0CECE"/>
              <w:bottom w:val="single" w:sz="4" w:space="0" w:color="D0CECE"/>
              <w:right w:val="single" w:sz="4" w:space="0" w:color="D0CECE"/>
            </w:tcBorders>
          </w:tcPr>
          <w:p w14:paraId="128E870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734F717" w14:textId="77777777" w:rsidTr="001D41A2">
        <w:tc>
          <w:tcPr>
            <w:tcW w:w="337" w:type="pct"/>
            <w:tcBorders>
              <w:top w:val="single" w:sz="4" w:space="0" w:color="D0CECE"/>
              <w:left w:val="single" w:sz="4" w:space="0" w:color="D0CECE"/>
              <w:bottom w:val="single" w:sz="4" w:space="0" w:color="D0CECE"/>
              <w:right w:val="single" w:sz="4" w:space="0" w:color="D0CECE"/>
            </w:tcBorders>
          </w:tcPr>
          <w:p w14:paraId="13B9D7A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3</w:t>
            </w:r>
          </w:p>
        </w:tc>
        <w:tc>
          <w:tcPr>
            <w:tcW w:w="1301" w:type="pct"/>
            <w:gridSpan w:val="2"/>
            <w:tcBorders>
              <w:top w:val="single" w:sz="4" w:space="0" w:color="D0CECE"/>
              <w:left w:val="single" w:sz="4" w:space="0" w:color="D0CECE"/>
              <w:bottom w:val="single" w:sz="4" w:space="0" w:color="D0CECE"/>
              <w:right w:val="single" w:sz="4" w:space="0" w:color="D0CECE"/>
            </w:tcBorders>
          </w:tcPr>
          <w:p w14:paraId="5B937A6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createButton</w:t>
            </w:r>
          </w:p>
        </w:tc>
        <w:tc>
          <w:tcPr>
            <w:tcW w:w="665" w:type="pct"/>
            <w:tcBorders>
              <w:top w:val="single" w:sz="4" w:space="0" w:color="D0CECE"/>
              <w:left w:val="single" w:sz="4" w:space="0" w:color="D0CECE"/>
              <w:bottom w:val="single" w:sz="4" w:space="0" w:color="D0CECE"/>
              <w:right w:val="single" w:sz="4" w:space="0" w:color="D0CECE"/>
            </w:tcBorders>
          </w:tcPr>
          <w:p w14:paraId="43CCEC5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2792EED7"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nhà cung cấp</w:t>
            </w:r>
          </w:p>
        </w:tc>
        <w:tc>
          <w:tcPr>
            <w:tcW w:w="1144" w:type="pct"/>
            <w:tcBorders>
              <w:top w:val="single" w:sz="4" w:space="0" w:color="D0CECE"/>
              <w:left w:val="single" w:sz="4" w:space="0" w:color="D0CECE"/>
              <w:bottom w:val="single" w:sz="4" w:space="0" w:color="D0CECE"/>
              <w:right w:val="single" w:sz="4" w:space="0" w:color="D0CECE"/>
            </w:tcBorders>
          </w:tcPr>
          <w:p w14:paraId="4AE17AE8" w14:textId="40B0A584"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F50887" w:rsidRPr="001D41A2" w14:paraId="082175C2" w14:textId="77777777">
        <w:tc>
          <w:tcPr>
            <w:tcW w:w="337" w:type="pct"/>
            <w:tcBorders>
              <w:left w:val="single" w:sz="4" w:space="0" w:color="D0CECE"/>
              <w:right w:val="single" w:sz="4" w:space="0" w:color="D0CECE"/>
            </w:tcBorders>
          </w:tcPr>
          <w:p w14:paraId="432AFE0D" w14:textId="77777777" w:rsidR="00F50887" w:rsidRPr="003F49EA" w:rsidRDefault="00F50887" w:rsidP="00F50887">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63611302" w14:textId="1DD4C0CC"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3.1</w:t>
            </w:r>
          </w:p>
        </w:tc>
        <w:tc>
          <w:tcPr>
            <w:tcW w:w="838" w:type="pct"/>
            <w:tcBorders>
              <w:top w:val="single" w:sz="4" w:space="0" w:color="D0CECE"/>
              <w:left w:val="single" w:sz="4" w:space="0" w:color="D0CECE"/>
              <w:bottom w:val="single" w:sz="4" w:space="0" w:color="D0CECE"/>
              <w:right w:val="single" w:sz="4" w:space="0" w:color="D0CECE"/>
            </w:tcBorders>
          </w:tcPr>
          <w:p w14:paraId="1E232F36" w14:textId="615D983B"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idSupplier</w:t>
            </w:r>
          </w:p>
        </w:tc>
        <w:tc>
          <w:tcPr>
            <w:tcW w:w="665" w:type="pct"/>
            <w:tcBorders>
              <w:top w:val="single" w:sz="4" w:space="0" w:color="D0CECE"/>
              <w:left w:val="single" w:sz="4" w:space="0" w:color="D0CECE"/>
              <w:bottom w:val="single" w:sz="4" w:space="0" w:color="D0CECE"/>
              <w:right w:val="single" w:sz="4" w:space="0" w:color="D0CECE"/>
            </w:tcBorders>
          </w:tcPr>
          <w:p w14:paraId="46D6EB48" w14:textId="23CD1E33"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3E0CF9A1" w14:textId="63A97DCC"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Mã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12D1727A" w14:textId="77777777" w:rsidR="00F50887" w:rsidRPr="003F49EA" w:rsidRDefault="00F50887" w:rsidP="00F50887">
            <w:pPr>
              <w:spacing w:before="40" w:after="40" w:line="300" w:lineRule="auto"/>
              <w:contextualSpacing/>
              <w:rPr>
                <w:rFonts w:eastAsia="Calibri" w:cs="Arial"/>
                <w:noProof/>
                <w:color w:val="171717"/>
                <w:sz w:val="26"/>
                <w:szCs w:val="26"/>
                <w:lang w:val="vi-VN"/>
              </w:rPr>
            </w:pPr>
          </w:p>
        </w:tc>
      </w:tr>
      <w:tr w:rsidR="001D41A2" w:rsidRPr="001D41A2" w14:paraId="529622AB" w14:textId="77777777">
        <w:tc>
          <w:tcPr>
            <w:tcW w:w="337" w:type="pct"/>
            <w:vMerge w:val="restart"/>
            <w:tcBorders>
              <w:left w:val="single" w:sz="4" w:space="0" w:color="D0CECE"/>
              <w:right w:val="single" w:sz="4" w:space="0" w:color="D0CECE"/>
            </w:tcBorders>
          </w:tcPr>
          <w:p w14:paraId="55F7FAE8"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2561700C" w14:textId="139958E5"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w:t>
            </w:r>
            <w:r w:rsidR="00F50887" w:rsidRPr="003F49EA">
              <w:rPr>
                <w:rFonts w:eastAsia="Calibri" w:cs="Arial"/>
                <w:noProof/>
                <w:color w:val="171717"/>
                <w:sz w:val="26"/>
                <w:szCs w:val="26"/>
                <w:lang w:val="en-GB"/>
              </w:rPr>
              <w:t>2</w:t>
            </w:r>
          </w:p>
        </w:tc>
        <w:tc>
          <w:tcPr>
            <w:tcW w:w="838" w:type="pct"/>
            <w:tcBorders>
              <w:top w:val="single" w:sz="4" w:space="0" w:color="D0CECE"/>
              <w:left w:val="single" w:sz="4" w:space="0" w:color="D0CECE"/>
              <w:bottom w:val="single" w:sz="4" w:space="0" w:color="D0CECE"/>
              <w:right w:val="single" w:sz="4" w:space="0" w:color="D0CECE"/>
            </w:tcBorders>
          </w:tcPr>
          <w:p w14:paraId="2614471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supplierName</w:t>
            </w:r>
          </w:p>
        </w:tc>
        <w:tc>
          <w:tcPr>
            <w:tcW w:w="665" w:type="pct"/>
            <w:tcBorders>
              <w:top w:val="single" w:sz="4" w:space="0" w:color="D0CECE"/>
              <w:left w:val="single" w:sz="4" w:space="0" w:color="D0CECE"/>
              <w:bottom w:val="single" w:sz="4" w:space="0" w:color="D0CECE"/>
              <w:right w:val="single" w:sz="4" w:space="0" w:color="D0CECE"/>
            </w:tcBorders>
          </w:tcPr>
          <w:p w14:paraId="72F70E5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0AED540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Tên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4DBC79B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06C1D6E" w14:textId="77777777" w:rsidTr="001D41A2">
        <w:tc>
          <w:tcPr>
            <w:tcW w:w="337" w:type="pct"/>
            <w:vMerge/>
            <w:tcBorders>
              <w:left w:val="single" w:sz="4" w:space="0" w:color="D0CECE"/>
              <w:right w:val="single" w:sz="4" w:space="0" w:color="D0CECE"/>
            </w:tcBorders>
          </w:tcPr>
          <w:p w14:paraId="64BCD50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3B44943B" w14:textId="3A55D995"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w:t>
            </w:r>
            <w:r w:rsidR="00F50887" w:rsidRPr="003F49EA">
              <w:rPr>
                <w:rFonts w:eastAsia="Calibri" w:cs="Arial"/>
                <w:noProof/>
                <w:color w:val="171717"/>
                <w:sz w:val="26"/>
                <w:szCs w:val="26"/>
                <w:lang w:val="en-GB"/>
              </w:rPr>
              <w:t>3</w:t>
            </w:r>
          </w:p>
        </w:tc>
        <w:tc>
          <w:tcPr>
            <w:tcW w:w="838" w:type="pct"/>
            <w:tcBorders>
              <w:top w:val="single" w:sz="4" w:space="0" w:color="D0CECE"/>
              <w:left w:val="single" w:sz="4" w:space="0" w:color="D0CECE"/>
              <w:bottom w:val="single" w:sz="4" w:space="0" w:color="D0CECE"/>
              <w:right w:val="single" w:sz="4" w:space="0" w:color="D0CECE"/>
            </w:tcBorders>
          </w:tcPr>
          <w:p w14:paraId="50F7617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supplierAddress</w:t>
            </w:r>
          </w:p>
        </w:tc>
        <w:tc>
          <w:tcPr>
            <w:tcW w:w="665" w:type="pct"/>
            <w:tcBorders>
              <w:top w:val="single" w:sz="4" w:space="0" w:color="D0CECE"/>
              <w:left w:val="single" w:sz="4" w:space="0" w:color="D0CECE"/>
              <w:bottom w:val="single" w:sz="4" w:space="0" w:color="D0CECE"/>
              <w:right w:val="single" w:sz="4" w:space="0" w:color="D0CECE"/>
            </w:tcBorders>
          </w:tcPr>
          <w:p w14:paraId="3D63F23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3E511BB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Địa chỉ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48A08070"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3CCBCB6" w14:textId="77777777" w:rsidTr="001D41A2">
        <w:tc>
          <w:tcPr>
            <w:tcW w:w="337" w:type="pct"/>
            <w:vMerge/>
            <w:tcBorders>
              <w:left w:val="single" w:sz="4" w:space="0" w:color="D0CECE"/>
              <w:right w:val="single" w:sz="4" w:space="0" w:color="D0CECE"/>
            </w:tcBorders>
          </w:tcPr>
          <w:p w14:paraId="5EB1EF8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6B3E334D" w14:textId="44C53B75"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w:t>
            </w:r>
            <w:r w:rsidR="00F50887" w:rsidRPr="003F49EA">
              <w:rPr>
                <w:rFonts w:eastAsia="Calibri" w:cs="Arial"/>
                <w:noProof/>
                <w:color w:val="171717"/>
                <w:sz w:val="26"/>
                <w:szCs w:val="26"/>
                <w:lang w:val="en-GB"/>
              </w:rPr>
              <w:t>4</w:t>
            </w:r>
          </w:p>
        </w:tc>
        <w:tc>
          <w:tcPr>
            <w:tcW w:w="838" w:type="pct"/>
            <w:tcBorders>
              <w:top w:val="single" w:sz="4" w:space="0" w:color="D0CECE"/>
              <w:left w:val="single" w:sz="4" w:space="0" w:color="D0CECE"/>
              <w:bottom w:val="single" w:sz="4" w:space="0" w:color="D0CECE"/>
              <w:right w:val="single" w:sz="4" w:space="0" w:color="D0CECE"/>
            </w:tcBorders>
          </w:tcPr>
          <w:p w14:paraId="4C43127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suppilerPhone</w:t>
            </w:r>
          </w:p>
        </w:tc>
        <w:tc>
          <w:tcPr>
            <w:tcW w:w="665" w:type="pct"/>
            <w:tcBorders>
              <w:top w:val="single" w:sz="4" w:space="0" w:color="D0CECE"/>
              <w:left w:val="single" w:sz="4" w:space="0" w:color="D0CECE"/>
              <w:bottom w:val="single" w:sz="4" w:space="0" w:color="D0CECE"/>
              <w:right w:val="single" w:sz="4" w:space="0" w:color="D0CECE"/>
            </w:tcBorders>
          </w:tcPr>
          <w:p w14:paraId="44279AD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3E6B4A5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Số điện thoại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35100CE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8607C3F" w14:textId="77777777" w:rsidTr="001D41A2">
        <w:tc>
          <w:tcPr>
            <w:tcW w:w="337" w:type="pct"/>
            <w:vMerge/>
            <w:tcBorders>
              <w:left w:val="single" w:sz="4" w:space="0" w:color="D0CECE"/>
              <w:right w:val="single" w:sz="4" w:space="0" w:color="D0CECE"/>
            </w:tcBorders>
          </w:tcPr>
          <w:p w14:paraId="20705914"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11160845" w14:textId="16764186"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w:t>
            </w:r>
            <w:r w:rsidR="00F50887" w:rsidRPr="003F49EA">
              <w:rPr>
                <w:rFonts w:eastAsia="Calibri" w:cs="Arial"/>
                <w:noProof/>
                <w:color w:val="171717"/>
                <w:sz w:val="26"/>
                <w:szCs w:val="26"/>
                <w:lang w:val="en-GB"/>
              </w:rPr>
              <w:t>5</w:t>
            </w:r>
          </w:p>
        </w:tc>
        <w:tc>
          <w:tcPr>
            <w:tcW w:w="838" w:type="pct"/>
            <w:tcBorders>
              <w:top w:val="single" w:sz="4" w:space="0" w:color="D0CECE"/>
              <w:left w:val="single" w:sz="4" w:space="0" w:color="D0CECE"/>
              <w:bottom w:val="single" w:sz="4" w:space="0" w:color="D0CECE"/>
              <w:right w:val="single" w:sz="4" w:space="0" w:color="D0CECE"/>
            </w:tcBorders>
          </w:tcPr>
          <w:p w14:paraId="1547F4C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cancelButton</w:t>
            </w:r>
          </w:p>
        </w:tc>
        <w:tc>
          <w:tcPr>
            <w:tcW w:w="665" w:type="pct"/>
            <w:tcBorders>
              <w:top w:val="single" w:sz="4" w:space="0" w:color="D0CECE"/>
              <w:left w:val="single" w:sz="4" w:space="0" w:color="D0CECE"/>
              <w:bottom w:val="single" w:sz="4" w:space="0" w:color="D0CECE"/>
              <w:right w:val="single" w:sz="4" w:space="0" w:color="D0CECE"/>
            </w:tcBorders>
          </w:tcPr>
          <w:p w14:paraId="0486CC4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425803B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4593F66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35589F5" w14:textId="77777777">
        <w:tc>
          <w:tcPr>
            <w:tcW w:w="337" w:type="pct"/>
            <w:vMerge/>
            <w:tcBorders>
              <w:left w:val="single" w:sz="4" w:space="0" w:color="D0CECE"/>
              <w:right w:val="single" w:sz="4" w:space="0" w:color="D0CECE"/>
            </w:tcBorders>
          </w:tcPr>
          <w:p w14:paraId="088B6AE3"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67902C74" w14:textId="475E54B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3.</w:t>
            </w:r>
            <w:r w:rsidR="00F50887" w:rsidRPr="003F49EA">
              <w:rPr>
                <w:rFonts w:eastAsia="Calibri" w:cs="Arial"/>
                <w:noProof/>
                <w:color w:val="171717"/>
                <w:sz w:val="26"/>
                <w:szCs w:val="26"/>
                <w:lang w:val="en-GB"/>
              </w:rPr>
              <w:t>6</w:t>
            </w:r>
          </w:p>
        </w:tc>
        <w:tc>
          <w:tcPr>
            <w:tcW w:w="838" w:type="pct"/>
            <w:tcBorders>
              <w:top w:val="single" w:sz="4" w:space="0" w:color="D0CECE"/>
              <w:left w:val="single" w:sz="4" w:space="0" w:color="D0CECE"/>
              <w:bottom w:val="single" w:sz="4" w:space="0" w:color="D0CECE"/>
              <w:right w:val="single" w:sz="4" w:space="0" w:color="D0CECE"/>
            </w:tcBorders>
          </w:tcPr>
          <w:p w14:paraId="21063B8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665" w:type="pct"/>
            <w:tcBorders>
              <w:top w:val="single" w:sz="4" w:space="0" w:color="D0CECE"/>
              <w:left w:val="single" w:sz="4" w:space="0" w:color="D0CECE"/>
              <w:bottom w:val="single" w:sz="4" w:space="0" w:color="D0CECE"/>
              <w:right w:val="single" w:sz="4" w:space="0" w:color="D0CECE"/>
            </w:tcBorders>
          </w:tcPr>
          <w:p w14:paraId="072583C8"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453D40C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59EC250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BCE98D1" w14:textId="77777777" w:rsidTr="001D41A2">
        <w:tc>
          <w:tcPr>
            <w:tcW w:w="337" w:type="pct"/>
            <w:tcBorders>
              <w:top w:val="single" w:sz="4" w:space="0" w:color="D0CECE"/>
              <w:left w:val="single" w:sz="4" w:space="0" w:color="D0CECE"/>
              <w:bottom w:val="single" w:sz="4" w:space="0" w:color="D0CECE"/>
              <w:right w:val="single" w:sz="4" w:space="0" w:color="D0CECE"/>
            </w:tcBorders>
          </w:tcPr>
          <w:p w14:paraId="139A64F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301" w:type="pct"/>
            <w:gridSpan w:val="2"/>
            <w:tcBorders>
              <w:top w:val="single" w:sz="4" w:space="0" w:color="D0CECE"/>
              <w:left w:val="single" w:sz="4" w:space="0" w:color="D0CECE"/>
              <w:bottom w:val="single" w:sz="4" w:space="0" w:color="D0CECE"/>
              <w:right w:val="single" w:sz="4" w:space="0" w:color="D0CECE"/>
            </w:tcBorders>
          </w:tcPr>
          <w:p w14:paraId="2520B705"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tableContainer</w:t>
            </w:r>
          </w:p>
        </w:tc>
        <w:tc>
          <w:tcPr>
            <w:tcW w:w="665" w:type="pct"/>
            <w:tcBorders>
              <w:top w:val="single" w:sz="4" w:space="0" w:color="D0CECE"/>
              <w:left w:val="single" w:sz="4" w:space="0" w:color="D0CECE"/>
              <w:bottom w:val="single" w:sz="4" w:space="0" w:color="D0CECE"/>
              <w:right w:val="single" w:sz="4" w:space="0" w:color="D0CECE"/>
            </w:tcBorders>
          </w:tcPr>
          <w:p w14:paraId="7319F96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Container</w:t>
            </w:r>
          </w:p>
        </w:tc>
        <w:tc>
          <w:tcPr>
            <w:tcW w:w="1553" w:type="pct"/>
            <w:tcBorders>
              <w:top w:val="single" w:sz="4" w:space="0" w:color="D0CECE"/>
              <w:left w:val="single" w:sz="4" w:space="0" w:color="D0CECE"/>
              <w:bottom w:val="single" w:sz="4" w:space="0" w:color="D0CECE"/>
              <w:right w:val="single" w:sz="4" w:space="0" w:color="D0CECE"/>
            </w:tcBorders>
          </w:tcPr>
          <w:p w14:paraId="4680F1C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Hiển thị các </w:t>
            </w:r>
            <w:r w:rsidRPr="003F49EA">
              <w:rPr>
                <w:rFonts w:eastAsia="Calibri" w:cs="Arial"/>
                <w:noProof/>
                <w:color w:val="171717"/>
                <w:sz w:val="26"/>
                <w:szCs w:val="26"/>
                <w:lang w:val="en-GB"/>
              </w:rPr>
              <w:t>nhà cung cấp</w:t>
            </w:r>
            <w:r w:rsidRPr="003F49EA">
              <w:rPr>
                <w:rFonts w:eastAsia="Calibri" w:cs="Arial"/>
                <w:noProof/>
                <w:color w:val="171717"/>
                <w:sz w:val="26"/>
                <w:szCs w:val="26"/>
                <w:lang w:val="vi-VN"/>
              </w:rPr>
              <w:t xml:space="preserve"> trong database.</w:t>
            </w:r>
          </w:p>
        </w:tc>
        <w:tc>
          <w:tcPr>
            <w:tcW w:w="1144" w:type="pct"/>
            <w:tcBorders>
              <w:top w:val="single" w:sz="4" w:space="0" w:color="D0CECE"/>
              <w:left w:val="single" w:sz="4" w:space="0" w:color="D0CECE"/>
              <w:bottom w:val="single" w:sz="4" w:space="0" w:color="D0CECE"/>
              <w:right w:val="single" w:sz="4" w:space="0" w:color="D0CECE"/>
            </w:tcBorders>
          </w:tcPr>
          <w:p w14:paraId="5BC83CB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0EEC781" w14:textId="77777777" w:rsidTr="001D41A2">
        <w:tc>
          <w:tcPr>
            <w:tcW w:w="337" w:type="pct"/>
            <w:tcBorders>
              <w:top w:val="single" w:sz="4" w:space="0" w:color="D0CECE"/>
              <w:left w:val="single" w:sz="4" w:space="0" w:color="D0CECE"/>
              <w:bottom w:val="single" w:sz="4" w:space="0" w:color="D0CECE"/>
              <w:right w:val="single" w:sz="4" w:space="0" w:color="D0CECE"/>
            </w:tcBorders>
          </w:tcPr>
          <w:p w14:paraId="2FC95D53"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301" w:type="pct"/>
            <w:gridSpan w:val="2"/>
            <w:tcBorders>
              <w:top w:val="single" w:sz="4" w:space="0" w:color="D0CECE"/>
              <w:left w:val="single" w:sz="4" w:space="0" w:color="D0CECE"/>
              <w:bottom w:val="single" w:sz="4" w:space="0" w:color="D0CECE"/>
              <w:right w:val="single" w:sz="4" w:space="0" w:color="D0CECE"/>
            </w:tcBorders>
          </w:tcPr>
          <w:p w14:paraId="5B0DF2FF"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editButton</w:t>
            </w:r>
          </w:p>
        </w:tc>
        <w:tc>
          <w:tcPr>
            <w:tcW w:w="665" w:type="pct"/>
            <w:tcBorders>
              <w:top w:val="single" w:sz="4" w:space="0" w:color="D0CECE"/>
              <w:left w:val="single" w:sz="4" w:space="0" w:color="D0CECE"/>
              <w:bottom w:val="single" w:sz="4" w:space="0" w:color="D0CECE"/>
              <w:right w:val="single" w:sz="4" w:space="0" w:color="D0CECE"/>
            </w:tcBorders>
          </w:tcPr>
          <w:p w14:paraId="4130032B"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69F65CF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2B5A43FB" w14:textId="404F63B3"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F50887" w:rsidRPr="001D41A2" w14:paraId="44DE88D7" w14:textId="77777777" w:rsidTr="001D41A2">
        <w:tc>
          <w:tcPr>
            <w:tcW w:w="337" w:type="pct"/>
            <w:tcBorders>
              <w:top w:val="single" w:sz="4" w:space="0" w:color="D0CECE"/>
              <w:left w:val="single" w:sz="4" w:space="0" w:color="D0CECE"/>
              <w:right w:val="single" w:sz="4" w:space="0" w:color="D0CECE"/>
            </w:tcBorders>
          </w:tcPr>
          <w:p w14:paraId="1CE47479" w14:textId="77777777" w:rsidR="00F50887" w:rsidRPr="003F49EA" w:rsidRDefault="00F50887" w:rsidP="00F50887">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03551828" w14:textId="5FA85A64"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5.1</w:t>
            </w:r>
          </w:p>
        </w:tc>
        <w:tc>
          <w:tcPr>
            <w:tcW w:w="838" w:type="pct"/>
            <w:tcBorders>
              <w:top w:val="single" w:sz="4" w:space="0" w:color="D0CECE"/>
              <w:left w:val="single" w:sz="4" w:space="0" w:color="D0CECE"/>
              <w:bottom w:val="single" w:sz="4" w:space="0" w:color="D0CECE"/>
              <w:right w:val="single" w:sz="4" w:space="0" w:color="D0CECE"/>
            </w:tcBorders>
          </w:tcPr>
          <w:p w14:paraId="728C73F8" w14:textId="0955ABCB"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idSupplier</w:t>
            </w:r>
          </w:p>
        </w:tc>
        <w:tc>
          <w:tcPr>
            <w:tcW w:w="665" w:type="pct"/>
            <w:tcBorders>
              <w:top w:val="single" w:sz="4" w:space="0" w:color="D0CECE"/>
              <w:left w:val="single" w:sz="4" w:space="0" w:color="D0CECE"/>
              <w:bottom w:val="single" w:sz="4" w:space="0" w:color="D0CECE"/>
              <w:right w:val="single" w:sz="4" w:space="0" w:color="D0CECE"/>
            </w:tcBorders>
          </w:tcPr>
          <w:p w14:paraId="1149EF34" w14:textId="261DF70C"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5C6A5CE7" w14:textId="669B5176"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Tên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777B00E7" w14:textId="77777777" w:rsidR="00F50887" w:rsidRPr="003F49EA" w:rsidRDefault="00F50887" w:rsidP="00F50887">
            <w:pPr>
              <w:spacing w:before="40" w:after="40" w:line="300" w:lineRule="auto"/>
              <w:contextualSpacing/>
              <w:rPr>
                <w:rFonts w:eastAsia="Calibri" w:cs="Arial"/>
                <w:noProof/>
                <w:color w:val="171717"/>
                <w:sz w:val="26"/>
                <w:szCs w:val="26"/>
                <w:lang w:val="vi-VN"/>
              </w:rPr>
            </w:pPr>
          </w:p>
        </w:tc>
      </w:tr>
      <w:tr w:rsidR="001D41A2" w:rsidRPr="001D41A2" w14:paraId="591379CA" w14:textId="77777777" w:rsidTr="001D41A2">
        <w:tc>
          <w:tcPr>
            <w:tcW w:w="337" w:type="pct"/>
            <w:vMerge w:val="restart"/>
            <w:tcBorders>
              <w:top w:val="single" w:sz="4" w:space="0" w:color="D0CECE"/>
              <w:left w:val="single" w:sz="4" w:space="0" w:color="D0CECE"/>
              <w:right w:val="single" w:sz="4" w:space="0" w:color="D0CECE"/>
            </w:tcBorders>
          </w:tcPr>
          <w:p w14:paraId="2368791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79FAC118" w14:textId="08016C36"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w:t>
            </w:r>
            <w:r w:rsidR="00F50887" w:rsidRPr="003F49EA">
              <w:rPr>
                <w:rFonts w:eastAsia="Calibri" w:cs="Arial"/>
                <w:noProof/>
                <w:color w:val="171717"/>
                <w:sz w:val="26"/>
                <w:szCs w:val="26"/>
                <w:lang w:val="en-GB"/>
              </w:rPr>
              <w:t>2</w:t>
            </w:r>
          </w:p>
        </w:tc>
        <w:tc>
          <w:tcPr>
            <w:tcW w:w="838" w:type="pct"/>
            <w:tcBorders>
              <w:top w:val="single" w:sz="4" w:space="0" w:color="D0CECE"/>
              <w:left w:val="single" w:sz="4" w:space="0" w:color="D0CECE"/>
              <w:bottom w:val="single" w:sz="4" w:space="0" w:color="D0CECE"/>
              <w:right w:val="single" w:sz="4" w:space="0" w:color="D0CECE"/>
            </w:tcBorders>
          </w:tcPr>
          <w:p w14:paraId="23CEB01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supplierName</w:t>
            </w:r>
          </w:p>
        </w:tc>
        <w:tc>
          <w:tcPr>
            <w:tcW w:w="665" w:type="pct"/>
            <w:tcBorders>
              <w:top w:val="single" w:sz="4" w:space="0" w:color="D0CECE"/>
              <w:left w:val="single" w:sz="4" w:space="0" w:color="D0CECE"/>
              <w:bottom w:val="single" w:sz="4" w:space="0" w:color="D0CECE"/>
              <w:right w:val="single" w:sz="4" w:space="0" w:color="D0CECE"/>
            </w:tcBorders>
          </w:tcPr>
          <w:p w14:paraId="4B45BA9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4D133B9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Tên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75E1234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3BBC54E" w14:textId="77777777" w:rsidTr="001D41A2">
        <w:tc>
          <w:tcPr>
            <w:tcW w:w="337" w:type="pct"/>
            <w:vMerge/>
            <w:tcBorders>
              <w:left w:val="single" w:sz="4" w:space="0" w:color="D0CECE"/>
              <w:right w:val="single" w:sz="4" w:space="0" w:color="D0CECE"/>
            </w:tcBorders>
          </w:tcPr>
          <w:p w14:paraId="5B34254E"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7A8802E4" w14:textId="727A2B4D"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w:t>
            </w:r>
            <w:r w:rsidR="00F50887" w:rsidRPr="003F49EA">
              <w:rPr>
                <w:rFonts w:eastAsia="Calibri" w:cs="Arial"/>
                <w:noProof/>
                <w:color w:val="171717"/>
                <w:sz w:val="26"/>
                <w:szCs w:val="26"/>
                <w:lang w:val="en-GB"/>
              </w:rPr>
              <w:t>3</w:t>
            </w:r>
          </w:p>
        </w:tc>
        <w:tc>
          <w:tcPr>
            <w:tcW w:w="838" w:type="pct"/>
            <w:tcBorders>
              <w:top w:val="single" w:sz="4" w:space="0" w:color="D0CECE"/>
              <w:left w:val="single" w:sz="4" w:space="0" w:color="D0CECE"/>
              <w:bottom w:val="single" w:sz="4" w:space="0" w:color="D0CECE"/>
              <w:right w:val="single" w:sz="4" w:space="0" w:color="D0CECE"/>
            </w:tcBorders>
          </w:tcPr>
          <w:p w14:paraId="4EE3D1B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supplierAddress</w:t>
            </w:r>
          </w:p>
        </w:tc>
        <w:tc>
          <w:tcPr>
            <w:tcW w:w="665" w:type="pct"/>
            <w:tcBorders>
              <w:top w:val="single" w:sz="4" w:space="0" w:color="D0CECE"/>
              <w:left w:val="single" w:sz="4" w:space="0" w:color="D0CECE"/>
              <w:bottom w:val="single" w:sz="4" w:space="0" w:color="D0CECE"/>
              <w:right w:val="single" w:sz="4" w:space="0" w:color="D0CECE"/>
            </w:tcBorders>
          </w:tcPr>
          <w:p w14:paraId="14F0970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6CDE703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Địa chỉ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2C848A5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D6D1D64" w14:textId="77777777" w:rsidTr="001D41A2">
        <w:tc>
          <w:tcPr>
            <w:tcW w:w="337" w:type="pct"/>
            <w:vMerge/>
            <w:tcBorders>
              <w:left w:val="single" w:sz="4" w:space="0" w:color="D0CECE"/>
              <w:right w:val="single" w:sz="4" w:space="0" w:color="D0CECE"/>
            </w:tcBorders>
          </w:tcPr>
          <w:p w14:paraId="058D26CB"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1315EB20" w14:textId="3DE58EF6"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w:t>
            </w:r>
            <w:r w:rsidR="00F50887" w:rsidRPr="003F49EA">
              <w:rPr>
                <w:rFonts w:eastAsia="Calibri" w:cs="Arial"/>
                <w:noProof/>
                <w:color w:val="171717"/>
                <w:sz w:val="26"/>
                <w:szCs w:val="26"/>
                <w:lang w:val="en-GB"/>
              </w:rPr>
              <w:t>4</w:t>
            </w:r>
          </w:p>
        </w:tc>
        <w:tc>
          <w:tcPr>
            <w:tcW w:w="838" w:type="pct"/>
            <w:tcBorders>
              <w:top w:val="single" w:sz="4" w:space="0" w:color="D0CECE"/>
              <w:left w:val="single" w:sz="4" w:space="0" w:color="D0CECE"/>
              <w:bottom w:val="single" w:sz="4" w:space="0" w:color="D0CECE"/>
              <w:right w:val="single" w:sz="4" w:space="0" w:color="D0CECE"/>
            </w:tcBorders>
          </w:tcPr>
          <w:p w14:paraId="4AE9F90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supplierPhone</w:t>
            </w:r>
          </w:p>
        </w:tc>
        <w:tc>
          <w:tcPr>
            <w:tcW w:w="665" w:type="pct"/>
            <w:tcBorders>
              <w:top w:val="single" w:sz="4" w:space="0" w:color="D0CECE"/>
              <w:left w:val="single" w:sz="4" w:space="0" w:color="D0CECE"/>
              <w:bottom w:val="single" w:sz="4" w:space="0" w:color="D0CECE"/>
              <w:right w:val="single" w:sz="4" w:space="0" w:color="D0CECE"/>
            </w:tcBorders>
          </w:tcPr>
          <w:p w14:paraId="0D024EB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TextField</w:t>
            </w:r>
          </w:p>
        </w:tc>
        <w:tc>
          <w:tcPr>
            <w:tcW w:w="1553" w:type="pct"/>
            <w:tcBorders>
              <w:top w:val="single" w:sz="4" w:space="0" w:color="D0CECE"/>
              <w:left w:val="single" w:sz="4" w:space="0" w:color="D0CECE"/>
              <w:bottom w:val="single" w:sz="4" w:space="0" w:color="D0CECE"/>
              <w:right w:val="single" w:sz="4" w:space="0" w:color="D0CECE"/>
            </w:tcBorders>
          </w:tcPr>
          <w:p w14:paraId="2C91A00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Số điện thoại của nhà cung cấp mới</w:t>
            </w:r>
          </w:p>
        </w:tc>
        <w:tc>
          <w:tcPr>
            <w:tcW w:w="1144" w:type="pct"/>
            <w:tcBorders>
              <w:top w:val="single" w:sz="4" w:space="0" w:color="D0CECE"/>
              <w:left w:val="single" w:sz="4" w:space="0" w:color="D0CECE"/>
              <w:bottom w:val="single" w:sz="4" w:space="0" w:color="D0CECE"/>
              <w:right w:val="single" w:sz="4" w:space="0" w:color="D0CECE"/>
            </w:tcBorders>
          </w:tcPr>
          <w:p w14:paraId="69B55AE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E1346EA" w14:textId="77777777" w:rsidTr="001D41A2">
        <w:tc>
          <w:tcPr>
            <w:tcW w:w="337" w:type="pct"/>
            <w:vMerge/>
            <w:tcBorders>
              <w:left w:val="single" w:sz="4" w:space="0" w:color="D0CECE"/>
              <w:right w:val="single" w:sz="4" w:space="0" w:color="D0CECE"/>
            </w:tcBorders>
          </w:tcPr>
          <w:p w14:paraId="0E0D7E7E"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36BA504F" w14:textId="6063F2D1"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w:t>
            </w:r>
            <w:r w:rsidR="00F50887" w:rsidRPr="003F49EA">
              <w:rPr>
                <w:rFonts w:eastAsia="Calibri" w:cs="Arial"/>
                <w:noProof/>
                <w:color w:val="171717"/>
                <w:sz w:val="26"/>
                <w:szCs w:val="26"/>
                <w:lang w:val="en-GB"/>
              </w:rPr>
              <w:t>5</w:t>
            </w:r>
          </w:p>
        </w:tc>
        <w:tc>
          <w:tcPr>
            <w:tcW w:w="838" w:type="pct"/>
            <w:tcBorders>
              <w:top w:val="single" w:sz="4" w:space="0" w:color="D0CECE"/>
              <w:left w:val="single" w:sz="4" w:space="0" w:color="D0CECE"/>
              <w:bottom w:val="single" w:sz="4" w:space="0" w:color="D0CECE"/>
              <w:right w:val="single" w:sz="4" w:space="0" w:color="D0CECE"/>
            </w:tcBorders>
          </w:tcPr>
          <w:p w14:paraId="24A7CAC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doneButton</w:t>
            </w:r>
          </w:p>
        </w:tc>
        <w:tc>
          <w:tcPr>
            <w:tcW w:w="665" w:type="pct"/>
            <w:tcBorders>
              <w:top w:val="single" w:sz="4" w:space="0" w:color="D0CECE"/>
              <w:left w:val="single" w:sz="4" w:space="0" w:color="D0CECE"/>
              <w:bottom w:val="single" w:sz="4" w:space="0" w:color="D0CECE"/>
              <w:right w:val="single" w:sz="4" w:space="0" w:color="D0CECE"/>
            </w:tcBorders>
          </w:tcPr>
          <w:p w14:paraId="541C0E1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5355463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0974BA1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18209C3" w14:textId="77777777">
        <w:tc>
          <w:tcPr>
            <w:tcW w:w="337" w:type="pct"/>
            <w:vMerge/>
            <w:tcBorders>
              <w:left w:val="single" w:sz="4" w:space="0" w:color="D0CECE"/>
              <w:right w:val="single" w:sz="4" w:space="0" w:color="D0CECE"/>
            </w:tcBorders>
          </w:tcPr>
          <w:p w14:paraId="24945AF2"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p>
        </w:tc>
        <w:tc>
          <w:tcPr>
            <w:tcW w:w="463" w:type="pct"/>
            <w:tcBorders>
              <w:top w:val="single" w:sz="4" w:space="0" w:color="D0CECE"/>
              <w:left w:val="single" w:sz="4" w:space="0" w:color="D0CECE"/>
              <w:bottom w:val="single" w:sz="4" w:space="0" w:color="D0CECE"/>
              <w:right w:val="single" w:sz="4" w:space="0" w:color="D0CECE"/>
            </w:tcBorders>
          </w:tcPr>
          <w:p w14:paraId="6A71CAE1" w14:textId="0EBDB1C0"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5.</w:t>
            </w:r>
            <w:r w:rsidR="00F50887" w:rsidRPr="003F49EA">
              <w:rPr>
                <w:rFonts w:eastAsia="Calibri" w:cs="Arial"/>
                <w:noProof/>
                <w:color w:val="171717"/>
                <w:sz w:val="26"/>
                <w:szCs w:val="26"/>
                <w:lang w:val="en-GB"/>
              </w:rPr>
              <w:t>6</w:t>
            </w:r>
          </w:p>
        </w:tc>
        <w:tc>
          <w:tcPr>
            <w:tcW w:w="838" w:type="pct"/>
            <w:tcBorders>
              <w:top w:val="single" w:sz="4" w:space="0" w:color="D0CECE"/>
              <w:left w:val="single" w:sz="4" w:space="0" w:color="D0CECE"/>
              <w:bottom w:val="single" w:sz="4" w:space="0" w:color="D0CECE"/>
              <w:right w:val="single" w:sz="4" w:space="0" w:color="D0CECE"/>
            </w:tcBorders>
          </w:tcPr>
          <w:p w14:paraId="2A81193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closeButton</w:t>
            </w:r>
          </w:p>
        </w:tc>
        <w:tc>
          <w:tcPr>
            <w:tcW w:w="665" w:type="pct"/>
            <w:tcBorders>
              <w:top w:val="single" w:sz="4" w:space="0" w:color="D0CECE"/>
              <w:left w:val="single" w:sz="4" w:space="0" w:color="D0CECE"/>
              <w:bottom w:val="single" w:sz="4" w:space="0" w:color="D0CECE"/>
              <w:right w:val="single" w:sz="4" w:space="0" w:color="D0CECE"/>
            </w:tcBorders>
          </w:tcPr>
          <w:p w14:paraId="35B0458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4667B531"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139EE34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9DA0B67" w14:textId="77777777" w:rsidTr="001D41A2">
        <w:tc>
          <w:tcPr>
            <w:tcW w:w="337" w:type="pct"/>
            <w:tcBorders>
              <w:top w:val="single" w:sz="4" w:space="0" w:color="D0CECE"/>
              <w:left w:val="single" w:sz="4" w:space="0" w:color="D0CECE"/>
              <w:bottom w:val="single" w:sz="4" w:space="0" w:color="D0CECE"/>
              <w:right w:val="single" w:sz="4" w:space="0" w:color="D0CECE"/>
            </w:tcBorders>
          </w:tcPr>
          <w:p w14:paraId="04BD580F"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301" w:type="pct"/>
            <w:gridSpan w:val="2"/>
            <w:tcBorders>
              <w:top w:val="single" w:sz="4" w:space="0" w:color="D0CECE"/>
              <w:left w:val="single" w:sz="4" w:space="0" w:color="D0CECE"/>
              <w:bottom w:val="single" w:sz="4" w:space="0" w:color="D0CECE"/>
              <w:right w:val="single" w:sz="4" w:space="0" w:color="D0CECE"/>
            </w:tcBorders>
          </w:tcPr>
          <w:p w14:paraId="6EE7DF3C"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deleteButton</w:t>
            </w:r>
          </w:p>
        </w:tc>
        <w:tc>
          <w:tcPr>
            <w:tcW w:w="665" w:type="pct"/>
            <w:tcBorders>
              <w:top w:val="single" w:sz="4" w:space="0" w:color="D0CECE"/>
              <w:left w:val="single" w:sz="4" w:space="0" w:color="D0CECE"/>
              <w:bottom w:val="single" w:sz="4" w:space="0" w:color="D0CECE"/>
              <w:right w:val="single" w:sz="4" w:space="0" w:color="D0CECE"/>
            </w:tcBorders>
          </w:tcPr>
          <w:p w14:paraId="506BEBF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Button</w:t>
            </w:r>
          </w:p>
        </w:tc>
        <w:tc>
          <w:tcPr>
            <w:tcW w:w="1553" w:type="pct"/>
            <w:tcBorders>
              <w:top w:val="single" w:sz="4" w:space="0" w:color="D0CECE"/>
              <w:left w:val="single" w:sz="4" w:space="0" w:color="D0CECE"/>
              <w:bottom w:val="single" w:sz="4" w:space="0" w:color="D0CECE"/>
              <w:right w:val="single" w:sz="4" w:space="0" w:color="D0CECE"/>
            </w:tcBorders>
          </w:tcPr>
          <w:p w14:paraId="5747732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c>
          <w:tcPr>
            <w:tcW w:w="1144" w:type="pct"/>
            <w:tcBorders>
              <w:top w:val="single" w:sz="4" w:space="0" w:color="D0CECE"/>
              <w:left w:val="single" w:sz="4" w:space="0" w:color="D0CECE"/>
              <w:bottom w:val="single" w:sz="4" w:space="0" w:color="D0CECE"/>
              <w:right w:val="single" w:sz="4" w:space="0" w:color="D0CECE"/>
            </w:tcBorders>
          </w:tcPr>
          <w:p w14:paraId="6B19DA56" w14:textId="61425300" w:rsidR="001D41A2" w:rsidRPr="003F49EA" w:rsidRDefault="001D41A2" w:rsidP="001D41A2">
            <w:pPr>
              <w:spacing w:before="40" w:after="40" w:line="300" w:lineRule="auto"/>
              <w:contextualSpacing/>
              <w:rPr>
                <w:rFonts w:eastAsia="Calibri" w:cs="Arial"/>
                <w:noProof/>
                <w:color w:val="171717"/>
                <w:sz w:val="26"/>
                <w:szCs w:val="26"/>
                <w:lang w:val="vi-VN"/>
              </w:rPr>
            </w:pPr>
          </w:p>
        </w:tc>
      </w:tr>
    </w:tbl>
    <w:p w14:paraId="1CF4597E" w14:textId="77777777" w:rsidR="001D41A2" w:rsidRPr="001D41A2" w:rsidRDefault="001D41A2" w:rsidP="005C5821">
      <w:pPr>
        <w:pStyle w:val="1111"/>
        <w:rPr>
          <w:rFonts w:eastAsia="Yu Gothic Light"/>
          <w:b w:val="0"/>
          <w:i/>
          <w:color w:val="171717"/>
          <w:lang w:val="vi-VN"/>
        </w:rPr>
      </w:pPr>
      <w:r w:rsidRPr="001D41A2">
        <w:rPr>
          <w:lang w:val="vi-VN"/>
        </w:rPr>
        <w:t xml:space="preserve">Mô tả và </w:t>
      </w:r>
      <w:r w:rsidRPr="001D41A2">
        <w:rPr>
          <w:rFonts w:eastAsia="Yu Gothic Light"/>
          <w:b w:val="0"/>
          <w:i/>
          <w:color w:val="171717"/>
          <w:lang w:val="vi-VN"/>
        </w:rPr>
        <w:t>xử lí các biến cố trên màn hình</w:t>
      </w:r>
    </w:p>
    <w:p w14:paraId="6519FFE7"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83" w:name="_Toc138162931"/>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27</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tra cứu nhà cung cấp</w:t>
      </w:r>
      <w:bookmarkEnd w:id="183"/>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1D41A2" w:rsidRPr="001D41A2" w14:paraId="31525A38"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17B258C"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C5C4386"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A975973"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7B4F6E96"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0B37713C" w14:textId="77777777" w:rsidTr="001D41A2">
        <w:tc>
          <w:tcPr>
            <w:tcW w:w="401" w:type="pct"/>
            <w:tcBorders>
              <w:top w:val="single" w:sz="4" w:space="0" w:color="000000"/>
              <w:left w:val="single" w:sz="4" w:space="0" w:color="D0CECE"/>
              <w:bottom w:val="single" w:sz="4" w:space="0" w:color="D0CECE"/>
              <w:right w:val="single" w:sz="4" w:space="0" w:color="D0CECE"/>
            </w:tcBorders>
          </w:tcPr>
          <w:p w14:paraId="3F5BD535" w14:textId="77777777" w:rsidR="001D41A2" w:rsidRPr="003F49EA" w:rsidRDefault="001D41A2"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410F3B4E"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(2)</w:t>
            </w:r>
          </w:p>
        </w:tc>
        <w:tc>
          <w:tcPr>
            <w:tcW w:w="2019" w:type="pct"/>
            <w:tcBorders>
              <w:top w:val="single" w:sz="4" w:space="0" w:color="000000"/>
              <w:left w:val="single" w:sz="4" w:space="0" w:color="D0CECE"/>
              <w:bottom w:val="single" w:sz="4" w:space="0" w:color="D0CECE"/>
              <w:right w:val="single" w:sz="4" w:space="0" w:color="D0CECE"/>
            </w:tcBorders>
          </w:tcPr>
          <w:p w14:paraId="0062EC2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Hiển thị lại những sản phẩm phù hợp với nội dung cần tìm trong tableContainer.</w:t>
            </w:r>
          </w:p>
        </w:tc>
        <w:tc>
          <w:tcPr>
            <w:tcW w:w="1530" w:type="pct"/>
            <w:tcBorders>
              <w:top w:val="single" w:sz="4" w:space="0" w:color="000000"/>
              <w:left w:val="single" w:sz="4" w:space="0" w:color="D0CECE"/>
              <w:bottom w:val="single" w:sz="4" w:space="0" w:color="D0CECE"/>
              <w:right w:val="single" w:sz="4" w:space="0" w:color="D0CECE"/>
            </w:tcBorders>
          </w:tcPr>
          <w:p w14:paraId="6E09DB8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Times New Roman" w:cs="Times New Roman"/>
                <w:noProof/>
                <w:color w:val="171717"/>
                <w:sz w:val="26"/>
                <w:szCs w:val="26"/>
                <w:lang w:val="vi-VN"/>
              </w:rPr>
              <w:t>Nếu không có sản phẩm nào phù hợp sẽ hiện kết quả là: “No rows”.</w:t>
            </w:r>
          </w:p>
        </w:tc>
      </w:tr>
      <w:tr w:rsidR="001D41A2" w:rsidRPr="001D41A2" w14:paraId="330E56B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8FFCCA8"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385B3C4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(3)</w:t>
            </w:r>
          </w:p>
        </w:tc>
        <w:tc>
          <w:tcPr>
            <w:tcW w:w="2019" w:type="pct"/>
            <w:tcBorders>
              <w:top w:val="single" w:sz="4" w:space="0" w:color="D0CECE"/>
              <w:left w:val="single" w:sz="4" w:space="0" w:color="D0CECE"/>
              <w:bottom w:val="single" w:sz="4" w:space="0" w:color="D0CECE"/>
              <w:right w:val="single" w:sz="4" w:space="0" w:color="D0CECE"/>
            </w:tcBorders>
          </w:tcPr>
          <w:p w14:paraId="1F240AD8"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nhà cung cấp mới</w:t>
            </w:r>
          </w:p>
        </w:tc>
        <w:tc>
          <w:tcPr>
            <w:tcW w:w="1530" w:type="pct"/>
            <w:tcBorders>
              <w:top w:val="single" w:sz="4" w:space="0" w:color="D0CECE"/>
              <w:left w:val="single" w:sz="4" w:space="0" w:color="D0CECE"/>
              <w:bottom w:val="single" w:sz="4" w:space="0" w:color="D0CECE"/>
              <w:right w:val="single" w:sz="4" w:space="0" w:color="D0CECE"/>
            </w:tcBorders>
          </w:tcPr>
          <w:p w14:paraId="44C0C9E6" w14:textId="735934E6"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F50887" w:rsidRPr="001D41A2" w14:paraId="2584830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51CFFE8" w14:textId="67A3A278" w:rsidR="00F50887" w:rsidRPr="003F49EA" w:rsidRDefault="00F50887" w:rsidP="00F50887">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3</w:t>
            </w:r>
          </w:p>
        </w:tc>
        <w:tc>
          <w:tcPr>
            <w:tcW w:w="1050" w:type="pct"/>
            <w:tcBorders>
              <w:top w:val="single" w:sz="4" w:space="0" w:color="D0CECE"/>
              <w:left w:val="single" w:sz="4" w:space="0" w:color="D0CECE"/>
              <w:bottom w:val="single" w:sz="4" w:space="0" w:color="D0CECE"/>
              <w:right w:val="single" w:sz="4" w:space="0" w:color="D0CECE"/>
            </w:tcBorders>
          </w:tcPr>
          <w:p w14:paraId="24926251" w14:textId="04464B7A"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(3.1)</w:t>
            </w:r>
          </w:p>
        </w:tc>
        <w:tc>
          <w:tcPr>
            <w:tcW w:w="2019" w:type="pct"/>
            <w:tcBorders>
              <w:top w:val="single" w:sz="4" w:space="0" w:color="D0CECE"/>
              <w:left w:val="single" w:sz="4" w:space="0" w:color="D0CECE"/>
              <w:bottom w:val="single" w:sz="4" w:space="0" w:color="D0CECE"/>
              <w:right w:val="single" w:sz="4" w:space="0" w:color="D0CECE"/>
            </w:tcBorders>
          </w:tcPr>
          <w:p w14:paraId="1ED27AA5" w14:textId="0FF8FDA9"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mã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0BB7CEC8" w14:textId="77777777" w:rsidR="00F50887" w:rsidRPr="003F49EA" w:rsidRDefault="00F50887" w:rsidP="00F50887">
            <w:pPr>
              <w:spacing w:before="40" w:after="40" w:line="300" w:lineRule="auto"/>
              <w:contextualSpacing/>
              <w:rPr>
                <w:rFonts w:eastAsia="Calibri" w:cs="Arial"/>
                <w:noProof/>
                <w:color w:val="171717"/>
                <w:sz w:val="26"/>
                <w:szCs w:val="26"/>
                <w:lang w:val="vi-VN"/>
              </w:rPr>
            </w:pPr>
          </w:p>
        </w:tc>
      </w:tr>
      <w:tr w:rsidR="001D41A2" w:rsidRPr="001D41A2" w14:paraId="2853282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820B1D9" w14:textId="2F241490"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4</w:t>
            </w:r>
          </w:p>
        </w:tc>
        <w:tc>
          <w:tcPr>
            <w:tcW w:w="1050" w:type="pct"/>
            <w:tcBorders>
              <w:top w:val="single" w:sz="4" w:space="0" w:color="D0CECE"/>
              <w:left w:val="single" w:sz="4" w:space="0" w:color="D0CECE"/>
              <w:bottom w:val="single" w:sz="4" w:space="0" w:color="D0CECE"/>
              <w:right w:val="single" w:sz="4" w:space="0" w:color="D0CECE"/>
            </w:tcBorders>
          </w:tcPr>
          <w:p w14:paraId="29539ABD" w14:textId="3FA5531A"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(3.</w:t>
            </w:r>
            <w:r w:rsidR="00F50887" w:rsidRPr="003F49EA">
              <w:rPr>
                <w:rFonts w:eastAsia="Calibri" w:cs="Arial"/>
                <w:noProof/>
                <w:color w:val="171717"/>
                <w:sz w:val="26"/>
                <w:szCs w:val="26"/>
                <w:lang w:val="en-GB"/>
              </w:rPr>
              <w:t>2</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0764146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256ED7A2"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54C144B"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93788BB" w14:textId="251FF26B"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5</w:t>
            </w:r>
          </w:p>
        </w:tc>
        <w:tc>
          <w:tcPr>
            <w:tcW w:w="1050" w:type="pct"/>
            <w:tcBorders>
              <w:top w:val="single" w:sz="4" w:space="0" w:color="D0CECE"/>
              <w:left w:val="single" w:sz="4" w:space="0" w:color="D0CECE"/>
              <w:bottom w:val="single" w:sz="4" w:space="0" w:color="D0CECE"/>
              <w:right w:val="single" w:sz="4" w:space="0" w:color="D0CECE"/>
            </w:tcBorders>
          </w:tcPr>
          <w:p w14:paraId="02852263" w14:textId="05568CC8"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(3.</w:t>
            </w:r>
            <w:r w:rsidR="00F50887" w:rsidRPr="003F49EA">
              <w:rPr>
                <w:rFonts w:eastAsia="Calibri" w:cs="Arial"/>
                <w:noProof/>
                <w:color w:val="171717"/>
                <w:sz w:val="26"/>
                <w:szCs w:val="26"/>
                <w:lang w:val="en-GB"/>
              </w:rPr>
              <w:t>3</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4884E923"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địa chỉ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2DF0ADE6"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BD0471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2B33C83" w14:textId="06D4A099"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6</w:t>
            </w:r>
          </w:p>
        </w:tc>
        <w:tc>
          <w:tcPr>
            <w:tcW w:w="1050" w:type="pct"/>
            <w:tcBorders>
              <w:top w:val="single" w:sz="4" w:space="0" w:color="D0CECE"/>
              <w:left w:val="single" w:sz="4" w:space="0" w:color="D0CECE"/>
              <w:bottom w:val="single" w:sz="4" w:space="0" w:color="D0CECE"/>
              <w:right w:val="single" w:sz="4" w:space="0" w:color="D0CECE"/>
            </w:tcBorders>
          </w:tcPr>
          <w:p w14:paraId="4125616E" w14:textId="5944F3B4"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(3.</w:t>
            </w:r>
            <w:r w:rsidR="00F50887" w:rsidRPr="003F49EA">
              <w:rPr>
                <w:rFonts w:eastAsia="Calibri" w:cs="Arial"/>
                <w:noProof/>
                <w:color w:val="171717"/>
                <w:sz w:val="26"/>
                <w:szCs w:val="26"/>
                <w:lang w:val="en-GB"/>
              </w:rPr>
              <w:t>4</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52178BC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số điện thoại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6C59604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E8BD3D3"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044CE9F" w14:textId="75CD6714"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7</w:t>
            </w:r>
          </w:p>
        </w:tc>
        <w:tc>
          <w:tcPr>
            <w:tcW w:w="1050" w:type="pct"/>
            <w:tcBorders>
              <w:top w:val="single" w:sz="4" w:space="0" w:color="D0CECE"/>
              <w:left w:val="single" w:sz="4" w:space="0" w:color="D0CECE"/>
              <w:bottom w:val="single" w:sz="4" w:space="0" w:color="D0CECE"/>
              <w:right w:val="single" w:sz="4" w:space="0" w:color="D0CECE"/>
            </w:tcBorders>
          </w:tcPr>
          <w:p w14:paraId="2AB76E3F" w14:textId="2F9F61A1"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(3.</w:t>
            </w:r>
            <w:r w:rsidR="00F50887" w:rsidRPr="003F49EA">
              <w:rPr>
                <w:rFonts w:eastAsia="Calibri" w:cs="Arial"/>
                <w:noProof/>
                <w:color w:val="171717"/>
                <w:sz w:val="26"/>
                <w:szCs w:val="26"/>
                <w:lang w:val="en-GB"/>
              </w:rPr>
              <w:t>5</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5A0D4179"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Hủy việc tạo nhà cung cấp mới</w:t>
            </w:r>
          </w:p>
        </w:tc>
        <w:tc>
          <w:tcPr>
            <w:tcW w:w="1530" w:type="pct"/>
            <w:tcBorders>
              <w:top w:val="single" w:sz="4" w:space="0" w:color="D0CECE"/>
              <w:left w:val="single" w:sz="4" w:space="0" w:color="D0CECE"/>
              <w:bottom w:val="single" w:sz="4" w:space="0" w:color="D0CECE"/>
              <w:right w:val="single" w:sz="4" w:space="0" w:color="D0CECE"/>
            </w:tcBorders>
          </w:tcPr>
          <w:p w14:paraId="4995AFF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699CA3E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549F143" w14:textId="4A7E41C2"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8</w:t>
            </w:r>
          </w:p>
        </w:tc>
        <w:tc>
          <w:tcPr>
            <w:tcW w:w="1050" w:type="pct"/>
            <w:tcBorders>
              <w:top w:val="single" w:sz="4" w:space="0" w:color="D0CECE"/>
              <w:left w:val="single" w:sz="4" w:space="0" w:color="D0CECE"/>
              <w:bottom w:val="single" w:sz="4" w:space="0" w:color="D0CECE"/>
              <w:right w:val="single" w:sz="4" w:space="0" w:color="D0CECE"/>
            </w:tcBorders>
          </w:tcPr>
          <w:p w14:paraId="20B9663E" w14:textId="61648EB2"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(3.</w:t>
            </w:r>
            <w:r w:rsidR="00F50887" w:rsidRPr="003F49EA">
              <w:rPr>
                <w:rFonts w:eastAsia="Calibri" w:cs="Arial"/>
                <w:noProof/>
                <w:color w:val="171717"/>
                <w:sz w:val="26"/>
                <w:szCs w:val="26"/>
                <w:lang w:val="en-GB"/>
              </w:rPr>
              <w:t>6</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03941645"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Tạo nhà cung cấp mới theo thông tin đã nhập</w:t>
            </w:r>
          </w:p>
        </w:tc>
        <w:tc>
          <w:tcPr>
            <w:tcW w:w="1530" w:type="pct"/>
            <w:tcBorders>
              <w:top w:val="single" w:sz="4" w:space="0" w:color="D0CECE"/>
              <w:left w:val="single" w:sz="4" w:space="0" w:color="D0CECE"/>
              <w:bottom w:val="single" w:sz="4" w:space="0" w:color="D0CECE"/>
              <w:right w:val="single" w:sz="4" w:space="0" w:color="D0CECE"/>
            </w:tcBorders>
          </w:tcPr>
          <w:p w14:paraId="6326FBF4"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002CB3E0"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9486361" w14:textId="667C42F2"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lastRenderedPageBreak/>
              <w:t>9</w:t>
            </w:r>
          </w:p>
        </w:tc>
        <w:tc>
          <w:tcPr>
            <w:tcW w:w="1050" w:type="pct"/>
            <w:tcBorders>
              <w:top w:val="single" w:sz="4" w:space="0" w:color="D0CECE"/>
              <w:left w:val="single" w:sz="4" w:space="0" w:color="D0CECE"/>
              <w:bottom w:val="single" w:sz="4" w:space="0" w:color="D0CECE"/>
              <w:right w:val="single" w:sz="4" w:space="0" w:color="D0CECE"/>
            </w:tcBorders>
          </w:tcPr>
          <w:p w14:paraId="29195C4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(5)</w:t>
            </w:r>
          </w:p>
        </w:tc>
        <w:tc>
          <w:tcPr>
            <w:tcW w:w="2019" w:type="pct"/>
            <w:tcBorders>
              <w:top w:val="single" w:sz="4" w:space="0" w:color="D0CECE"/>
              <w:left w:val="single" w:sz="4" w:space="0" w:color="D0CECE"/>
              <w:bottom w:val="single" w:sz="4" w:space="0" w:color="D0CECE"/>
              <w:right w:val="single" w:sz="4" w:space="0" w:color="D0CECE"/>
            </w:tcBorders>
          </w:tcPr>
          <w:p w14:paraId="4CF4DF3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Chỉnh sửa nhà cung cấp</w:t>
            </w:r>
          </w:p>
        </w:tc>
        <w:tc>
          <w:tcPr>
            <w:tcW w:w="1530" w:type="pct"/>
            <w:tcBorders>
              <w:top w:val="single" w:sz="4" w:space="0" w:color="D0CECE"/>
              <w:left w:val="single" w:sz="4" w:space="0" w:color="D0CECE"/>
              <w:bottom w:val="single" w:sz="4" w:space="0" w:color="D0CECE"/>
              <w:right w:val="single" w:sz="4" w:space="0" w:color="D0CECE"/>
            </w:tcBorders>
          </w:tcPr>
          <w:p w14:paraId="69230967" w14:textId="3A72EEFA"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F50887" w:rsidRPr="001D41A2" w14:paraId="701B1CDA"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8225F6B" w14:textId="3CF7467A" w:rsidR="00F50887" w:rsidRPr="003F49EA" w:rsidRDefault="00F50887" w:rsidP="00F50887">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10</w:t>
            </w:r>
          </w:p>
        </w:tc>
        <w:tc>
          <w:tcPr>
            <w:tcW w:w="1050" w:type="pct"/>
            <w:tcBorders>
              <w:top w:val="single" w:sz="4" w:space="0" w:color="D0CECE"/>
              <w:left w:val="single" w:sz="4" w:space="0" w:color="D0CECE"/>
              <w:bottom w:val="single" w:sz="4" w:space="0" w:color="D0CECE"/>
              <w:right w:val="single" w:sz="4" w:space="0" w:color="D0CECE"/>
            </w:tcBorders>
          </w:tcPr>
          <w:p w14:paraId="59B37345" w14:textId="7B3CE501"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(5.1)</w:t>
            </w:r>
          </w:p>
        </w:tc>
        <w:tc>
          <w:tcPr>
            <w:tcW w:w="2019" w:type="pct"/>
            <w:tcBorders>
              <w:top w:val="single" w:sz="4" w:space="0" w:color="D0CECE"/>
              <w:left w:val="single" w:sz="4" w:space="0" w:color="D0CECE"/>
              <w:bottom w:val="single" w:sz="4" w:space="0" w:color="D0CECE"/>
              <w:right w:val="single" w:sz="4" w:space="0" w:color="D0CECE"/>
            </w:tcBorders>
          </w:tcPr>
          <w:p w14:paraId="545A1161" w14:textId="4867C159" w:rsidR="00F50887" w:rsidRPr="003F49EA" w:rsidRDefault="00F50887" w:rsidP="00F50887">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mã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1E59A4FC" w14:textId="77777777" w:rsidR="00F50887" w:rsidRPr="003F49EA" w:rsidRDefault="00F50887" w:rsidP="00F50887">
            <w:pPr>
              <w:spacing w:before="40" w:after="40" w:line="300" w:lineRule="auto"/>
              <w:contextualSpacing/>
              <w:rPr>
                <w:rFonts w:eastAsia="Calibri" w:cs="Arial"/>
                <w:noProof/>
                <w:color w:val="171717"/>
                <w:sz w:val="26"/>
                <w:szCs w:val="26"/>
                <w:lang w:val="vi-VN"/>
              </w:rPr>
            </w:pPr>
          </w:p>
        </w:tc>
      </w:tr>
      <w:tr w:rsidR="001D41A2" w:rsidRPr="001D41A2" w14:paraId="5F46BE3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DFD4ABA" w14:textId="56EE9CE1"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11</w:t>
            </w:r>
          </w:p>
        </w:tc>
        <w:tc>
          <w:tcPr>
            <w:tcW w:w="1050" w:type="pct"/>
            <w:tcBorders>
              <w:top w:val="single" w:sz="4" w:space="0" w:color="D0CECE"/>
              <w:left w:val="single" w:sz="4" w:space="0" w:color="D0CECE"/>
              <w:bottom w:val="single" w:sz="4" w:space="0" w:color="D0CECE"/>
              <w:right w:val="single" w:sz="4" w:space="0" w:color="D0CECE"/>
            </w:tcBorders>
          </w:tcPr>
          <w:p w14:paraId="09289DD0" w14:textId="47F0FB09"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(5.</w:t>
            </w:r>
            <w:r w:rsidR="00F50887" w:rsidRPr="003F49EA">
              <w:rPr>
                <w:rFonts w:eastAsia="Calibri" w:cs="Arial"/>
                <w:noProof/>
                <w:color w:val="171717"/>
                <w:sz w:val="26"/>
                <w:szCs w:val="26"/>
                <w:lang w:val="en-GB"/>
              </w:rPr>
              <w:t>2</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763AE710"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tên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4CBF3AF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51FAC72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7FC6108" w14:textId="326E9012"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12</w:t>
            </w:r>
          </w:p>
        </w:tc>
        <w:tc>
          <w:tcPr>
            <w:tcW w:w="1050" w:type="pct"/>
            <w:tcBorders>
              <w:top w:val="single" w:sz="4" w:space="0" w:color="D0CECE"/>
              <w:left w:val="single" w:sz="4" w:space="0" w:color="D0CECE"/>
              <w:bottom w:val="single" w:sz="4" w:space="0" w:color="D0CECE"/>
              <w:right w:val="single" w:sz="4" w:space="0" w:color="D0CECE"/>
            </w:tcBorders>
          </w:tcPr>
          <w:p w14:paraId="68233EF4" w14:textId="355B1D54"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(5.</w:t>
            </w:r>
            <w:r w:rsidR="00F50887" w:rsidRPr="003F49EA">
              <w:rPr>
                <w:rFonts w:eastAsia="Calibri" w:cs="Arial"/>
                <w:noProof/>
                <w:color w:val="171717"/>
                <w:sz w:val="26"/>
                <w:szCs w:val="26"/>
                <w:lang w:val="en-GB"/>
              </w:rPr>
              <w:t>3</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2B3308A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Nhập địa chỉ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5FE0E69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429B0AA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1CB63780" w14:textId="63C89387"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13</w:t>
            </w:r>
          </w:p>
        </w:tc>
        <w:tc>
          <w:tcPr>
            <w:tcW w:w="1050" w:type="pct"/>
            <w:tcBorders>
              <w:top w:val="single" w:sz="4" w:space="0" w:color="D0CECE"/>
              <w:left w:val="single" w:sz="4" w:space="0" w:color="D0CECE"/>
              <w:bottom w:val="single" w:sz="4" w:space="0" w:color="D0CECE"/>
              <w:right w:val="single" w:sz="4" w:space="0" w:color="D0CECE"/>
            </w:tcBorders>
          </w:tcPr>
          <w:p w14:paraId="157BDC4E" w14:textId="03615DF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Nhập vào (5.</w:t>
            </w:r>
            <w:r w:rsidR="00F50887" w:rsidRPr="003F49EA">
              <w:rPr>
                <w:rFonts w:eastAsia="Calibri" w:cs="Arial"/>
                <w:noProof/>
                <w:color w:val="171717"/>
                <w:sz w:val="26"/>
                <w:szCs w:val="26"/>
                <w:lang w:val="en-GB"/>
              </w:rPr>
              <w:t>4</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4BBF55A8"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en-GB"/>
              </w:rPr>
              <w:t>Nhập số điện thoại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0645E627"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3109997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0F4BA7A" w14:textId="79753B89"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14</w:t>
            </w:r>
          </w:p>
        </w:tc>
        <w:tc>
          <w:tcPr>
            <w:tcW w:w="1050" w:type="pct"/>
            <w:tcBorders>
              <w:top w:val="single" w:sz="4" w:space="0" w:color="D0CECE"/>
              <w:left w:val="single" w:sz="4" w:space="0" w:color="D0CECE"/>
              <w:bottom w:val="single" w:sz="4" w:space="0" w:color="D0CECE"/>
              <w:right w:val="single" w:sz="4" w:space="0" w:color="D0CECE"/>
            </w:tcBorders>
          </w:tcPr>
          <w:p w14:paraId="57A2C64A" w14:textId="499460FC"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(5.</w:t>
            </w:r>
            <w:r w:rsidR="00F50887" w:rsidRPr="003F49EA">
              <w:rPr>
                <w:rFonts w:eastAsia="Calibri" w:cs="Arial"/>
                <w:noProof/>
                <w:color w:val="171717"/>
                <w:sz w:val="26"/>
                <w:szCs w:val="26"/>
                <w:lang w:val="en-GB"/>
              </w:rPr>
              <w:t>5</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1A9DFB46"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Cập nhật thông tin của nhà cung cấp</w:t>
            </w:r>
          </w:p>
        </w:tc>
        <w:tc>
          <w:tcPr>
            <w:tcW w:w="1530" w:type="pct"/>
            <w:tcBorders>
              <w:top w:val="single" w:sz="4" w:space="0" w:color="D0CECE"/>
              <w:left w:val="single" w:sz="4" w:space="0" w:color="D0CECE"/>
              <w:bottom w:val="single" w:sz="4" w:space="0" w:color="D0CECE"/>
              <w:right w:val="single" w:sz="4" w:space="0" w:color="D0CECE"/>
            </w:tcBorders>
          </w:tcPr>
          <w:p w14:paraId="39BD5F9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7472E54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58517A77" w14:textId="60C20C3B"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15</w:t>
            </w:r>
          </w:p>
        </w:tc>
        <w:tc>
          <w:tcPr>
            <w:tcW w:w="1050" w:type="pct"/>
            <w:tcBorders>
              <w:top w:val="single" w:sz="4" w:space="0" w:color="D0CECE"/>
              <w:left w:val="single" w:sz="4" w:space="0" w:color="D0CECE"/>
              <w:bottom w:val="single" w:sz="4" w:space="0" w:color="D0CECE"/>
              <w:right w:val="single" w:sz="4" w:space="0" w:color="D0CECE"/>
            </w:tcBorders>
          </w:tcPr>
          <w:p w14:paraId="48D41A52" w14:textId="7256D7AD"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(5.</w:t>
            </w:r>
            <w:r w:rsidR="00F50887" w:rsidRPr="003F49EA">
              <w:rPr>
                <w:rFonts w:eastAsia="Calibri" w:cs="Arial"/>
                <w:noProof/>
                <w:color w:val="171717"/>
                <w:sz w:val="26"/>
                <w:szCs w:val="26"/>
                <w:lang w:val="en-GB"/>
              </w:rPr>
              <w:t>6</w:t>
            </w:r>
            <w:r w:rsidRPr="003F49EA">
              <w:rPr>
                <w:rFonts w:eastAsia="Calibri" w:cs="Arial"/>
                <w:noProof/>
                <w:color w:val="171717"/>
                <w:sz w:val="26"/>
                <w:szCs w:val="26"/>
                <w:lang w:val="en-GB"/>
              </w:rPr>
              <w:t>)</w:t>
            </w:r>
          </w:p>
        </w:tc>
        <w:tc>
          <w:tcPr>
            <w:tcW w:w="2019" w:type="pct"/>
            <w:tcBorders>
              <w:top w:val="single" w:sz="4" w:space="0" w:color="D0CECE"/>
              <w:left w:val="single" w:sz="4" w:space="0" w:color="D0CECE"/>
              <w:bottom w:val="single" w:sz="4" w:space="0" w:color="D0CECE"/>
              <w:right w:val="single" w:sz="4" w:space="0" w:color="D0CECE"/>
            </w:tcBorders>
          </w:tcPr>
          <w:p w14:paraId="0C0295A2"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Hủy việc chỉnh sửa nhà cung cấp</w:t>
            </w:r>
          </w:p>
        </w:tc>
        <w:tc>
          <w:tcPr>
            <w:tcW w:w="1530" w:type="pct"/>
            <w:tcBorders>
              <w:top w:val="single" w:sz="4" w:space="0" w:color="D0CECE"/>
              <w:left w:val="single" w:sz="4" w:space="0" w:color="D0CECE"/>
              <w:bottom w:val="single" w:sz="4" w:space="0" w:color="D0CECE"/>
              <w:right w:val="single" w:sz="4" w:space="0" w:color="D0CECE"/>
            </w:tcBorders>
          </w:tcPr>
          <w:p w14:paraId="5A33132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2A198CA8"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6D2EFBE" w14:textId="660EA6C2" w:rsidR="001D41A2" w:rsidRPr="003F49EA" w:rsidRDefault="00F50887" w:rsidP="001D41A2">
            <w:pPr>
              <w:spacing w:before="40" w:after="40" w:line="300" w:lineRule="auto"/>
              <w:contextualSpacing/>
              <w:jc w:val="center"/>
              <w:rPr>
                <w:rFonts w:eastAsia="Calibri" w:cs="Arial"/>
                <w:noProof/>
                <w:color w:val="171717"/>
                <w:sz w:val="26"/>
                <w:szCs w:val="26"/>
                <w:lang w:val="en-GB"/>
              </w:rPr>
            </w:pPr>
            <w:r w:rsidRPr="003F49EA">
              <w:rPr>
                <w:rFonts w:eastAsia="Calibri" w:cs="Arial"/>
                <w:noProof/>
                <w:color w:val="171717"/>
                <w:sz w:val="26"/>
                <w:szCs w:val="26"/>
                <w:lang w:val="en-GB"/>
              </w:rPr>
              <w:t>16</w:t>
            </w:r>
          </w:p>
        </w:tc>
        <w:tc>
          <w:tcPr>
            <w:tcW w:w="1050" w:type="pct"/>
            <w:tcBorders>
              <w:top w:val="single" w:sz="4" w:space="0" w:color="D0CECE"/>
              <w:left w:val="single" w:sz="4" w:space="0" w:color="D0CECE"/>
              <w:bottom w:val="single" w:sz="4" w:space="0" w:color="D0CECE"/>
              <w:right w:val="single" w:sz="4" w:space="0" w:color="D0CECE"/>
            </w:tcBorders>
          </w:tcPr>
          <w:p w14:paraId="15443E24"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Click (6)</w:t>
            </w:r>
          </w:p>
        </w:tc>
        <w:tc>
          <w:tcPr>
            <w:tcW w:w="2019" w:type="pct"/>
            <w:tcBorders>
              <w:top w:val="single" w:sz="4" w:space="0" w:color="D0CECE"/>
              <w:left w:val="single" w:sz="4" w:space="0" w:color="D0CECE"/>
              <w:bottom w:val="single" w:sz="4" w:space="0" w:color="D0CECE"/>
              <w:right w:val="single" w:sz="4" w:space="0" w:color="D0CECE"/>
            </w:tcBorders>
          </w:tcPr>
          <w:p w14:paraId="7610B721" w14:textId="77777777" w:rsidR="001D41A2" w:rsidRPr="003F49EA" w:rsidRDefault="001D41A2" w:rsidP="001D41A2">
            <w:pPr>
              <w:spacing w:before="40" w:after="40" w:line="300" w:lineRule="auto"/>
              <w:contextualSpacing/>
              <w:rPr>
                <w:rFonts w:eastAsia="Calibri" w:cs="Arial"/>
                <w:noProof/>
                <w:color w:val="171717"/>
                <w:sz w:val="26"/>
                <w:szCs w:val="26"/>
                <w:lang w:val="en-GB"/>
              </w:rPr>
            </w:pPr>
            <w:r w:rsidRPr="003F49EA">
              <w:rPr>
                <w:rFonts w:eastAsia="Calibri" w:cs="Arial"/>
                <w:noProof/>
                <w:color w:val="171717"/>
                <w:sz w:val="26"/>
                <w:szCs w:val="26"/>
                <w:lang w:val="en-GB"/>
              </w:rPr>
              <w:t>Xóa nhà cung cấp</w:t>
            </w:r>
          </w:p>
        </w:tc>
        <w:tc>
          <w:tcPr>
            <w:tcW w:w="1530" w:type="pct"/>
            <w:tcBorders>
              <w:top w:val="single" w:sz="4" w:space="0" w:color="D0CECE"/>
              <w:left w:val="single" w:sz="4" w:space="0" w:color="D0CECE"/>
              <w:bottom w:val="single" w:sz="4" w:space="0" w:color="D0CECE"/>
              <w:right w:val="single" w:sz="4" w:space="0" w:color="D0CECE"/>
            </w:tcBorders>
          </w:tcPr>
          <w:p w14:paraId="7A4E54D6" w14:textId="6E0B16B4" w:rsidR="001D41A2" w:rsidRPr="003F49EA" w:rsidRDefault="001D41A2" w:rsidP="001D41A2">
            <w:pPr>
              <w:spacing w:before="40" w:after="40" w:line="300" w:lineRule="auto"/>
              <w:contextualSpacing/>
              <w:rPr>
                <w:rFonts w:eastAsia="Calibri" w:cs="Arial"/>
                <w:noProof/>
                <w:color w:val="171717"/>
                <w:sz w:val="26"/>
                <w:szCs w:val="26"/>
                <w:lang w:val="vi-VN"/>
              </w:rPr>
            </w:pPr>
          </w:p>
        </w:tc>
      </w:tr>
    </w:tbl>
    <w:p w14:paraId="3135C6B3" w14:textId="77777777" w:rsidR="001D41A2" w:rsidRPr="001D41A2" w:rsidRDefault="001D41A2" w:rsidP="005C5821">
      <w:pPr>
        <w:pStyle w:val="111"/>
        <w:rPr>
          <w:rFonts w:eastAsia="Yu Gothic Light"/>
          <w:b w:val="0"/>
          <w:color w:val="171717"/>
          <w:szCs w:val="24"/>
          <w:lang w:val="vi-VN"/>
        </w:rPr>
      </w:pPr>
      <w:bookmarkStart w:id="184" w:name="_Toc168520348"/>
      <w:r w:rsidRPr="001D41A2">
        <w:rPr>
          <w:lang w:val="vi-VN"/>
        </w:rPr>
        <w:t xml:space="preserve">Màn </w:t>
      </w:r>
      <w:r w:rsidRPr="001D41A2">
        <w:rPr>
          <w:rFonts w:eastAsia="Yu Gothic Light"/>
          <w:b w:val="0"/>
          <w:color w:val="171717"/>
          <w:szCs w:val="24"/>
          <w:lang w:val="vi-VN"/>
        </w:rPr>
        <w:t>hình lập báo cáo tồn kho</w:t>
      </w:r>
      <w:bookmarkEnd w:id="184"/>
    </w:p>
    <w:p w14:paraId="7714874F" w14:textId="77777777" w:rsidR="001D41A2" w:rsidRPr="001D41A2" w:rsidRDefault="001D41A2" w:rsidP="005C5821">
      <w:pPr>
        <w:pStyle w:val="1111"/>
        <w:rPr>
          <w:rFonts w:eastAsia="Yu Gothic Light"/>
          <w:b w:val="0"/>
          <w:i/>
          <w:color w:val="171717"/>
          <w:lang w:val="vi-VN"/>
        </w:rPr>
      </w:pPr>
      <w:r w:rsidRPr="001D41A2">
        <w:rPr>
          <w:lang w:val="vi-VN"/>
        </w:rPr>
        <w:t>Giao diện</w:t>
      </w:r>
    </w:p>
    <w:p w14:paraId="6997CA12" w14:textId="74E07452" w:rsidR="001D41A2" w:rsidRPr="001D41A2" w:rsidRDefault="00AB75DA"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r w:rsidRPr="00AB75DA">
        <w:rPr>
          <w:rFonts w:ascii="Times New Roman" w:eastAsia="Yu Mincho" w:hAnsi="Times New Roman" w:cs="Arial"/>
          <w:noProof/>
          <w:color w:val="171717"/>
          <w:kern w:val="0"/>
          <w:sz w:val="26"/>
          <w:bdr w:val="none" w:sz="0" w:space="0" w:color="auto" w:frame="1"/>
          <w14:ligatures w14:val="none"/>
        </w:rPr>
        <w:drawing>
          <wp:inline distT="0" distB="0" distL="0" distR="0" wp14:anchorId="61DB5929" wp14:editId="42826067">
            <wp:extent cx="5957570" cy="3350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7570" cy="3350895"/>
                    </a:xfrm>
                    <a:prstGeom prst="rect">
                      <a:avLst/>
                    </a:prstGeom>
                  </pic:spPr>
                </pic:pic>
              </a:graphicData>
            </a:graphic>
          </wp:inline>
        </w:drawing>
      </w:r>
    </w:p>
    <w:p w14:paraId="34E70ED4" w14:textId="7216D485" w:rsidR="004A2E8C"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85" w:name="_Toc138163026"/>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33</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Màn hình lập báo cáo tồn kho</w:t>
      </w:r>
      <w:bookmarkEnd w:id="185"/>
    </w:p>
    <w:p w14:paraId="3A5A8455" w14:textId="0829122D" w:rsidR="004A2E8C" w:rsidRDefault="004A2E8C" w:rsidP="001D41A2">
      <w:pPr>
        <w:spacing w:after="40" w:line="240" w:lineRule="auto"/>
        <w:ind w:firstLine="284"/>
        <w:contextualSpacing/>
        <w:jc w:val="center"/>
        <w:rPr>
          <w:rFonts w:ascii="Times New Roman" w:eastAsia="Calibri" w:hAnsi="Times New Roman" w:cs="Arial"/>
          <w:i/>
          <w:iCs/>
          <w:noProof/>
          <w:color w:val="3B3838"/>
          <w:sz w:val="26"/>
          <w:szCs w:val="18"/>
        </w:rPr>
      </w:pPr>
    </w:p>
    <w:p w14:paraId="0D21CD8F" w14:textId="307A404D" w:rsidR="004A2E8C" w:rsidRDefault="004A2E8C" w:rsidP="001D41A2">
      <w:pPr>
        <w:spacing w:after="40" w:line="240" w:lineRule="auto"/>
        <w:ind w:firstLine="284"/>
        <w:contextualSpacing/>
        <w:jc w:val="center"/>
        <w:rPr>
          <w:rFonts w:ascii="Times New Roman" w:eastAsia="Calibri" w:hAnsi="Times New Roman" w:cs="Arial"/>
          <w:i/>
          <w:iCs/>
          <w:noProof/>
          <w:color w:val="3B3838"/>
          <w:sz w:val="26"/>
          <w:szCs w:val="18"/>
        </w:rPr>
      </w:pPr>
    </w:p>
    <w:p w14:paraId="67FBE377" w14:textId="480A07C9" w:rsidR="004A2E8C" w:rsidRPr="001D41A2" w:rsidRDefault="00AB75DA" w:rsidP="001D41A2">
      <w:pPr>
        <w:spacing w:after="40" w:line="240" w:lineRule="auto"/>
        <w:ind w:firstLine="284"/>
        <w:contextualSpacing/>
        <w:jc w:val="center"/>
        <w:rPr>
          <w:rFonts w:ascii="Times New Roman" w:eastAsia="Calibri" w:hAnsi="Times New Roman" w:cs="Arial"/>
          <w:i/>
          <w:iCs/>
          <w:noProof/>
          <w:color w:val="3B3838"/>
          <w:sz w:val="26"/>
          <w:szCs w:val="18"/>
        </w:rPr>
      </w:pPr>
      <w:r w:rsidRPr="004A2E8C">
        <w:rPr>
          <w:rFonts w:ascii="Times New Roman" w:eastAsia="Calibri" w:hAnsi="Times New Roman" w:cs="Arial"/>
          <w:i/>
          <w:iCs/>
          <w:noProof/>
          <w:color w:val="3B3838"/>
          <w:sz w:val="26"/>
          <w:szCs w:val="18"/>
        </w:rPr>
        <w:lastRenderedPageBreak/>
        <w:drawing>
          <wp:inline distT="0" distB="0" distL="0" distR="0" wp14:anchorId="43D9971D" wp14:editId="38FD8FF4">
            <wp:extent cx="1910091" cy="11633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5060" t="21300" r="13169" b="13369"/>
                    <a:stretch/>
                  </pic:blipFill>
                  <pic:spPr bwMode="auto">
                    <a:xfrm>
                      <a:off x="0" y="0"/>
                      <a:ext cx="1913771" cy="1165625"/>
                    </a:xfrm>
                    <a:prstGeom prst="rect">
                      <a:avLst/>
                    </a:prstGeom>
                    <a:ln>
                      <a:noFill/>
                    </a:ln>
                    <a:extLst>
                      <a:ext uri="{53640926-AAD7-44D8-BBD7-CCE9431645EC}">
                        <a14:shadowObscured xmlns:a14="http://schemas.microsoft.com/office/drawing/2010/main"/>
                      </a:ext>
                    </a:extLst>
                  </pic:spPr>
                </pic:pic>
              </a:graphicData>
            </a:graphic>
          </wp:inline>
        </w:drawing>
      </w:r>
      <w:r w:rsidR="004A2E8C" w:rsidRPr="004A2E8C">
        <w:rPr>
          <w:rFonts w:ascii="Times New Roman" w:eastAsia="Calibri" w:hAnsi="Times New Roman" w:cs="Arial"/>
          <w:i/>
          <w:iCs/>
          <w:noProof/>
          <w:color w:val="3B3838"/>
          <w:sz w:val="26"/>
          <w:szCs w:val="18"/>
        </w:rPr>
        <w:drawing>
          <wp:inline distT="0" distB="0" distL="0" distR="0" wp14:anchorId="59221595" wp14:editId="66613302">
            <wp:extent cx="3733239" cy="2341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502" t="3064" r="12225" b="6301"/>
                    <a:stretch/>
                  </pic:blipFill>
                  <pic:spPr bwMode="auto">
                    <a:xfrm>
                      <a:off x="0" y="0"/>
                      <a:ext cx="3740635" cy="2346292"/>
                    </a:xfrm>
                    <a:prstGeom prst="rect">
                      <a:avLst/>
                    </a:prstGeom>
                    <a:ln>
                      <a:noFill/>
                    </a:ln>
                    <a:extLst>
                      <a:ext uri="{53640926-AAD7-44D8-BBD7-CCE9431645EC}">
                        <a14:shadowObscured xmlns:a14="http://schemas.microsoft.com/office/drawing/2010/main"/>
                      </a:ext>
                    </a:extLst>
                  </pic:spPr>
                </pic:pic>
              </a:graphicData>
            </a:graphic>
          </wp:inline>
        </w:drawing>
      </w:r>
    </w:p>
    <w:p w14:paraId="72C0CCE2" w14:textId="342E6356" w:rsidR="001D41A2" w:rsidRPr="001D41A2" w:rsidRDefault="001D41A2" w:rsidP="001D41A2">
      <w:pPr>
        <w:keepNext/>
        <w:spacing w:before="240" w:after="40" w:line="240" w:lineRule="auto"/>
        <w:jc w:val="center"/>
        <w:rPr>
          <w:rFonts w:ascii="Times New Roman" w:eastAsia="Yu Mincho" w:hAnsi="Times New Roman" w:cs="Arial"/>
          <w:noProof/>
          <w:color w:val="171717"/>
          <w:kern w:val="0"/>
          <w:sz w:val="26"/>
          <w:bdr w:val="none" w:sz="0" w:space="0" w:color="auto" w:frame="1"/>
          <w14:ligatures w14:val="none"/>
        </w:rPr>
      </w:pPr>
    </w:p>
    <w:p w14:paraId="6980E685" w14:textId="482BCAF1" w:rsidR="001D41A2" w:rsidRPr="001D41A2" w:rsidRDefault="001D41A2" w:rsidP="001D41A2">
      <w:pPr>
        <w:spacing w:after="40" w:line="240" w:lineRule="auto"/>
        <w:ind w:firstLine="284"/>
        <w:contextualSpacing/>
        <w:jc w:val="center"/>
        <w:rPr>
          <w:rFonts w:ascii="Times New Roman" w:eastAsia="Calibri" w:hAnsi="Times New Roman" w:cs="Arial"/>
          <w:i/>
          <w:iCs/>
          <w:noProof/>
          <w:color w:val="3B3838"/>
          <w:sz w:val="26"/>
          <w:szCs w:val="18"/>
        </w:rPr>
      </w:pPr>
      <w:bookmarkStart w:id="186" w:name="_Toc138163027"/>
      <w:r w:rsidRPr="001D41A2">
        <w:rPr>
          <w:rFonts w:ascii="Times New Roman" w:eastAsia="Calibri" w:hAnsi="Times New Roman" w:cs="Arial"/>
          <w:i/>
          <w:iCs/>
          <w:noProof/>
          <w:color w:val="3B3838"/>
          <w:sz w:val="26"/>
          <w:szCs w:val="18"/>
          <w:lang w:val="vi-VN"/>
        </w:rPr>
        <w:t xml:space="preserve">Hình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Hình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34</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rPr>
        <w:t>. File báo cáo (</w:t>
      </w:r>
      <w:bookmarkEnd w:id="186"/>
      <w:r w:rsidR="004A2E8C">
        <w:rPr>
          <w:rFonts w:ascii="Times New Roman" w:eastAsia="Calibri" w:hAnsi="Times New Roman" w:cs="Arial"/>
          <w:i/>
          <w:iCs/>
          <w:noProof/>
          <w:color w:val="3B3838"/>
          <w:sz w:val="26"/>
          <w:szCs w:val="18"/>
        </w:rPr>
        <w:t>PDF</w:t>
      </w:r>
      <w:r w:rsidRPr="001D41A2">
        <w:rPr>
          <w:rFonts w:ascii="Times New Roman" w:eastAsia="Calibri" w:hAnsi="Times New Roman" w:cs="Arial"/>
          <w:i/>
          <w:iCs/>
          <w:noProof/>
          <w:color w:val="3B3838"/>
          <w:sz w:val="26"/>
          <w:szCs w:val="18"/>
        </w:rPr>
        <w:t>)</w:t>
      </w:r>
    </w:p>
    <w:p w14:paraId="1118763A" w14:textId="77777777" w:rsidR="001D41A2" w:rsidRPr="001D41A2" w:rsidRDefault="001D41A2" w:rsidP="005C5821">
      <w:pPr>
        <w:pStyle w:val="1111"/>
        <w:rPr>
          <w:rFonts w:eastAsia="Yu Gothic Light"/>
          <w:b w:val="0"/>
          <w:i/>
          <w:color w:val="171717"/>
          <w:lang w:val="vi-VN"/>
        </w:rPr>
      </w:pPr>
      <w:r w:rsidRPr="001D41A2">
        <w:rPr>
          <w:lang w:val="vi-VN"/>
        </w:rPr>
        <w:t xml:space="preserve">Mô tả </w:t>
      </w:r>
      <w:r w:rsidRPr="001D41A2">
        <w:rPr>
          <w:rFonts w:eastAsia="Yu Gothic Light"/>
          <w:b w:val="0"/>
          <w:i/>
          <w:color w:val="171717"/>
          <w:lang w:val="vi-VN"/>
        </w:rPr>
        <w:t>các đối tượng trên màn hình</w:t>
      </w:r>
    </w:p>
    <w:p w14:paraId="727C56D9"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87" w:name="_Toc138162932"/>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28</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các đối tượng trên màn hình lập báo cáo tồn kho</w:t>
      </w:r>
      <w:bookmarkEnd w:id="187"/>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4"/>
        <w:gridCol w:w="1317"/>
        <w:gridCol w:w="2927"/>
        <w:gridCol w:w="2187"/>
      </w:tblGrid>
      <w:tr w:rsidR="001D41A2" w:rsidRPr="001D41A2" w14:paraId="445B8925"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71CC37C"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584413E"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Tên</w:t>
            </w:r>
          </w:p>
        </w:tc>
        <w:tc>
          <w:tcPr>
            <w:tcW w:w="72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DC7AF29"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Kiểu</w:t>
            </w:r>
          </w:p>
        </w:tc>
        <w:tc>
          <w:tcPr>
            <w:tcW w:w="1615"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40975DE2"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Ý nghĩa</w:t>
            </w:r>
          </w:p>
        </w:tc>
        <w:tc>
          <w:tcPr>
            <w:tcW w:w="1207"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9F98477" w14:textId="77777777" w:rsidR="001D41A2" w:rsidRPr="003F49EA" w:rsidRDefault="001D41A2" w:rsidP="001D41A2">
            <w:pPr>
              <w:spacing w:before="40" w:after="40" w:line="300" w:lineRule="auto"/>
              <w:contextualSpacing/>
              <w:jc w:val="center"/>
              <w:rPr>
                <w:rFonts w:eastAsia="Calibri" w:cs="Arial"/>
                <w:b/>
                <w:bCs/>
                <w:noProof/>
                <w:color w:val="FFFFFF"/>
                <w:sz w:val="26"/>
                <w:szCs w:val="26"/>
                <w:lang w:val="vi-VN"/>
              </w:rPr>
            </w:pPr>
            <w:r w:rsidRPr="003F49EA">
              <w:rPr>
                <w:rFonts w:eastAsia="Calibri" w:cs="Arial"/>
                <w:b/>
                <w:bCs/>
                <w:noProof/>
                <w:color w:val="FFFFFF"/>
                <w:sz w:val="26"/>
                <w:szCs w:val="26"/>
                <w:lang w:val="vi-VN"/>
              </w:rPr>
              <w:t>Ghi chú</w:t>
            </w:r>
          </w:p>
        </w:tc>
      </w:tr>
      <w:tr w:rsidR="001D41A2" w:rsidRPr="001D41A2" w14:paraId="0392DF91" w14:textId="77777777" w:rsidTr="001D41A2">
        <w:tc>
          <w:tcPr>
            <w:tcW w:w="401" w:type="pct"/>
            <w:tcBorders>
              <w:top w:val="single" w:sz="4" w:space="0" w:color="000000"/>
              <w:left w:val="single" w:sz="4" w:space="0" w:color="D0CECE"/>
              <w:bottom w:val="single" w:sz="4" w:space="0" w:color="D0CECE"/>
              <w:right w:val="single" w:sz="4" w:space="0" w:color="D0CECE"/>
            </w:tcBorders>
          </w:tcPr>
          <w:p w14:paraId="06A927F6"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1</w:t>
            </w:r>
          </w:p>
        </w:tc>
        <w:tc>
          <w:tcPr>
            <w:tcW w:w="1050" w:type="pct"/>
            <w:tcBorders>
              <w:top w:val="single" w:sz="4" w:space="0" w:color="000000"/>
              <w:left w:val="single" w:sz="4" w:space="0" w:color="D0CECE"/>
              <w:bottom w:val="single" w:sz="4" w:space="0" w:color="D0CECE"/>
              <w:right w:val="single" w:sz="4" w:space="0" w:color="D0CECE"/>
            </w:tcBorders>
          </w:tcPr>
          <w:p w14:paraId="226EC1D7" w14:textId="7CAC94E3" w:rsidR="001D41A2" w:rsidRPr="003F49EA" w:rsidRDefault="00AB75DA"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yearSelector</w:t>
            </w:r>
          </w:p>
        </w:tc>
        <w:tc>
          <w:tcPr>
            <w:tcW w:w="727" w:type="pct"/>
            <w:tcBorders>
              <w:top w:val="single" w:sz="4" w:space="0" w:color="000000"/>
              <w:left w:val="single" w:sz="4" w:space="0" w:color="D0CECE"/>
              <w:bottom w:val="single" w:sz="4" w:space="0" w:color="D0CECE"/>
              <w:right w:val="single" w:sz="4" w:space="0" w:color="D0CECE"/>
            </w:tcBorders>
          </w:tcPr>
          <w:p w14:paraId="0E0F14CC"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Selector</w:t>
            </w:r>
          </w:p>
        </w:tc>
        <w:tc>
          <w:tcPr>
            <w:tcW w:w="1615" w:type="pct"/>
            <w:tcBorders>
              <w:top w:val="single" w:sz="4" w:space="0" w:color="000000"/>
              <w:left w:val="single" w:sz="4" w:space="0" w:color="D0CECE"/>
              <w:bottom w:val="single" w:sz="4" w:space="0" w:color="D0CECE"/>
              <w:right w:val="single" w:sz="4" w:space="0" w:color="D0CECE"/>
            </w:tcBorders>
          </w:tcPr>
          <w:p w14:paraId="739D98B8" w14:textId="351A05D8"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Chọn </w:t>
            </w:r>
            <w:r w:rsidR="00AB75DA" w:rsidRPr="003F49EA">
              <w:rPr>
                <w:rFonts w:eastAsia="Calibri" w:cs="Arial"/>
                <w:noProof/>
                <w:color w:val="171717"/>
                <w:sz w:val="26"/>
                <w:szCs w:val="26"/>
                <w:lang w:val="vi-VN"/>
              </w:rPr>
              <w:t>năm</w:t>
            </w:r>
            <w:r w:rsidRPr="003F49EA">
              <w:rPr>
                <w:rFonts w:eastAsia="Calibri" w:cs="Arial"/>
                <w:noProof/>
                <w:color w:val="171717"/>
                <w:sz w:val="26"/>
                <w:szCs w:val="26"/>
                <w:lang w:val="vi-VN"/>
              </w:rPr>
              <w:t xml:space="preserve"> cần lập báo cáo.</w:t>
            </w:r>
          </w:p>
        </w:tc>
        <w:tc>
          <w:tcPr>
            <w:tcW w:w="1207" w:type="pct"/>
            <w:tcBorders>
              <w:top w:val="single" w:sz="4" w:space="0" w:color="000000"/>
              <w:left w:val="single" w:sz="4" w:space="0" w:color="D0CECE"/>
              <w:bottom w:val="single" w:sz="4" w:space="0" w:color="D0CECE"/>
              <w:right w:val="single" w:sz="4" w:space="0" w:color="D0CECE"/>
            </w:tcBorders>
          </w:tcPr>
          <w:p w14:paraId="7FF8B709"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10E71D5" w14:textId="77777777" w:rsidTr="001D41A2">
        <w:tc>
          <w:tcPr>
            <w:tcW w:w="401" w:type="pct"/>
            <w:tcBorders>
              <w:top w:val="single" w:sz="4" w:space="0" w:color="D0CECE"/>
              <w:left w:val="single" w:sz="4" w:space="0" w:color="D0CECE"/>
              <w:bottom w:val="single" w:sz="4" w:space="0" w:color="D0CECE"/>
              <w:right w:val="single" w:sz="4" w:space="0" w:color="D0CECE"/>
            </w:tcBorders>
          </w:tcPr>
          <w:p w14:paraId="34976491"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2EF9CC91" w14:textId="3BDD5679" w:rsidR="001D41A2" w:rsidRPr="003F49EA" w:rsidRDefault="00AB75DA"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monthSelector</w:t>
            </w:r>
          </w:p>
        </w:tc>
        <w:tc>
          <w:tcPr>
            <w:tcW w:w="727" w:type="pct"/>
            <w:tcBorders>
              <w:top w:val="single" w:sz="4" w:space="0" w:color="D0CECE"/>
              <w:left w:val="single" w:sz="4" w:space="0" w:color="D0CECE"/>
              <w:bottom w:val="single" w:sz="4" w:space="0" w:color="D0CECE"/>
              <w:right w:val="single" w:sz="4" w:space="0" w:color="D0CECE"/>
            </w:tcBorders>
          </w:tcPr>
          <w:p w14:paraId="4029B1D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Selector</w:t>
            </w:r>
          </w:p>
        </w:tc>
        <w:tc>
          <w:tcPr>
            <w:tcW w:w="1615" w:type="pct"/>
            <w:tcBorders>
              <w:top w:val="single" w:sz="4" w:space="0" w:color="D0CECE"/>
              <w:left w:val="single" w:sz="4" w:space="0" w:color="D0CECE"/>
              <w:bottom w:val="single" w:sz="4" w:space="0" w:color="D0CECE"/>
              <w:right w:val="single" w:sz="4" w:space="0" w:color="D0CECE"/>
            </w:tcBorders>
          </w:tcPr>
          <w:p w14:paraId="1A99474D" w14:textId="4C1AE126"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Chọn </w:t>
            </w:r>
            <w:r w:rsidR="00AB75DA" w:rsidRPr="003F49EA">
              <w:rPr>
                <w:rFonts w:eastAsia="Calibri" w:cs="Arial"/>
                <w:noProof/>
                <w:color w:val="171717"/>
                <w:sz w:val="26"/>
                <w:szCs w:val="26"/>
                <w:lang w:val="vi-VN"/>
              </w:rPr>
              <w:t>tháng</w:t>
            </w:r>
            <w:r w:rsidRPr="003F49EA">
              <w:rPr>
                <w:rFonts w:eastAsia="Calibri" w:cs="Arial"/>
                <w:noProof/>
                <w:color w:val="171717"/>
                <w:sz w:val="26"/>
                <w:szCs w:val="26"/>
                <w:lang w:val="vi-VN"/>
              </w:rPr>
              <w:t xml:space="preserve"> cần lập báo cáo.</w:t>
            </w:r>
          </w:p>
        </w:tc>
        <w:tc>
          <w:tcPr>
            <w:tcW w:w="1207" w:type="pct"/>
            <w:tcBorders>
              <w:top w:val="single" w:sz="4" w:space="0" w:color="D0CECE"/>
              <w:left w:val="single" w:sz="4" w:space="0" w:color="D0CECE"/>
              <w:bottom w:val="single" w:sz="4" w:space="0" w:color="D0CECE"/>
              <w:right w:val="single" w:sz="4" w:space="0" w:color="D0CECE"/>
            </w:tcBorders>
          </w:tcPr>
          <w:p w14:paraId="05510A8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p>
        </w:tc>
      </w:tr>
      <w:tr w:rsidR="001D41A2" w:rsidRPr="001D41A2" w14:paraId="13AEAF94" w14:textId="77777777" w:rsidTr="001D41A2">
        <w:tc>
          <w:tcPr>
            <w:tcW w:w="401" w:type="pct"/>
            <w:tcBorders>
              <w:top w:val="single" w:sz="4" w:space="0" w:color="D0CECE"/>
              <w:left w:val="single" w:sz="4" w:space="0" w:color="D0CECE"/>
              <w:bottom w:val="single" w:sz="4" w:space="0" w:color="D0CECE"/>
              <w:right w:val="single" w:sz="4" w:space="0" w:color="D0CECE"/>
            </w:tcBorders>
          </w:tcPr>
          <w:p w14:paraId="7231AB1A"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767E038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downloadButton</w:t>
            </w:r>
          </w:p>
        </w:tc>
        <w:tc>
          <w:tcPr>
            <w:tcW w:w="727" w:type="pct"/>
            <w:tcBorders>
              <w:top w:val="single" w:sz="4" w:space="0" w:color="D0CECE"/>
              <w:left w:val="single" w:sz="4" w:space="0" w:color="D0CECE"/>
              <w:bottom w:val="single" w:sz="4" w:space="0" w:color="D0CECE"/>
              <w:right w:val="single" w:sz="4" w:space="0" w:color="D0CECE"/>
            </w:tcBorders>
          </w:tcPr>
          <w:p w14:paraId="5B5A07EA"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27EE8CED" w14:textId="0EB4B811" w:rsidR="001D41A2" w:rsidRPr="003F49EA" w:rsidRDefault="001D41A2" w:rsidP="001D41A2">
            <w:pPr>
              <w:spacing w:before="40" w:after="40" w:line="300" w:lineRule="auto"/>
              <w:contextualSpacing/>
              <w:rPr>
                <w:rFonts w:eastAsia="Calibri" w:cs="Arial"/>
                <w:noProof/>
                <w:color w:val="171717"/>
                <w:sz w:val="26"/>
                <w:szCs w:val="26"/>
                <w:lang w:val="pt-BR"/>
              </w:rPr>
            </w:pPr>
            <w:r w:rsidRPr="003F49EA">
              <w:rPr>
                <w:rFonts w:eastAsia="Calibri" w:cs="Arial"/>
                <w:noProof/>
                <w:color w:val="171717"/>
                <w:sz w:val="26"/>
                <w:szCs w:val="26"/>
                <w:lang w:val="pt-BR"/>
              </w:rPr>
              <w:t>Tải xuống báo cáo (</w:t>
            </w:r>
            <w:r w:rsidR="00AB75DA" w:rsidRPr="003F49EA">
              <w:rPr>
                <w:rFonts w:eastAsia="Calibri" w:cs="Arial"/>
                <w:noProof/>
                <w:color w:val="171717"/>
                <w:sz w:val="26"/>
                <w:szCs w:val="26"/>
                <w:lang w:val="pt-BR"/>
              </w:rPr>
              <w:t>pdf</w:t>
            </w:r>
            <w:r w:rsidRPr="003F49EA">
              <w:rPr>
                <w:rFonts w:eastAsia="Calibri" w:cs="Arial"/>
                <w:noProof/>
                <w:color w:val="171717"/>
                <w:sz w:val="26"/>
                <w:szCs w:val="26"/>
                <w:lang w:val="pt-BR"/>
              </w:rPr>
              <w:t>)</w:t>
            </w:r>
          </w:p>
        </w:tc>
        <w:tc>
          <w:tcPr>
            <w:tcW w:w="1207" w:type="pct"/>
            <w:tcBorders>
              <w:top w:val="single" w:sz="4" w:space="0" w:color="D0CECE"/>
              <w:left w:val="single" w:sz="4" w:space="0" w:color="D0CECE"/>
              <w:bottom w:val="single" w:sz="4" w:space="0" w:color="D0CECE"/>
              <w:right w:val="single" w:sz="4" w:space="0" w:color="D0CECE"/>
            </w:tcBorders>
          </w:tcPr>
          <w:p w14:paraId="05A12FAD" w14:textId="77777777" w:rsidR="001D41A2" w:rsidRPr="003F49EA" w:rsidRDefault="001D41A2" w:rsidP="001D41A2">
            <w:pPr>
              <w:spacing w:before="40" w:after="40" w:line="300" w:lineRule="auto"/>
              <w:contextualSpacing/>
              <w:rPr>
                <w:rFonts w:eastAsia="Calibri" w:cs="Arial"/>
                <w:noProof/>
                <w:color w:val="171717"/>
                <w:sz w:val="26"/>
                <w:szCs w:val="26"/>
                <w:lang w:val="pt-BR"/>
              </w:rPr>
            </w:pPr>
          </w:p>
        </w:tc>
      </w:tr>
      <w:tr w:rsidR="001D41A2" w:rsidRPr="001D41A2" w14:paraId="4DA773A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F928F4B"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248FF183"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saveButton</w:t>
            </w:r>
          </w:p>
        </w:tc>
        <w:tc>
          <w:tcPr>
            <w:tcW w:w="727" w:type="pct"/>
            <w:tcBorders>
              <w:top w:val="single" w:sz="4" w:space="0" w:color="D0CECE"/>
              <w:left w:val="single" w:sz="4" w:space="0" w:color="D0CECE"/>
              <w:bottom w:val="single" w:sz="4" w:space="0" w:color="D0CECE"/>
              <w:right w:val="single" w:sz="4" w:space="0" w:color="D0CECE"/>
            </w:tcBorders>
          </w:tcPr>
          <w:p w14:paraId="4130EA15"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Button</w:t>
            </w:r>
          </w:p>
        </w:tc>
        <w:tc>
          <w:tcPr>
            <w:tcW w:w="1615" w:type="pct"/>
            <w:tcBorders>
              <w:top w:val="single" w:sz="4" w:space="0" w:color="D0CECE"/>
              <w:left w:val="single" w:sz="4" w:space="0" w:color="D0CECE"/>
              <w:bottom w:val="single" w:sz="4" w:space="0" w:color="D0CECE"/>
              <w:right w:val="single" w:sz="4" w:space="0" w:color="D0CECE"/>
            </w:tcBorders>
          </w:tcPr>
          <w:p w14:paraId="0C910A03" w14:textId="77777777" w:rsidR="001D41A2" w:rsidRPr="003F49EA" w:rsidRDefault="001D41A2" w:rsidP="001D41A2">
            <w:pPr>
              <w:spacing w:before="40" w:after="40" w:line="300" w:lineRule="auto"/>
              <w:contextualSpacing/>
              <w:rPr>
                <w:rFonts w:eastAsia="Calibri" w:cs="Arial"/>
                <w:noProof/>
                <w:color w:val="171717"/>
                <w:sz w:val="26"/>
                <w:szCs w:val="26"/>
                <w:lang w:val="pt-BR"/>
              </w:rPr>
            </w:pPr>
            <w:r w:rsidRPr="003F49EA">
              <w:rPr>
                <w:rFonts w:eastAsia="Calibri" w:cs="Arial"/>
                <w:noProof/>
                <w:color w:val="171717"/>
                <w:sz w:val="26"/>
                <w:szCs w:val="26"/>
                <w:lang w:val="pt-BR"/>
              </w:rPr>
              <w:t>Lập và lưu báo cáo vào database. Cập nhật báo cáo nếu báo cáo tháng này đã được lập trước đó.</w:t>
            </w:r>
          </w:p>
        </w:tc>
        <w:tc>
          <w:tcPr>
            <w:tcW w:w="1207" w:type="pct"/>
            <w:tcBorders>
              <w:top w:val="single" w:sz="4" w:space="0" w:color="D0CECE"/>
              <w:left w:val="single" w:sz="4" w:space="0" w:color="D0CECE"/>
              <w:bottom w:val="single" w:sz="4" w:space="0" w:color="D0CECE"/>
              <w:right w:val="single" w:sz="4" w:space="0" w:color="D0CECE"/>
            </w:tcBorders>
          </w:tcPr>
          <w:p w14:paraId="3339DB86" w14:textId="10232E4F" w:rsidR="001D41A2" w:rsidRPr="003F49EA" w:rsidRDefault="001D41A2" w:rsidP="001D41A2">
            <w:pPr>
              <w:spacing w:before="40" w:after="40" w:line="300" w:lineRule="auto"/>
              <w:contextualSpacing/>
              <w:rPr>
                <w:rFonts w:eastAsia="Calibri" w:cs="Arial"/>
                <w:noProof/>
                <w:color w:val="171717"/>
                <w:sz w:val="26"/>
                <w:szCs w:val="26"/>
                <w:lang w:val="pt-BR"/>
              </w:rPr>
            </w:pPr>
            <w:r w:rsidRPr="003F49EA">
              <w:rPr>
                <w:rFonts w:eastAsia="Calibri" w:cs="Arial"/>
                <w:color w:val="171717"/>
                <w:sz w:val="26"/>
                <w:szCs w:val="26"/>
                <w:lang w:val="pt-BR"/>
              </w:rPr>
              <w:t>.</w:t>
            </w:r>
          </w:p>
        </w:tc>
      </w:tr>
      <w:tr w:rsidR="001D41A2" w:rsidRPr="001D41A2" w14:paraId="129045D9"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C0BBA10" w14:textId="77777777" w:rsidR="001D41A2" w:rsidRPr="003F49EA" w:rsidRDefault="001D41A2" w:rsidP="001D41A2">
            <w:pPr>
              <w:spacing w:before="40" w:after="40" w:line="300" w:lineRule="auto"/>
              <w:contextualSpacing/>
              <w:jc w:val="center"/>
              <w:rPr>
                <w:rFonts w:eastAsia="Calibri" w:cs="Arial"/>
                <w:noProof/>
                <w:color w:val="171717"/>
                <w:sz w:val="26"/>
                <w:szCs w:val="26"/>
                <w:lang w:val="vi-VN"/>
              </w:rPr>
            </w:pPr>
            <w:r w:rsidRPr="003F49EA">
              <w:rPr>
                <w:rFonts w:eastAsia="Calibri" w:cs="Arial"/>
                <w:noProof/>
                <w:color w:val="171717"/>
                <w:sz w:val="26"/>
                <w:szCs w:val="26"/>
                <w:lang w:val="vi-VN"/>
              </w:rPr>
              <w:t>5</w:t>
            </w:r>
          </w:p>
        </w:tc>
        <w:tc>
          <w:tcPr>
            <w:tcW w:w="1050" w:type="pct"/>
            <w:tcBorders>
              <w:top w:val="single" w:sz="4" w:space="0" w:color="D0CECE"/>
              <w:left w:val="single" w:sz="4" w:space="0" w:color="D0CECE"/>
              <w:bottom w:val="single" w:sz="4" w:space="0" w:color="D0CECE"/>
              <w:right w:val="single" w:sz="4" w:space="0" w:color="D0CECE"/>
            </w:tcBorders>
          </w:tcPr>
          <w:p w14:paraId="58EDB1BB"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tableContainer</w:t>
            </w:r>
          </w:p>
        </w:tc>
        <w:tc>
          <w:tcPr>
            <w:tcW w:w="727" w:type="pct"/>
            <w:tcBorders>
              <w:top w:val="single" w:sz="4" w:space="0" w:color="D0CECE"/>
              <w:left w:val="single" w:sz="4" w:space="0" w:color="D0CECE"/>
              <w:bottom w:val="single" w:sz="4" w:space="0" w:color="D0CECE"/>
              <w:right w:val="single" w:sz="4" w:space="0" w:color="D0CECE"/>
            </w:tcBorders>
          </w:tcPr>
          <w:p w14:paraId="31C83C6F"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Container</w:t>
            </w:r>
          </w:p>
        </w:tc>
        <w:tc>
          <w:tcPr>
            <w:tcW w:w="1615" w:type="pct"/>
            <w:tcBorders>
              <w:top w:val="single" w:sz="4" w:space="0" w:color="D0CECE"/>
              <w:left w:val="single" w:sz="4" w:space="0" w:color="D0CECE"/>
              <w:bottom w:val="single" w:sz="4" w:space="0" w:color="D0CECE"/>
              <w:right w:val="single" w:sz="4" w:space="0" w:color="D0CECE"/>
            </w:tcBorders>
          </w:tcPr>
          <w:p w14:paraId="69C33E92" w14:textId="77F26E88"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 xml:space="preserve">Hiển thị các </w:t>
            </w:r>
            <w:r w:rsidR="00AB75DA" w:rsidRPr="003F49EA">
              <w:rPr>
                <w:rFonts w:eastAsia="Calibri" w:cs="Arial"/>
                <w:noProof/>
                <w:color w:val="171717"/>
                <w:sz w:val="26"/>
                <w:szCs w:val="26"/>
                <w:lang w:val="vi-VN"/>
              </w:rPr>
              <w:t>mã</w:t>
            </w:r>
            <w:r w:rsidRPr="003F49EA">
              <w:rPr>
                <w:rFonts w:eastAsia="Calibri" w:cs="Arial"/>
                <w:noProof/>
                <w:color w:val="171717"/>
                <w:sz w:val="26"/>
                <w:szCs w:val="26"/>
                <w:lang w:val="vi-VN"/>
              </w:rPr>
              <w:t xml:space="preserve"> sản phẩm, số bán ra mua vào, số lượng trong kho.</w:t>
            </w:r>
          </w:p>
        </w:tc>
        <w:tc>
          <w:tcPr>
            <w:tcW w:w="1207" w:type="pct"/>
            <w:tcBorders>
              <w:top w:val="single" w:sz="4" w:space="0" w:color="D0CECE"/>
              <w:left w:val="single" w:sz="4" w:space="0" w:color="D0CECE"/>
              <w:bottom w:val="single" w:sz="4" w:space="0" w:color="D0CECE"/>
              <w:right w:val="single" w:sz="4" w:space="0" w:color="D0CECE"/>
            </w:tcBorders>
          </w:tcPr>
          <w:p w14:paraId="0244557D" w14:textId="77777777" w:rsidR="001D41A2" w:rsidRPr="003F49EA" w:rsidRDefault="001D41A2" w:rsidP="001D41A2">
            <w:pPr>
              <w:spacing w:before="40" w:after="40" w:line="300" w:lineRule="auto"/>
              <w:contextualSpacing/>
              <w:rPr>
                <w:rFonts w:eastAsia="Calibri" w:cs="Arial"/>
                <w:noProof/>
                <w:color w:val="171717"/>
                <w:sz w:val="26"/>
                <w:szCs w:val="26"/>
                <w:lang w:val="vi-VN"/>
              </w:rPr>
            </w:pPr>
            <w:r w:rsidRPr="003F49EA">
              <w:rPr>
                <w:rFonts w:eastAsia="Calibri" w:cs="Arial"/>
                <w:noProof/>
                <w:color w:val="171717"/>
                <w:sz w:val="26"/>
                <w:szCs w:val="26"/>
                <w:lang w:val="vi-VN"/>
              </w:rPr>
              <w:t>Phải chọn đủ month, year bảng mới hiển thị.</w:t>
            </w:r>
          </w:p>
        </w:tc>
      </w:tr>
    </w:tbl>
    <w:p w14:paraId="43D45A78" w14:textId="77777777" w:rsidR="001D41A2" w:rsidRPr="001D41A2" w:rsidRDefault="001D41A2" w:rsidP="005C5821">
      <w:pPr>
        <w:pStyle w:val="1111"/>
        <w:rPr>
          <w:rFonts w:eastAsia="Yu Gothic Light"/>
          <w:b w:val="0"/>
          <w:i/>
          <w:color w:val="171717"/>
          <w:lang w:val="vi-VN"/>
        </w:rPr>
      </w:pPr>
      <w:r w:rsidRPr="001D41A2">
        <w:rPr>
          <w:lang w:val="vi-VN"/>
        </w:rPr>
        <w:t>Mô tả và xử lí các biến cố trên màn hình</w:t>
      </w:r>
    </w:p>
    <w:p w14:paraId="449F86C2" w14:textId="77777777" w:rsidR="001D41A2" w:rsidRPr="001D41A2" w:rsidRDefault="001D41A2" w:rsidP="001D41A2">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188" w:name="_Toc138162933"/>
      <w:r w:rsidRPr="001D41A2">
        <w:rPr>
          <w:rFonts w:ascii="Times New Roman" w:eastAsia="Calibri" w:hAnsi="Times New Roman" w:cs="Arial"/>
          <w:i/>
          <w:iCs/>
          <w:noProof/>
          <w:color w:val="3B3838"/>
          <w:sz w:val="26"/>
          <w:szCs w:val="18"/>
          <w:lang w:val="vi-VN"/>
        </w:rPr>
        <w:t xml:space="preserve">Bảng </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STYLEREF 1 \s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5</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w:t>
      </w:r>
      <w:r w:rsidRPr="001D41A2">
        <w:rPr>
          <w:rFonts w:ascii="Times New Roman" w:eastAsia="Calibri" w:hAnsi="Times New Roman" w:cs="Arial"/>
          <w:i/>
          <w:iCs/>
          <w:noProof/>
          <w:color w:val="3B3838"/>
          <w:sz w:val="26"/>
          <w:szCs w:val="18"/>
          <w:lang w:val="vi-VN"/>
        </w:rPr>
        <w:fldChar w:fldCharType="begin"/>
      </w:r>
      <w:r w:rsidRPr="001D41A2">
        <w:rPr>
          <w:rFonts w:ascii="Times New Roman" w:eastAsia="Calibri" w:hAnsi="Times New Roman" w:cs="Arial"/>
          <w:i/>
          <w:iCs/>
          <w:noProof/>
          <w:color w:val="3B3838"/>
          <w:sz w:val="26"/>
          <w:szCs w:val="18"/>
          <w:lang w:val="vi-VN"/>
        </w:rPr>
        <w:instrText xml:space="preserve"> SEQ Bảng \* ARABIC \s 1 </w:instrText>
      </w:r>
      <w:r w:rsidRPr="001D41A2">
        <w:rPr>
          <w:rFonts w:ascii="Times New Roman" w:eastAsia="Calibri" w:hAnsi="Times New Roman" w:cs="Arial"/>
          <w:i/>
          <w:iCs/>
          <w:noProof/>
          <w:color w:val="3B3838"/>
          <w:sz w:val="26"/>
          <w:szCs w:val="18"/>
          <w:lang w:val="vi-VN"/>
        </w:rPr>
        <w:fldChar w:fldCharType="separate"/>
      </w:r>
      <w:r w:rsidRPr="001D41A2">
        <w:rPr>
          <w:rFonts w:ascii="Times New Roman" w:eastAsia="Calibri" w:hAnsi="Times New Roman" w:cs="Arial"/>
          <w:i/>
          <w:iCs/>
          <w:noProof/>
          <w:color w:val="3B3838"/>
          <w:sz w:val="26"/>
          <w:szCs w:val="18"/>
          <w:lang w:val="vi-VN"/>
        </w:rPr>
        <w:t>29</w:t>
      </w:r>
      <w:r w:rsidRPr="001D41A2">
        <w:rPr>
          <w:rFonts w:ascii="Times New Roman" w:eastAsia="Calibri" w:hAnsi="Times New Roman" w:cs="Arial"/>
          <w:i/>
          <w:iCs/>
          <w:noProof/>
          <w:color w:val="3B3838"/>
          <w:sz w:val="26"/>
          <w:szCs w:val="18"/>
          <w:lang w:val="vi-VN"/>
        </w:rPr>
        <w:fldChar w:fldCharType="end"/>
      </w:r>
      <w:r w:rsidRPr="001D41A2">
        <w:rPr>
          <w:rFonts w:ascii="Times New Roman" w:eastAsia="Calibri" w:hAnsi="Times New Roman" w:cs="Arial"/>
          <w:i/>
          <w:iCs/>
          <w:noProof/>
          <w:color w:val="3B3838"/>
          <w:sz w:val="26"/>
          <w:szCs w:val="18"/>
          <w:lang w:val="vi-VN"/>
        </w:rPr>
        <w:t>. Mô tả và xử lí biến cố trên màn hình lập báo cáo tồn kho</w:t>
      </w:r>
      <w:bookmarkEnd w:id="188"/>
    </w:p>
    <w:tbl>
      <w:tblPr>
        <w:tblStyle w:val="LiBang5"/>
        <w:tblW w:w="5000" w:type="pct"/>
        <w:tblCellMar>
          <w:top w:w="28" w:type="dxa"/>
          <w:left w:w="85" w:type="dxa"/>
          <w:bottom w:w="28" w:type="dxa"/>
          <w:right w:w="85" w:type="dxa"/>
        </w:tblCellMar>
        <w:tblLook w:val="04A0" w:firstRow="1" w:lastRow="0" w:firstColumn="1" w:lastColumn="0" w:noHBand="0" w:noVBand="1"/>
      </w:tblPr>
      <w:tblGrid>
        <w:gridCol w:w="726"/>
        <w:gridCol w:w="1903"/>
        <w:gridCol w:w="3659"/>
        <w:gridCol w:w="2773"/>
      </w:tblGrid>
      <w:tr w:rsidR="001D41A2" w:rsidRPr="007675ED" w14:paraId="3D5B809C" w14:textId="77777777" w:rsidTr="001D41A2">
        <w:trPr>
          <w:trHeight w:val="425"/>
        </w:trPr>
        <w:tc>
          <w:tcPr>
            <w:tcW w:w="40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3701A029"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STT</w:t>
            </w:r>
          </w:p>
        </w:tc>
        <w:tc>
          <w:tcPr>
            <w:tcW w:w="105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46A1D02"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Biến cố</w:t>
            </w:r>
          </w:p>
        </w:tc>
        <w:tc>
          <w:tcPr>
            <w:tcW w:w="201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5E7C6F2"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Xử lí</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27C7F700" w14:textId="77777777" w:rsidR="001D41A2" w:rsidRPr="007675ED" w:rsidRDefault="001D41A2" w:rsidP="001D41A2">
            <w:pPr>
              <w:spacing w:before="40" w:after="40" w:line="300" w:lineRule="auto"/>
              <w:contextualSpacing/>
              <w:jc w:val="center"/>
              <w:rPr>
                <w:rFonts w:eastAsia="Calibri" w:cs="Arial"/>
                <w:b/>
                <w:color w:val="FFFFFF"/>
                <w:sz w:val="26"/>
                <w:szCs w:val="26"/>
                <w:lang w:val="vi-VN"/>
              </w:rPr>
            </w:pPr>
            <w:r w:rsidRPr="007675ED">
              <w:rPr>
                <w:rFonts w:eastAsia="Calibri" w:cs="Arial"/>
                <w:b/>
                <w:color w:val="FFFFFF"/>
                <w:sz w:val="26"/>
                <w:szCs w:val="26"/>
                <w:lang w:val="vi-VN"/>
              </w:rPr>
              <w:t>Ghi chú</w:t>
            </w:r>
          </w:p>
        </w:tc>
      </w:tr>
      <w:tr w:rsidR="001D41A2" w:rsidRPr="007675ED" w14:paraId="40007D33" w14:textId="77777777" w:rsidTr="001D41A2">
        <w:tc>
          <w:tcPr>
            <w:tcW w:w="401" w:type="pct"/>
            <w:tcBorders>
              <w:top w:val="single" w:sz="4" w:space="0" w:color="000000"/>
              <w:left w:val="single" w:sz="4" w:space="0" w:color="D0CECE"/>
              <w:bottom w:val="single" w:sz="4" w:space="0" w:color="D0CECE"/>
              <w:right w:val="single" w:sz="4" w:space="0" w:color="D0CECE"/>
            </w:tcBorders>
          </w:tcPr>
          <w:p w14:paraId="7A61B0B1"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lastRenderedPageBreak/>
              <w:t>1</w:t>
            </w:r>
          </w:p>
        </w:tc>
        <w:tc>
          <w:tcPr>
            <w:tcW w:w="1050" w:type="pct"/>
            <w:tcBorders>
              <w:top w:val="single" w:sz="4" w:space="0" w:color="000000"/>
              <w:left w:val="single" w:sz="4" w:space="0" w:color="D0CECE"/>
              <w:bottom w:val="single" w:sz="4" w:space="0" w:color="D0CECE"/>
              <w:right w:val="single" w:sz="4" w:space="0" w:color="D0CECE"/>
            </w:tcBorders>
          </w:tcPr>
          <w:p w14:paraId="10C47635" w14:textId="41E593E9"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 xml:space="preserve">Click (1) và chọn </w:t>
            </w:r>
            <w:r w:rsidR="00087EC3" w:rsidRPr="007675ED">
              <w:rPr>
                <w:rFonts w:eastAsia="Calibri" w:cs="Arial"/>
                <w:color w:val="171717"/>
                <w:sz w:val="26"/>
                <w:szCs w:val="26"/>
                <w:lang w:val="vi-VN"/>
              </w:rPr>
              <w:t>năm</w:t>
            </w:r>
          </w:p>
        </w:tc>
        <w:tc>
          <w:tcPr>
            <w:tcW w:w="2019" w:type="pct"/>
            <w:tcBorders>
              <w:top w:val="single" w:sz="4" w:space="0" w:color="000000"/>
              <w:left w:val="single" w:sz="4" w:space="0" w:color="D0CECE"/>
              <w:bottom w:val="single" w:sz="4" w:space="0" w:color="D0CECE"/>
              <w:right w:val="single" w:sz="4" w:space="0" w:color="D0CECE"/>
            </w:tcBorders>
          </w:tcPr>
          <w:p w14:paraId="5BF78520" w14:textId="67709839" w:rsidR="001D41A2" w:rsidRPr="007675ED" w:rsidRDefault="00087EC3"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Năm</w:t>
            </w:r>
            <w:r w:rsidR="001D41A2" w:rsidRPr="007675ED">
              <w:rPr>
                <w:rFonts w:eastAsia="Calibri" w:cs="Arial"/>
                <w:color w:val="171717"/>
                <w:sz w:val="26"/>
                <w:szCs w:val="26"/>
                <w:lang w:val="vi-VN"/>
              </w:rPr>
              <w:t xml:space="preserve"> cần lập report chuyển thành lựa chọn vừa xong..</w:t>
            </w:r>
          </w:p>
        </w:tc>
        <w:tc>
          <w:tcPr>
            <w:tcW w:w="1530" w:type="pct"/>
            <w:tcBorders>
              <w:top w:val="single" w:sz="4" w:space="0" w:color="000000"/>
              <w:left w:val="single" w:sz="4" w:space="0" w:color="D0CECE"/>
              <w:bottom w:val="single" w:sz="4" w:space="0" w:color="D0CECE"/>
              <w:right w:val="single" w:sz="4" w:space="0" w:color="D0CECE"/>
            </w:tcBorders>
          </w:tcPr>
          <w:p w14:paraId="41BB0D78"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6751A32C" w14:textId="77777777" w:rsidTr="001D41A2">
        <w:tc>
          <w:tcPr>
            <w:tcW w:w="401" w:type="pct"/>
            <w:tcBorders>
              <w:top w:val="single" w:sz="4" w:space="0" w:color="D0CECE"/>
              <w:left w:val="single" w:sz="4" w:space="0" w:color="D0CECE"/>
              <w:bottom w:val="single" w:sz="4" w:space="0" w:color="D0CECE"/>
              <w:right w:val="single" w:sz="4" w:space="0" w:color="D0CECE"/>
            </w:tcBorders>
          </w:tcPr>
          <w:p w14:paraId="6DCFE7BD"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2</w:t>
            </w:r>
          </w:p>
        </w:tc>
        <w:tc>
          <w:tcPr>
            <w:tcW w:w="1050" w:type="pct"/>
            <w:tcBorders>
              <w:top w:val="single" w:sz="4" w:space="0" w:color="D0CECE"/>
              <w:left w:val="single" w:sz="4" w:space="0" w:color="D0CECE"/>
              <w:bottom w:val="single" w:sz="4" w:space="0" w:color="D0CECE"/>
              <w:right w:val="single" w:sz="4" w:space="0" w:color="D0CECE"/>
            </w:tcBorders>
          </w:tcPr>
          <w:p w14:paraId="5BFA322C" w14:textId="495248BB"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 xml:space="preserve">Click (2) và chọn </w:t>
            </w:r>
            <w:r w:rsidR="00087EC3" w:rsidRPr="007675ED">
              <w:rPr>
                <w:rFonts w:eastAsia="Calibri" w:cs="Arial"/>
                <w:color w:val="171717"/>
                <w:sz w:val="26"/>
                <w:szCs w:val="26"/>
                <w:lang w:val="vi-VN"/>
              </w:rPr>
              <w:t>tháng</w:t>
            </w:r>
          </w:p>
        </w:tc>
        <w:tc>
          <w:tcPr>
            <w:tcW w:w="2019" w:type="pct"/>
            <w:tcBorders>
              <w:top w:val="single" w:sz="4" w:space="0" w:color="D0CECE"/>
              <w:left w:val="single" w:sz="4" w:space="0" w:color="D0CECE"/>
              <w:bottom w:val="single" w:sz="4" w:space="0" w:color="D0CECE"/>
              <w:right w:val="single" w:sz="4" w:space="0" w:color="D0CECE"/>
            </w:tcBorders>
          </w:tcPr>
          <w:p w14:paraId="2863AD35" w14:textId="0A56CE9D" w:rsidR="001D41A2" w:rsidRPr="007675ED" w:rsidRDefault="00087EC3"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Tháng</w:t>
            </w:r>
            <w:r w:rsidR="001D41A2" w:rsidRPr="007675ED">
              <w:rPr>
                <w:rFonts w:eastAsia="Calibri" w:cs="Arial"/>
                <w:color w:val="171717"/>
                <w:sz w:val="26"/>
                <w:szCs w:val="26"/>
                <w:lang w:val="vi-VN"/>
              </w:rPr>
              <w:t xml:space="preserve"> cần lập report chuyển thành lựa chọn vừa xong.</w:t>
            </w:r>
          </w:p>
        </w:tc>
        <w:tc>
          <w:tcPr>
            <w:tcW w:w="1530" w:type="pct"/>
            <w:tcBorders>
              <w:top w:val="single" w:sz="4" w:space="0" w:color="D0CECE"/>
              <w:left w:val="single" w:sz="4" w:space="0" w:color="D0CECE"/>
              <w:bottom w:val="single" w:sz="4" w:space="0" w:color="D0CECE"/>
              <w:right w:val="single" w:sz="4" w:space="0" w:color="D0CECE"/>
            </w:tcBorders>
          </w:tcPr>
          <w:p w14:paraId="12F8A153"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21E6C8E1" w14:textId="77777777" w:rsidTr="001D41A2">
        <w:tc>
          <w:tcPr>
            <w:tcW w:w="401" w:type="pct"/>
            <w:tcBorders>
              <w:top w:val="single" w:sz="4" w:space="0" w:color="D0CECE"/>
              <w:left w:val="single" w:sz="4" w:space="0" w:color="D0CECE"/>
              <w:bottom w:val="single" w:sz="4" w:space="0" w:color="D0CECE"/>
              <w:right w:val="single" w:sz="4" w:space="0" w:color="D0CECE"/>
            </w:tcBorders>
          </w:tcPr>
          <w:p w14:paraId="41EDCDC3"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3</w:t>
            </w:r>
          </w:p>
        </w:tc>
        <w:tc>
          <w:tcPr>
            <w:tcW w:w="1050" w:type="pct"/>
            <w:tcBorders>
              <w:top w:val="single" w:sz="4" w:space="0" w:color="D0CECE"/>
              <w:left w:val="single" w:sz="4" w:space="0" w:color="D0CECE"/>
              <w:bottom w:val="single" w:sz="4" w:space="0" w:color="D0CECE"/>
              <w:right w:val="single" w:sz="4" w:space="0" w:color="D0CECE"/>
            </w:tcBorders>
          </w:tcPr>
          <w:p w14:paraId="5AFB9891"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(3)</w:t>
            </w:r>
          </w:p>
        </w:tc>
        <w:tc>
          <w:tcPr>
            <w:tcW w:w="2019" w:type="pct"/>
            <w:tcBorders>
              <w:top w:val="single" w:sz="4" w:space="0" w:color="D0CECE"/>
              <w:left w:val="single" w:sz="4" w:space="0" w:color="D0CECE"/>
              <w:bottom w:val="single" w:sz="4" w:space="0" w:color="D0CECE"/>
              <w:right w:val="single" w:sz="4" w:space="0" w:color="D0CECE"/>
            </w:tcBorders>
          </w:tcPr>
          <w:p w14:paraId="0118CDA5" w14:textId="4587F576"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 xml:space="preserve">Sẽ tải xuống file </w:t>
            </w:r>
            <w:r w:rsidR="00087EC3" w:rsidRPr="007675ED">
              <w:rPr>
                <w:rFonts w:eastAsia="Calibri" w:cs="Arial"/>
                <w:color w:val="171717"/>
                <w:sz w:val="26"/>
                <w:szCs w:val="26"/>
                <w:lang w:val="vi-VN"/>
              </w:rPr>
              <w:t>pdf</w:t>
            </w:r>
            <w:r w:rsidRPr="007675ED">
              <w:rPr>
                <w:rFonts w:eastAsia="Calibri" w:cs="Arial"/>
                <w:color w:val="171717"/>
                <w:sz w:val="26"/>
                <w:szCs w:val="26"/>
                <w:lang w:val="vi-VN"/>
              </w:rPr>
              <w:t xml:space="preserve"> báo cáo hiện tại.</w:t>
            </w:r>
          </w:p>
        </w:tc>
        <w:tc>
          <w:tcPr>
            <w:tcW w:w="1530" w:type="pct"/>
            <w:tcBorders>
              <w:top w:val="single" w:sz="4" w:space="0" w:color="D0CECE"/>
              <w:left w:val="single" w:sz="4" w:space="0" w:color="D0CECE"/>
              <w:bottom w:val="single" w:sz="4" w:space="0" w:color="D0CECE"/>
              <w:right w:val="single" w:sz="4" w:space="0" w:color="D0CECE"/>
            </w:tcBorders>
          </w:tcPr>
          <w:p w14:paraId="2F95D3B0" w14:textId="77777777" w:rsidR="001D41A2" w:rsidRPr="007675ED" w:rsidRDefault="001D41A2" w:rsidP="001D41A2">
            <w:pPr>
              <w:spacing w:before="40" w:after="40" w:line="300" w:lineRule="auto"/>
              <w:contextualSpacing/>
              <w:rPr>
                <w:rFonts w:eastAsia="Calibri" w:cs="Arial"/>
                <w:color w:val="171717"/>
                <w:sz w:val="26"/>
                <w:szCs w:val="26"/>
                <w:lang w:val="vi-VN"/>
              </w:rPr>
            </w:pPr>
          </w:p>
        </w:tc>
      </w:tr>
      <w:tr w:rsidR="001D41A2" w:rsidRPr="007675ED" w14:paraId="5D71F542" w14:textId="77777777" w:rsidTr="001D41A2">
        <w:tc>
          <w:tcPr>
            <w:tcW w:w="401" w:type="pct"/>
            <w:tcBorders>
              <w:top w:val="single" w:sz="4" w:space="0" w:color="D0CECE"/>
              <w:left w:val="single" w:sz="4" w:space="0" w:color="D0CECE"/>
              <w:bottom w:val="single" w:sz="4" w:space="0" w:color="D0CECE"/>
              <w:right w:val="single" w:sz="4" w:space="0" w:color="D0CECE"/>
            </w:tcBorders>
          </w:tcPr>
          <w:p w14:paraId="2DB518B9" w14:textId="77777777" w:rsidR="001D41A2" w:rsidRPr="007675ED" w:rsidRDefault="001D41A2" w:rsidP="001D41A2">
            <w:pPr>
              <w:spacing w:before="40" w:after="40" w:line="300" w:lineRule="auto"/>
              <w:contextualSpacing/>
              <w:jc w:val="center"/>
              <w:rPr>
                <w:rFonts w:eastAsia="Calibri" w:cs="Arial"/>
                <w:color w:val="171717"/>
                <w:sz w:val="26"/>
                <w:szCs w:val="26"/>
                <w:lang w:val="vi-VN"/>
              </w:rPr>
            </w:pPr>
            <w:r w:rsidRPr="007675ED">
              <w:rPr>
                <w:rFonts w:eastAsia="Calibri" w:cs="Arial"/>
                <w:color w:val="171717"/>
                <w:sz w:val="26"/>
                <w:szCs w:val="26"/>
                <w:lang w:val="vi-VN"/>
              </w:rPr>
              <w:t>4</w:t>
            </w:r>
          </w:p>
        </w:tc>
        <w:tc>
          <w:tcPr>
            <w:tcW w:w="1050" w:type="pct"/>
            <w:tcBorders>
              <w:top w:val="single" w:sz="4" w:space="0" w:color="D0CECE"/>
              <w:left w:val="single" w:sz="4" w:space="0" w:color="D0CECE"/>
              <w:bottom w:val="single" w:sz="4" w:space="0" w:color="D0CECE"/>
              <w:right w:val="single" w:sz="4" w:space="0" w:color="D0CECE"/>
            </w:tcBorders>
          </w:tcPr>
          <w:p w14:paraId="17823D26" w14:textId="77777777" w:rsidR="001D41A2" w:rsidRPr="007675ED" w:rsidRDefault="001D41A2" w:rsidP="001D41A2">
            <w:pPr>
              <w:spacing w:before="40" w:after="40" w:line="300" w:lineRule="auto"/>
              <w:contextualSpacing/>
              <w:rPr>
                <w:rFonts w:eastAsia="Calibri" w:cs="Arial"/>
                <w:color w:val="171717"/>
                <w:sz w:val="26"/>
                <w:szCs w:val="26"/>
                <w:lang w:val="vi-VN"/>
              </w:rPr>
            </w:pPr>
            <w:r w:rsidRPr="007675ED">
              <w:rPr>
                <w:rFonts w:eastAsia="Calibri" w:cs="Arial"/>
                <w:color w:val="171717"/>
                <w:sz w:val="26"/>
                <w:szCs w:val="26"/>
                <w:lang w:val="vi-VN"/>
              </w:rPr>
              <w:t>Click (4)</w:t>
            </w:r>
          </w:p>
        </w:tc>
        <w:tc>
          <w:tcPr>
            <w:tcW w:w="2019" w:type="pct"/>
            <w:tcBorders>
              <w:top w:val="single" w:sz="4" w:space="0" w:color="D0CECE"/>
              <w:left w:val="single" w:sz="4" w:space="0" w:color="D0CECE"/>
              <w:bottom w:val="single" w:sz="4" w:space="0" w:color="D0CECE"/>
              <w:right w:val="single" w:sz="4" w:space="0" w:color="D0CECE"/>
            </w:tcBorders>
          </w:tcPr>
          <w:p w14:paraId="7A70A505" w14:textId="77777777" w:rsidR="001D41A2" w:rsidRPr="007675ED" w:rsidRDefault="001D41A2" w:rsidP="001D41A2">
            <w:pPr>
              <w:spacing w:before="40" w:after="40" w:line="300" w:lineRule="auto"/>
              <w:contextualSpacing/>
              <w:rPr>
                <w:rFonts w:eastAsia="Calibri" w:cs="Arial"/>
                <w:color w:val="171717"/>
                <w:sz w:val="26"/>
                <w:szCs w:val="26"/>
                <w:lang w:val="pt-BR"/>
              </w:rPr>
            </w:pPr>
            <w:r w:rsidRPr="007675ED">
              <w:rPr>
                <w:rFonts w:eastAsia="Calibri" w:cs="Arial"/>
                <w:color w:val="171717"/>
                <w:sz w:val="26"/>
                <w:szCs w:val="26"/>
                <w:lang w:val="pt-BR"/>
              </w:rPr>
              <w:t>Lập và lưu báo cáo vào database.</w:t>
            </w:r>
          </w:p>
        </w:tc>
        <w:tc>
          <w:tcPr>
            <w:tcW w:w="1530" w:type="pct"/>
            <w:tcBorders>
              <w:top w:val="single" w:sz="4" w:space="0" w:color="D0CECE"/>
              <w:left w:val="single" w:sz="4" w:space="0" w:color="D0CECE"/>
              <w:bottom w:val="single" w:sz="4" w:space="0" w:color="D0CECE"/>
              <w:right w:val="single" w:sz="4" w:space="0" w:color="D0CECE"/>
            </w:tcBorders>
          </w:tcPr>
          <w:p w14:paraId="4E779A94" w14:textId="30B4462C" w:rsidR="001D41A2" w:rsidRPr="007675ED" w:rsidRDefault="001D41A2" w:rsidP="001D41A2">
            <w:pPr>
              <w:spacing w:before="40" w:after="40" w:line="300" w:lineRule="auto"/>
              <w:contextualSpacing/>
              <w:rPr>
                <w:rFonts w:eastAsia="Calibri" w:cs="Arial"/>
                <w:color w:val="171717"/>
                <w:sz w:val="26"/>
                <w:szCs w:val="26"/>
                <w:lang w:val="pt-BR"/>
              </w:rPr>
            </w:pPr>
            <w:r w:rsidRPr="007675ED">
              <w:rPr>
                <w:rFonts w:eastAsia="Calibri" w:cs="Arial"/>
                <w:color w:val="171717"/>
                <w:sz w:val="26"/>
                <w:szCs w:val="26"/>
                <w:lang w:val="pt-BR"/>
              </w:rPr>
              <w:t>.</w:t>
            </w:r>
          </w:p>
        </w:tc>
      </w:tr>
    </w:tbl>
    <w:p w14:paraId="14B6731B" w14:textId="50DF7C55" w:rsidR="003F49EA" w:rsidRDefault="003F49EA" w:rsidP="003F49EA">
      <w:pPr>
        <w:pStyle w:val="Bnhthng"/>
        <w:rPr>
          <w:noProof/>
          <w:lang w:val="vi-VN"/>
        </w:rPr>
      </w:pPr>
      <w:r>
        <w:rPr>
          <w:noProof/>
          <w:lang w:val="vi-VN"/>
        </w:rPr>
        <w:br w:type="page"/>
      </w:r>
    </w:p>
    <w:p w14:paraId="7BC4A8AC" w14:textId="77777777" w:rsidR="00C812BA" w:rsidRPr="00AA7270" w:rsidRDefault="00C812BA" w:rsidP="00ED3877">
      <w:pPr>
        <w:pStyle w:val="Chng"/>
        <w:rPr>
          <w:lang w:val="pt-BR"/>
        </w:rPr>
      </w:pPr>
      <w:bookmarkStart w:id="189" w:name="_Toc75634483"/>
      <w:bookmarkStart w:id="190" w:name="_Toc133018382"/>
      <w:bookmarkStart w:id="191" w:name="_Toc138149603"/>
      <w:bookmarkStart w:id="192" w:name="_Toc168520349"/>
      <w:r w:rsidRPr="00AA7270">
        <w:rPr>
          <w:lang w:val="pt-BR"/>
        </w:rPr>
        <w:lastRenderedPageBreak/>
        <w:t>CÀI ĐẶT VÀ THỬ NGHIỆM</w:t>
      </w:r>
      <w:bookmarkEnd w:id="189"/>
      <w:bookmarkEnd w:id="190"/>
      <w:bookmarkEnd w:id="191"/>
      <w:bookmarkEnd w:id="192"/>
    </w:p>
    <w:p w14:paraId="3E09ADE1" w14:textId="77777777" w:rsidR="007D4FEA" w:rsidRPr="007D4FEA" w:rsidRDefault="007D4FEA" w:rsidP="007D4FEA"/>
    <w:p w14:paraId="59135774" w14:textId="77777777" w:rsidR="00C806FB" w:rsidRPr="00C806FB" w:rsidRDefault="00C806FB" w:rsidP="00C806FB">
      <w:pPr>
        <w:keepNext/>
        <w:spacing w:after="40" w:line="240" w:lineRule="auto"/>
        <w:ind w:firstLine="284"/>
        <w:contextualSpacing/>
        <w:jc w:val="center"/>
        <w:rPr>
          <w:rFonts w:ascii="Times New Roman" w:eastAsia="Calibri" w:hAnsi="Times New Roman" w:cs="Arial"/>
          <w:i/>
          <w:iCs/>
          <w:noProof/>
          <w:color w:val="3B3838"/>
          <w:sz w:val="26"/>
          <w:szCs w:val="18"/>
        </w:rPr>
      </w:pPr>
      <w:bookmarkStart w:id="193" w:name="_Toc138162934"/>
      <w:r w:rsidRPr="00C806FB">
        <w:rPr>
          <w:rFonts w:ascii="Times New Roman" w:eastAsia="Calibri" w:hAnsi="Times New Roman" w:cs="Arial"/>
          <w:i/>
          <w:iCs/>
          <w:noProof/>
          <w:color w:val="3B3838"/>
          <w:sz w:val="26"/>
          <w:szCs w:val="18"/>
          <w:lang w:val="vi-VN"/>
        </w:rPr>
        <w:t xml:space="preserve">Bảng </w:t>
      </w:r>
      <w:r w:rsidRPr="00C806FB">
        <w:rPr>
          <w:rFonts w:ascii="Times New Roman" w:eastAsia="Calibri" w:hAnsi="Times New Roman" w:cs="Arial"/>
          <w:i/>
          <w:iCs/>
          <w:noProof/>
          <w:color w:val="3B3838"/>
          <w:sz w:val="26"/>
          <w:szCs w:val="18"/>
          <w:lang w:val="vi-VN"/>
        </w:rPr>
        <w:fldChar w:fldCharType="begin"/>
      </w:r>
      <w:r w:rsidRPr="00C806FB">
        <w:rPr>
          <w:rFonts w:ascii="Times New Roman" w:eastAsia="Calibri" w:hAnsi="Times New Roman" w:cs="Arial"/>
          <w:i/>
          <w:iCs/>
          <w:noProof/>
          <w:color w:val="3B3838"/>
          <w:sz w:val="26"/>
          <w:szCs w:val="18"/>
          <w:lang w:val="vi-VN"/>
        </w:rPr>
        <w:instrText xml:space="preserve"> STYLEREF 1 \s </w:instrText>
      </w:r>
      <w:r w:rsidRPr="00C806FB">
        <w:rPr>
          <w:rFonts w:ascii="Times New Roman" w:eastAsia="Calibri" w:hAnsi="Times New Roman" w:cs="Arial"/>
          <w:i/>
          <w:iCs/>
          <w:noProof/>
          <w:color w:val="3B3838"/>
          <w:sz w:val="26"/>
          <w:szCs w:val="18"/>
          <w:lang w:val="vi-VN"/>
        </w:rPr>
        <w:fldChar w:fldCharType="separate"/>
      </w:r>
      <w:r w:rsidRPr="00C806FB">
        <w:rPr>
          <w:rFonts w:ascii="Times New Roman" w:eastAsia="Calibri" w:hAnsi="Times New Roman" w:cs="Arial"/>
          <w:i/>
          <w:iCs/>
          <w:noProof/>
          <w:color w:val="3B3838"/>
          <w:sz w:val="26"/>
          <w:szCs w:val="18"/>
          <w:lang w:val="vi-VN"/>
        </w:rPr>
        <w:t>6</w:t>
      </w:r>
      <w:r w:rsidRPr="00C806FB">
        <w:rPr>
          <w:rFonts w:ascii="Times New Roman" w:eastAsia="Calibri" w:hAnsi="Times New Roman" w:cs="Arial"/>
          <w:i/>
          <w:iCs/>
          <w:noProof/>
          <w:color w:val="3B3838"/>
          <w:sz w:val="26"/>
          <w:szCs w:val="18"/>
          <w:lang w:val="vi-VN"/>
        </w:rPr>
        <w:fldChar w:fldCharType="end"/>
      </w:r>
      <w:r w:rsidRPr="00C806FB">
        <w:rPr>
          <w:rFonts w:ascii="Times New Roman" w:eastAsia="Calibri" w:hAnsi="Times New Roman" w:cs="Arial"/>
          <w:i/>
          <w:iCs/>
          <w:noProof/>
          <w:color w:val="3B3838"/>
          <w:sz w:val="26"/>
          <w:szCs w:val="18"/>
          <w:lang w:val="vi-VN"/>
        </w:rPr>
        <w:t>.</w:t>
      </w:r>
      <w:r w:rsidRPr="00C806FB">
        <w:rPr>
          <w:rFonts w:ascii="Times New Roman" w:eastAsia="Calibri" w:hAnsi="Times New Roman" w:cs="Arial"/>
          <w:i/>
          <w:iCs/>
          <w:noProof/>
          <w:color w:val="3B3838"/>
          <w:sz w:val="26"/>
          <w:szCs w:val="18"/>
          <w:lang w:val="vi-VN"/>
        </w:rPr>
        <w:fldChar w:fldCharType="begin"/>
      </w:r>
      <w:r w:rsidRPr="00C806FB">
        <w:rPr>
          <w:rFonts w:ascii="Times New Roman" w:eastAsia="Calibri" w:hAnsi="Times New Roman" w:cs="Arial"/>
          <w:i/>
          <w:iCs/>
          <w:noProof/>
          <w:color w:val="3B3838"/>
          <w:sz w:val="26"/>
          <w:szCs w:val="18"/>
          <w:lang w:val="vi-VN"/>
        </w:rPr>
        <w:instrText xml:space="preserve"> SEQ Bảng \* ARABIC \s 1 </w:instrText>
      </w:r>
      <w:r w:rsidRPr="00C806FB">
        <w:rPr>
          <w:rFonts w:ascii="Times New Roman" w:eastAsia="Calibri" w:hAnsi="Times New Roman" w:cs="Arial"/>
          <w:i/>
          <w:iCs/>
          <w:noProof/>
          <w:color w:val="3B3838"/>
          <w:sz w:val="26"/>
          <w:szCs w:val="18"/>
          <w:lang w:val="vi-VN"/>
        </w:rPr>
        <w:fldChar w:fldCharType="separate"/>
      </w:r>
      <w:r w:rsidRPr="00C806FB">
        <w:rPr>
          <w:rFonts w:ascii="Times New Roman" w:eastAsia="Calibri" w:hAnsi="Times New Roman" w:cs="Arial"/>
          <w:i/>
          <w:iCs/>
          <w:noProof/>
          <w:color w:val="3B3838"/>
          <w:sz w:val="26"/>
          <w:szCs w:val="18"/>
          <w:lang w:val="vi-VN"/>
        </w:rPr>
        <w:t>1</w:t>
      </w:r>
      <w:r w:rsidRPr="00C806FB">
        <w:rPr>
          <w:rFonts w:ascii="Times New Roman" w:eastAsia="Calibri" w:hAnsi="Times New Roman" w:cs="Arial"/>
          <w:i/>
          <w:iCs/>
          <w:noProof/>
          <w:color w:val="3B3838"/>
          <w:sz w:val="26"/>
          <w:szCs w:val="18"/>
          <w:lang w:val="vi-VN"/>
        </w:rPr>
        <w:fldChar w:fldCharType="end"/>
      </w:r>
      <w:r w:rsidRPr="00C806FB">
        <w:rPr>
          <w:rFonts w:ascii="Times New Roman" w:eastAsia="Calibri" w:hAnsi="Times New Roman" w:cs="Arial"/>
          <w:i/>
          <w:iCs/>
          <w:noProof/>
          <w:color w:val="3B3838"/>
          <w:sz w:val="26"/>
          <w:szCs w:val="18"/>
        </w:rPr>
        <w:t>. Cài đặt &amp; thử nghiệm</w:t>
      </w:r>
      <w:bookmarkEnd w:id="193"/>
    </w:p>
    <w:tbl>
      <w:tblPr>
        <w:tblStyle w:val="LiBang4"/>
        <w:tblW w:w="5000" w:type="pct"/>
        <w:tblCellMar>
          <w:top w:w="28" w:type="dxa"/>
          <w:left w:w="85" w:type="dxa"/>
          <w:bottom w:w="28" w:type="dxa"/>
          <w:right w:w="85" w:type="dxa"/>
        </w:tblCellMar>
        <w:tblLook w:val="04A0" w:firstRow="1" w:lastRow="0" w:firstColumn="1" w:lastColumn="0" w:noHBand="0" w:noVBand="1"/>
      </w:tblPr>
      <w:tblGrid>
        <w:gridCol w:w="724"/>
        <w:gridCol w:w="3514"/>
        <w:gridCol w:w="2050"/>
        <w:gridCol w:w="2773"/>
      </w:tblGrid>
      <w:tr w:rsidR="00C806FB" w:rsidRPr="00C806FB" w14:paraId="7F44CBF1" w14:textId="77777777" w:rsidTr="00C806FB">
        <w:trPr>
          <w:trHeight w:val="567"/>
        </w:trPr>
        <w:tc>
          <w:tcPr>
            <w:tcW w:w="40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60EE5BD" w14:textId="77777777" w:rsidR="00C806FB" w:rsidRPr="00C806FB" w:rsidRDefault="00C806FB" w:rsidP="00C806FB">
            <w:pPr>
              <w:spacing w:before="40" w:after="40" w:line="300" w:lineRule="auto"/>
              <w:contextualSpacing/>
              <w:jc w:val="center"/>
              <w:rPr>
                <w:rFonts w:eastAsia="Calibri" w:cs="Arial"/>
                <w:b/>
                <w:bCs/>
                <w:noProof/>
                <w:color w:val="FFFFFF"/>
                <w:sz w:val="26"/>
                <w:szCs w:val="26"/>
                <w:lang w:val="vi-VN"/>
              </w:rPr>
            </w:pPr>
            <w:r w:rsidRPr="00C806FB">
              <w:rPr>
                <w:rFonts w:eastAsia="Calibri" w:cs="Arial"/>
                <w:b/>
                <w:bCs/>
                <w:noProof/>
                <w:color w:val="FFFFFF"/>
                <w:sz w:val="26"/>
                <w:szCs w:val="26"/>
                <w:lang w:val="vi-VN"/>
              </w:rPr>
              <w:t>STT</w:t>
            </w:r>
          </w:p>
        </w:tc>
        <w:tc>
          <w:tcPr>
            <w:tcW w:w="1939"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14907362" w14:textId="77777777" w:rsidR="00C806FB" w:rsidRPr="00C806FB" w:rsidRDefault="00C806FB" w:rsidP="00C806FB">
            <w:pPr>
              <w:spacing w:before="40" w:after="40" w:line="300" w:lineRule="auto"/>
              <w:contextualSpacing/>
              <w:jc w:val="center"/>
              <w:rPr>
                <w:rFonts w:eastAsia="Calibri" w:cs="Arial"/>
                <w:b/>
                <w:bCs/>
                <w:noProof/>
                <w:color w:val="FFFFFF"/>
                <w:sz w:val="26"/>
                <w:szCs w:val="26"/>
                <w:lang w:val="vi-VN"/>
              </w:rPr>
            </w:pPr>
            <w:r w:rsidRPr="00C806FB">
              <w:rPr>
                <w:rFonts w:eastAsia="Calibri" w:cs="Arial"/>
                <w:b/>
                <w:bCs/>
                <w:noProof/>
                <w:color w:val="FFFFFF"/>
                <w:sz w:val="26"/>
                <w:szCs w:val="26"/>
                <w:lang w:val="vi-VN"/>
              </w:rPr>
              <w:t>Chức năng</w:t>
            </w:r>
          </w:p>
        </w:tc>
        <w:tc>
          <w:tcPr>
            <w:tcW w:w="1131"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04A7236A" w14:textId="77777777" w:rsidR="00C806FB" w:rsidRPr="00C806FB" w:rsidRDefault="00C806FB" w:rsidP="00C806FB">
            <w:pPr>
              <w:spacing w:before="40" w:after="40" w:line="300" w:lineRule="auto"/>
              <w:contextualSpacing/>
              <w:jc w:val="center"/>
              <w:rPr>
                <w:rFonts w:eastAsia="Calibri" w:cs="Arial"/>
                <w:b/>
                <w:bCs/>
                <w:noProof/>
                <w:color w:val="FFFFFF"/>
                <w:sz w:val="26"/>
                <w:szCs w:val="26"/>
                <w:lang w:val="vi-VN"/>
              </w:rPr>
            </w:pPr>
            <w:r w:rsidRPr="00C806FB">
              <w:rPr>
                <w:rFonts w:eastAsia="Calibri" w:cs="Arial"/>
                <w:b/>
                <w:bCs/>
                <w:noProof/>
                <w:color w:val="FFFFFF"/>
                <w:sz w:val="26"/>
                <w:szCs w:val="26"/>
                <w:lang w:val="vi-VN"/>
              </w:rPr>
              <w:t xml:space="preserve">Mức độ </w:t>
            </w:r>
          </w:p>
          <w:p w14:paraId="1B063E73" w14:textId="77777777" w:rsidR="00C806FB" w:rsidRPr="00C806FB" w:rsidRDefault="00C806FB" w:rsidP="00C806FB">
            <w:pPr>
              <w:spacing w:before="40" w:after="40" w:line="300" w:lineRule="auto"/>
              <w:contextualSpacing/>
              <w:jc w:val="center"/>
              <w:rPr>
                <w:rFonts w:eastAsia="Calibri" w:cs="Arial"/>
                <w:b/>
                <w:bCs/>
                <w:noProof/>
                <w:color w:val="FFFFFF"/>
                <w:sz w:val="26"/>
                <w:szCs w:val="26"/>
                <w:lang w:val="vi-VN"/>
              </w:rPr>
            </w:pPr>
            <w:r w:rsidRPr="00C806FB">
              <w:rPr>
                <w:rFonts w:eastAsia="Calibri" w:cs="Arial"/>
                <w:b/>
                <w:bCs/>
                <w:noProof/>
                <w:color w:val="FFFFFF"/>
                <w:sz w:val="26"/>
                <w:szCs w:val="26"/>
                <w:lang w:val="vi-VN"/>
              </w:rPr>
              <w:t>hoàn thành (%)</w:t>
            </w:r>
          </w:p>
        </w:tc>
        <w:tc>
          <w:tcPr>
            <w:tcW w:w="1530" w:type="pct"/>
            <w:tcBorders>
              <w:top w:val="single" w:sz="4" w:space="0" w:color="000000"/>
              <w:left w:val="single" w:sz="4" w:space="0" w:color="000000"/>
              <w:bottom w:val="single" w:sz="4" w:space="0" w:color="000000"/>
              <w:right w:val="single" w:sz="4" w:space="0" w:color="000000"/>
            </w:tcBorders>
            <w:shd w:val="clear" w:color="auto" w:fill="0070C0"/>
            <w:vAlign w:val="center"/>
          </w:tcPr>
          <w:p w14:paraId="59968A4F" w14:textId="77777777" w:rsidR="00C806FB" w:rsidRPr="00C806FB" w:rsidRDefault="00C806FB" w:rsidP="00C806FB">
            <w:pPr>
              <w:spacing w:before="40" w:after="40" w:line="300" w:lineRule="auto"/>
              <w:contextualSpacing/>
              <w:jc w:val="center"/>
              <w:rPr>
                <w:rFonts w:eastAsia="Calibri" w:cs="Arial"/>
                <w:b/>
                <w:bCs/>
                <w:noProof/>
                <w:color w:val="FFFFFF"/>
                <w:sz w:val="26"/>
                <w:szCs w:val="26"/>
                <w:lang w:val="vi-VN"/>
              </w:rPr>
            </w:pPr>
            <w:r w:rsidRPr="00C806FB">
              <w:rPr>
                <w:rFonts w:eastAsia="Calibri" w:cs="Arial"/>
                <w:b/>
                <w:bCs/>
                <w:noProof/>
                <w:color w:val="FFFFFF"/>
                <w:sz w:val="26"/>
                <w:szCs w:val="26"/>
                <w:lang w:val="vi-VN"/>
              </w:rPr>
              <w:t>Ghi chú</w:t>
            </w:r>
          </w:p>
        </w:tc>
      </w:tr>
      <w:tr w:rsidR="00C806FB" w:rsidRPr="00C806FB" w14:paraId="01F39739" w14:textId="77777777" w:rsidTr="00C806FB">
        <w:tc>
          <w:tcPr>
            <w:tcW w:w="400" w:type="pct"/>
            <w:tcBorders>
              <w:top w:val="single" w:sz="4" w:space="0" w:color="000000"/>
              <w:left w:val="single" w:sz="4" w:space="0" w:color="D0CECE"/>
              <w:bottom w:val="single" w:sz="4" w:space="0" w:color="D0CECE"/>
              <w:right w:val="single" w:sz="4" w:space="0" w:color="D0CECE"/>
            </w:tcBorders>
          </w:tcPr>
          <w:p w14:paraId="0D50D530" w14:textId="77777777" w:rsidR="00C806FB" w:rsidRPr="00C806FB" w:rsidRDefault="00C806FB" w:rsidP="00C806FB">
            <w:pPr>
              <w:spacing w:before="40" w:after="40" w:line="300" w:lineRule="auto"/>
              <w:contextualSpacing/>
              <w:jc w:val="center"/>
              <w:rPr>
                <w:rFonts w:eastAsia="Calibri" w:cs="Arial"/>
                <w:noProof/>
                <w:color w:val="171717"/>
                <w:sz w:val="26"/>
                <w:szCs w:val="26"/>
                <w:lang w:val="vi-VN"/>
              </w:rPr>
            </w:pPr>
            <w:r w:rsidRPr="00C806FB">
              <w:rPr>
                <w:rFonts w:eastAsia="Calibri" w:cs="Arial"/>
                <w:noProof/>
                <w:color w:val="171717"/>
                <w:sz w:val="26"/>
                <w:szCs w:val="26"/>
                <w:lang w:val="vi-VN"/>
              </w:rPr>
              <w:t>1</w:t>
            </w:r>
          </w:p>
        </w:tc>
        <w:tc>
          <w:tcPr>
            <w:tcW w:w="1939" w:type="pct"/>
            <w:tcBorders>
              <w:top w:val="single" w:sz="4" w:space="0" w:color="000000"/>
              <w:left w:val="single" w:sz="4" w:space="0" w:color="D0CECE"/>
              <w:bottom w:val="single" w:sz="4" w:space="0" w:color="D0CECE"/>
              <w:right w:val="single" w:sz="4" w:space="0" w:color="D0CECE"/>
            </w:tcBorders>
          </w:tcPr>
          <w:p w14:paraId="710F56FF"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Lập phiếu bán hàng</w:t>
            </w:r>
          </w:p>
        </w:tc>
        <w:tc>
          <w:tcPr>
            <w:tcW w:w="1131" w:type="pct"/>
            <w:tcBorders>
              <w:top w:val="single" w:sz="4" w:space="0" w:color="000000"/>
              <w:left w:val="single" w:sz="4" w:space="0" w:color="D0CECE"/>
              <w:bottom w:val="single" w:sz="4" w:space="0" w:color="D0CECE"/>
              <w:right w:val="single" w:sz="4" w:space="0" w:color="D0CECE"/>
            </w:tcBorders>
          </w:tcPr>
          <w:p w14:paraId="74895631"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000000"/>
              <w:left w:val="single" w:sz="4" w:space="0" w:color="D0CECE"/>
              <w:bottom w:val="single" w:sz="4" w:space="0" w:color="D0CECE"/>
              <w:right w:val="single" w:sz="4" w:space="0" w:color="D0CECE"/>
            </w:tcBorders>
          </w:tcPr>
          <w:p w14:paraId="53BC82D2"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3FBA9624" w14:textId="77777777" w:rsidTr="00C806FB">
        <w:tc>
          <w:tcPr>
            <w:tcW w:w="400" w:type="pct"/>
            <w:tcBorders>
              <w:top w:val="single" w:sz="4" w:space="0" w:color="D0CECE"/>
              <w:left w:val="single" w:sz="4" w:space="0" w:color="D0CECE"/>
              <w:bottom w:val="single" w:sz="4" w:space="0" w:color="D0CECE"/>
              <w:right w:val="single" w:sz="4" w:space="0" w:color="D0CECE"/>
            </w:tcBorders>
          </w:tcPr>
          <w:p w14:paraId="78FD0C84" w14:textId="77777777" w:rsidR="00C806FB" w:rsidRPr="00C806FB" w:rsidRDefault="00C806FB" w:rsidP="00C806FB">
            <w:pPr>
              <w:spacing w:before="40" w:after="40" w:line="300" w:lineRule="auto"/>
              <w:contextualSpacing/>
              <w:jc w:val="center"/>
              <w:rPr>
                <w:rFonts w:eastAsia="Calibri" w:cs="Arial"/>
                <w:noProof/>
                <w:color w:val="171717"/>
                <w:sz w:val="26"/>
                <w:szCs w:val="26"/>
                <w:lang w:val="vi-VN"/>
              </w:rPr>
            </w:pPr>
            <w:r w:rsidRPr="00C806FB">
              <w:rPr>
                <w:rFonts w:eastAsia="Calibri" w:cs="Arial"/>
                <w:noProof/>
                <w:color w:val="171717"/>
                <w:sz w:val="26"/>
                <w:szCs w:val="26"/>
                <w:lang w:val="vi-VN"/>
              </w:rPr>
              <w:t>2</w:t>
            </w:r>
          </w:p>
        </w:tc>
        <w:tc>
          <w:tcPr>
            <w:tcW w:w="1939" w:type="pct"/>
            <w:tcBorders>
              <w:top w:val="single" w:sz="4" w:space="0" w:color="D0CECE"/>
              <w:left w:val="single" w:sz="4" w:space="0" w:color="D0CECE"/>
              <w:bottom w:val="single" w:sz="4" w:space="0" w:color="D0CECE"/>
              <w:right w:val="single" w:sz="4" w:space="0" w:color="D0CECE"/>
            </w:tcBorders>
          </w:tcPr>
          <w:p w14:paraId="1ED6279B"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xóa phiếu bán hàng</w:t>
            </w:r>
          </w:p>
        </w:tc>
        <w:tc>
          <w:tcPr>
            <w:tcW w:w="1131" w:type="pct"/>
            <w:tcBorders>
              <w:top w:val="single" w:sz="4" w:space="0" w:color="D0CECE"/>
              <w:left w:val="single" w:sz="4" w:space="0" w:color="D0CECE"/>
              <w:bottom w:val="single" w:sz="4" w:space="0" w:color="D0CECE"/>
              <w:right w:val="single" w:sz="4" w:space="0" w:color="D0CECE"/>
            </w:tcBorders>
          </w:tcPr>
          <w:p w14:paraId="18BA3543"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3A99F78C"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3DE55591" w14:textId="77777777" w:rsidTr="00C806FB">
        <w:tc>
          <w:tcPr>
            <w:tcW w:w="400" w:type="pct"/>
            <w:tcBorders>
              <w:top w:val="single" w:sz="4" w:space="0" w:color="D0CECE"/>
              <w:left w:val="single" w:sz="4" w:space="0" w:color="D0CECE"/>
              <w:bottom w:val="single" w:sz="4" w:space="0" w:color="D0CECE"/>
              <w:right w:val="single" w:sz="4" w:space="0" w:color="D0CECE"/>
            </w:tcBorders>
          </w:tcPr>
          <w:p w14:paraId="741ECC93"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3</w:t>
            </w:r>
          </w:p>
        </w:tc>
        <w:tc>
          <w:tcPr>
            <w:tcW w:w="1939" w:type="pct"/>
            <w:tcBorders>
              <w:top w:val="single" w:sz="4" w:space="0" w:color="D0CECE"/>
              <w:left w:val="single" w:sz="4" w:space="0" w:color="D0CECE"/>
              <w:bottom w:val="single" w:sz="4" w:space="0" w:color="D0CECE"/>
              <w:right w:val="single" w:sz="4" w:space="0" w:color="D0CECE"/>
            </w:tcBorders>
          </w:tcPr>
          <w:p w14:paraId="5C9B1A03"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Lập phiếu mua hàng</w:t>
            </w:r>
          </w:p>
        </w:tc>
        <w:tc>
          <w:tcPr>
            <w:tcW w:w="1131" w:type="pct"/>
            <w:tcBorders>
              <w:top w:val="single" w:sz="4" w:space="0" w:color="D0CECE"/>
              <w:left w:val="single" w:sz="4" w:space="0" w:color="D0CECE"/>
              <w:bottom w:val="single" w:sz="4" w:space="0" w:color="D0CECE"/>
              <w:right w:val="single" w:sz="4" w:space="0" w:color="D0CECE"/>
            </w:tcBorders>
          </w:tcPr>
          <w:p w14:paraId="4541D39C"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095FDE71"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5426B7B4" w14:textId="77777777" w:rsidTr="00C806FB">
        <w:tc>
          <w:tcPr>
            <w:tcW w:w="400" w:type="pct"/>
            <w:tcBorders>
              <w:top w:val="single" w:sz="4" w:space="0" w:color="D0CECE"/>
              <w:left w:val="single" w:sz="4" w:space="0" w:color="D0CECE"/>
              <w:bottom w:val="single" w:sz="4" w:space="0" w:color="D0CECE"/>
              <w:right w:val="single" w:sz="4" w:space="0" w:color="D0CECE"/>
            </w:tcBorders>
          </w:tcPr>
          <w:p w14:paraId="22105E37"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4</w:t>
            </w:r>
          </w:p>
        </w:tc>
        <w:tc>
          <w:tcPr>
            <w:tcW w:w="1939" w:type="pct"/>
            <w:tcBorders>
              <w:top w:val="single" w:sz="4" w:space="0" w:color="D0CECE"/>
              <w:left w:val="single" w:sz="4" w:space="0" w:color="D0CECE"/>
              <w:bottom w:val="single" w:sz="4" w:space="0" w:color="D0CECE"/>
              <w:right w:val="single" w:sz="4" w:space="0" w:color="D0CECE"/>
            </w:tcBorders>
          </w:tcPr>
          <w:p w14:paraId="68FB22D8"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xóa phiếu mua hàng</w:t>
            </w:r>
          </w:p>
        </w:tc>
        <w:tc>
          <w:tcPr>
            <w:tcW w:w="1131" w:type="pct"/>
            <w:tcBorders>
              <w:top w:val="single" w:sz="4" w:space="0" w:color="D0CECE"/>
              <w:left w:val="single" w:sz="4" w:space="0" w:color="D0CECE"/>
              <w:bottom w:val="single" w:sz="4" w:space="0" w:color="D0CECE"/>
              <w:right w:val="single" w:sz="4" w:space="0" w:color="D0CECE"/>
            </w:tcBorders>
          </w:tcPr>
          <w:p w14:paraId="0574A186" w14:textId="77777777" w:rsidR="00C806FB" w:rsidRPr="00C806FB" w:rsidRDefault="00C806FB" w:rsidP="00C806FB">
            <w:pPr>
              <w:spacing w:before="40" w:after="40" w:line="300" w:lineRule="auto"/>
              <w:contextualSpacing/>
              <w:jc w:val="center"/>
              <w:rPr>
                <w:rFonts w:eastAsia="Calibri" w:cs="Arial"/>
                <w:noProof/>
                <w:color w:val="171717"/>
                <w:sz w:val="26"/>
              </w:rPr>
            </w:pPr>
            <w:r w:rsidRPr="00C806FB">
              <w:rPr>
                <w:rFonts w:eastAsia="Calibri" w:cs="Arial"/>
                <w:noProof/>
                <w:color w:val="171717"/>
                <w:sz w:val="26"/>
              </w:rPr>
              <w:t>100%</w:t>
            </w:r>
          </w:p>
        </w:tc>
        <w:tc>
          <w:tcPr>
            <w:tcW w:w="1530" w:type="pct"/>
            <w:tcBorders>
              <w:top w:val="single" w:sz="4" w:space="0" w:color="D0CECE"/>
              <w:left w:val="single" w:sz="4" w:space="0" w:color="D0CECE"/>
              <w:bottom w:val="single" w:sz="4" w:space="0" w:color="D0CECE"/>
              <w:right w:val="single" w:sz="4" w:space="0" w:color="D0CECE"/>
            </w:tcBorders>
          </w:tcPr>
          <w:p w14:paraId="6665381E"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76218234" w14:textId="77777777" w:rsidTr="00C806FB">
        <w:tc>
          <w:tcPr>
            <w:tcW w:w="400" w:type="pct"/>
            <w:tcBorders>
              <w:top w:val="single" w:sz="4" w:space="0" w:color="D0CECE"/>
              <w:left w:val="single" w:sz="4" w:space="0" w:color="D0CECE"/>
              <w:bottom w:val="single" w:sz="4" w:space="0" w:color="D0CECE"/>
              <w:right w:val="single" w:sz="4" w:space="0" w:color="D0CECE"/>
            </w:tcBorders>
          </w:tcPr>
          <w:p w14:paraId="6C62684D"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5</w:t>
            </w:r>
          </w:p>
        </w:tc>
        <w:tc>
          <w:tcPr>
            <w:tcW w:w="1939" w:type="pct"/>
            <w:tcBorders>
              <w:top w:val="single" w:sz="4" w:space="0" w:color="D0CECE"/>
              <w:left w:val="single" w:sz="4" w:space="0" w:color="D0CECE"/>
              <w:bottom w:val="single" w:sz="4" w:space="0" w:color="D0CECE"/>
              <w:right w:val="single" w:sz="4" w:space="0" w:color="D0CECE"/>
            </w:tcBorders>
          </w:tcPr>
          <w:p w14:paraId="1648521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Lập phiếu dịch vụ</w:t>
            </w:r>
          </w:p>
        </w:tc>
        <w:tc>
          <w:tcPr>
            <w:tcW w:w="1131" w:type="pct"/>
            <w:tcBorders>
              <w:top w:val="single" w:sz="4" w:space="0" w:color="D0CECE"/>
              <w:left w:val="single" w:sz="4" w:space="0" w:color="D0CECE"/>
              <w:bottom w:val="single" w:sz="4" w:space="0" w:color="D0CECE"/>
              <w:right w:val="single" w:sz="4" w:space="0" w:color="D0CECE"/>
            </w:tcBorders>
          </w:tcPr>
          <w:p w14:paraId="6F827A4C"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7B9AA10E"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0243F60E" w14:textId="77777777" w:rsidTr="00C806FB">
        <w:tc>
          <w:tcPr>
            <w:tcW w:w="400" w:type="pct"/>
            <w:tcBorders>
              <w:top w:val="single" w:sz="4" w:space="0" w:color="D0CECE"/>
              <w:left w:val="single" w:sz="4" w:space="0" w:color="D0CECE"/>
              <w:bottom w:val="single" w:sz="4" w:space="0" w:color="D0CECE"/>
              <w:right w:val="single" w:sz="4" w:space="0" w:color="D0CECE"/>
            </w:tcBorders>
          </w:tcPr>
          <w:p w14:paraId="7E8D0949"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6</w:t>
            </w:r>
          </w:p>
        </w:tc>
        <w:tc>
          <w:tcPr>
            <w:tcW w:w="1939" w:type="pct"/>
            <w:tcBorders>
              <w:top w:val="single" w:sz="4" w:space="0" w:color="D0CECE"/>
              <w:left w:val="single" w:sz="4" w:space="0" w:color="D0CECE"/>
              <w:bottom w:val="single" w:sz="4" w:space="0" w:color="D0CECE"/>
              <w:right w:val="single" w:sz="4" w:space="0" w:color="D0CECE"/>
            </w:tcBorders>
          </w:tcPr>
          <w:p w14:paraId="03AA343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xóa phiếu dịch vụ</w:t>
            </w:r>
          </w:p>
        </w:tc>
        <w:tc>
          <w:tcPr>
            <w:tcW w:w="1131" w:type="pct"/>
            <w:tcBorders>
              <w:top w:val="single" w:sz="4" w:space="0" w:color="D0CECE"/>
              <w:left w:val="single" w:sz="4" w:space="0" w:color="D0CECE"/>
              <w:bottom w:val="single" w:sz="4" w:space="0" w:color="D0CECE"/>
              <w:right w:val="single" w:sz="4" w:space="0" w:color="D0CECE"/>
            </w:tcBorders>
          </w:tcPr>
          <w:p w14:paraId="33A24E8B"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74ABEA2F"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08D2C141" w14:textId="77777777" w:rsidTr="00C806FB">
        <w:tc>
          <w:tcPr>
            <w:tcW w:w="400" w:type="pct"/>
            <w:tcBorders>
              <w:top w:val="single" w:sz="4" w:space="0" w:color="D0CECE"/>
              <w:left w:val="single" w:sz="4" w:space="0" w:color="D0CECE"/>
              <w:bottom w:val="single" w:sz="4" w:space="0" w:color="D0CECE"/>
              <w:right w:val="single" w:sz="4" w:space="0" w:color="D0CECE"/>
            </w:tcBorders>
          </w:tcPr>
          <w:p w14:paraId="044316A2"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7</w:t>
            </w:r>
          </w:p>
        </w:tc>
        <w:tc>
          <w:tcPr>
            <w:tcW w:w="1939" w:type="pct"/>
            <w:tcBorders>
              <w:top w:val="single" w:sz="4" w:space="0" w:color="D0CECE"/>
              <w:left w:val="single" w:sz="4" w:space="0" w:color="D0CECE"/>
              <w:bottom w:val="single" w:sz="4" w:space="0" w:color="D0CECE"/>
              <w:right w:val="single" w:sz="4" w:space="0" w:color="D0CECE"/>
            </w:tcBorders>
          </w:tcPr>
          <w:p w14:paraId="1CC80A64"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Cập nhật phiếu dịch vụ</w:t>
            </w:r>
          </w:p>
        </w:tc>
        <w:tc>
          <w:tcPr>
            <w:tcW w:w="1131" w:type="pct"/>
            <w:tcBorders>
              <w:top w:val="single" w:sz="4" w:space="0" w:color="D0CECE"/>
              <w:left w:val="single" w:sz="4" w:space="0" w:color="D0CECE"/>
              <w:bottom w:val="single" w:sz="4" w:space="0" w:color="D0CECE"/>
              <w:right w:val="single" w:sz="4" w:space="0" w:color="D0CECE"/>
            </w:tcBorders>
          </w:tcPr>
          <w:p w14:paraId="41435804"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4F9456CC"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679706DF" w14:textId="77777777" w:rsidTr="00C806FB">
        <w:tc>
          <w:tcPr>
            <w:tcW w:w="400" w:type="pct"/>
            <w:tcBorders>
              <w:top w:val="single" w:sz="4" w:space="0" w:color="D0CECE"/>
              <w:left w:val="single" w:sz="4" w:space="0" w:color="D0CECE"/>
              <w:bottom w:val="single" w:sz="4" w:space="0" w:color="D0CECE"/>
              <w:right w:val="single" w:sz="4" w:space="0" w:color="D0CECE"/>
            </w:tcBorders>
          </w:tcPr>
          <w:p w14:paraId="184C98BB"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8</w:t>
            </w:r>
          </w:p>
        </w:tc>
        <w:tc>
          <w:tcPr>
            <w:tcW w:w="1939" w:type="pct"/>
            <w:tcBorders>
              <w:top w:val="single" w:sz="4" w:space="0" w:color="D0CECE"/>
              <w:left w:val="single" w:sz="4" w:space="0" w:color="D0CECE"/>
              <w:bottom w:val="single" w:sz="4" w:space="0" w:color="D0CECE"/>
              <w:right w:val="single" w:sz="4" w:space="0" w:color="D0CECE"/>
            </w:tcBorders>
          </w:tcPr>
          <w:p w14:paraId="4D8C07A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sản phẩm</w:t>
            </w:r>
          </w:p>
        </w:tc>
        <w:tc>
          <w:tcPr>
            <w:tcW w:w="1131" w:type="pct"/>
            <w:tcBorders>
              <w:top w:val="single" w:sz="4" w:space="0" w:color="D0CECE"/>
              <w:left w:val="single" w:sz="4" w:space="0" w:color="D0CECE"/>
              <w:bottom w:val="single" w:sz="4" w:space="0" w:color="D0CECE"/>
              <w:right w:val="single" w:sz="4" w:space="0" w:color="D0CECE"/>
            </w:tcBorders>
          </w:tcPr>
          <w:p w14:paraId="100ED469"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23F776D8"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2F05C96A" w14:textId="77777777" w:rsidTr="00C806FB">
        <w:tc>
          <w:tcPr>
            <w:tcW w:w="400" w:type="pct"/>
            <w:tcBorders>
              <w:top w:val="single" w:sz="4" w:space="0" w:color="D0CECE"/>
              <w:left w:val="single" w:sz="4" w:space="0" w:color="D0CECE"/>
              <w:bottom w:val="single" w:sz="4" w:space="0" w:color="D0CECE"/>
              <w:right w:val="single" w:sz="4" w:space="0" w:color="D0CECE"/>
            </w:tcBorders>
          </w:tcPr>
          <w:p w14:paraId="27EF8104"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9</w:t>
            </w:r>
          </w:p>
        </w:tc>
        <w:tc>
          <w:tcPr>
            <w:tcW w:w="1939" w:type="pct"/>
            <w:tcBorders>
              <w:top w:val="single" w:sz="4" w:space="0" w:color="D0CECE"/>
              <w:left w:val="single" w:sz="4" w:space="0" w:color="D0CECE"/>
              <w:bottom w:val="single" w:sz="4" w:space="0" w:color="D0CECE"/>
              <w:right w:val="single" w:sz="4" w:space="0" w:color="D0CECE"/>
            </w:tcBorders>
          </w:tcPr>
          <w:p w14:paraId="2A352E6D"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Thêm sửa xóa sản phẩm</w:t>
            </w:r>
          </w:p>
        </w:tc>
        <w:tc>
          <w:tcPr>
            <w:tcW w:w="1131" w:type="pct"/>
            <w:tcBorders>
              <w:top w:val="single" w:sz="4" w:space="0" w:color="D0CECE"/>
              <w:left w:val="single" w:sz="4" w:space="0" w:color="D0CECE"/>
              <w:bottom w:val="single" w:sz="4" w:space="0" w:color="D0CECE"/>
              <w:right w:val="single" w:sz="4" w:space="0" w:color="D0CECE"/>
            </w:tcBorders>
          </w:tcPr>
          <w:p w14:paraId="5542D95F"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009A002F"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2AA25609" w14:textId="77777777" w:rsidTr="00C806FB">
        <w:tc>
          <w:tcPr>
            <w:tcW w:w="400" w:type="pct"/>
            <w:tcBorders>
              <w:top w:val="single" w:sz="4" w:space="0" w:color="D0CECE"/>
              <w:left w:val="single" w:sz="4" w:space="0" w:color="D0CECE"/>
              <w:bottom w:val="single" w:sz="4" w:space="0" w:color="D0CECE"/>
              <w:right w:val="single" w:sz="4" w:space="0" w:color="D0CECE"/>
            </w:tcBorders>
          </w:tcPr>
          <w:p w14:paraId="0C0CC626"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w:t>
            </w:r>
          </w:p>
        </w:tc>
        <w:tc>
          <w:tcPr>
            <w:tcW w:w="1939" w:type="pct"/>
            <w:tcBorders>
              <w:top w:val="single" w:sz="4" w:space="0" w:color="D0CECE"/>
              <w:left w:val="single" w:sz="4" w:space="0" w:color="D0CECE"/>
              <w:bottom w:val="single" w:sz="4" w:space="0" w:color="D0CECE"/>
              <w:right w:val="single" w:sz="4" w:space="0" w:color="D0CECE"/>
            </w:tcBorders>
          </w:tcPr>
          <w:p w14:paraId="611A483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loại sản phẩm</w:t>
            </w:r>
          </w:p>
        </w:tc>
        <w:tc>
          <w:tcPr>
            <w:tcW w:w="1131" w:type="pct"/>
            <w:tcBorders>
              <w:top w:val="single" w:sz="4" w:space="0" w:color="D0CECE"/>
              <w:left w:val="single" w:sz="4" w:space="0" w:color="D0CECE"/>
              <w:bottom w:val="single" w:sz="4" w:space="0" w:color="D0CECE"/>
              <w:right w:val="single" w:sz="4" w:space="0" w:color="D0CECE"/>
            </w:tcBorders>
          </w:tcPr>
          <w:p w14:paraId="4851C5E7"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04221593"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15E9DD9B" w14:textId="77777777" w:rsidTr="00C806FB">
        <w:tc>
          <w:tcPr>
            <w:tcW w:w="400" w:type="pct"/>
            <w:tcBorders>
              <w:top w:val="single" w:sz="4" w:space="0" w:color="D0CECE"/>
              <w:left w:val="single" w:sz="4" w:space="0" w:color="D0CECE"/>
              <w:bottom w:val="single" w:sz="4" w:space="0" w:color="D0CECE"/>
              <w:right w:val="single" w:sz="4" w:space="0" w:color="D0CECE"/>
            </w:tcBorders>
          </w:tcPr>
          <w:p w14:paraId="30CB6280"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11</w:t>
            </w:r>
          </w:p>
        </w:tc>
        <w:tc>
          <w:tcPr>
            <w:tcW w:w="1939" w:type="pct"/>
            <w:tcBorders>
              <w:top w:val="single" w:sz="4" w:space="0" w:color="D0CECE"/>
              <w:left w:val="single" w:sz="4" w:space="0" w:color="D0CECE"/>
              <w:bottom w:val="single" w:sz="4" w:space="0" w:color="D0CECE"/>
              <w:right w:val="single" w:sz="4" w:space="0" w:color="D0CECE"/>
            </w:tcBorders>
          </w:tcPr>
          <w:p w14:paraId="058E8A11"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Thêm sửa xóa loại sản phẩm</w:t>
            </w:r>
          </w:p>
        </w:tc>
        <w:tc>
          <w:tcPr>
            <w:tcW w:w="1131" w:type="pct"/>
            <w:tcBorders>
              <w:top w:val="single" w:sz="4" w:space="0" w:color="D0CECE"/>
              <w:left w:val="single" w:sz="4" w:space="0" w:color="D0CECE"/>
              <w:bottom w:val="single" w:sz="4" w:space="0" w:color="D0CECE"/>
              <w:right w:val="single" w:sz="4" w:space="0" w:color="D0CECE"/>
            </w:tcBorders>
          </w:tcPr>
          <w:p w14:paraId="48535F2E"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4177399C"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69646EA4" w14:textId="77777777" w:rsidTr="00C806FB">
        <w:tc>
          <w:tcPr>
            <w:tcW w:w="400" w:type="pct"/>
            <w:tcBorders>
              <w:top w:val="single" w:sz="4" w:space="0" w:color="D0CECE"/>
              <w:left w:val="single" w:sz="4" w:space="0" w:color="D0CECE"/>
              <w:bottom w:val="single" w:sz="4" w:space="0" w:color="D0CECE"/>
              <w:right w:val="single" w:sz="4" w:space="0" w:color="D0CECE"/>
            </w:tcBorders>
          </w:tcPr>
          <w:p w14:paraId="47E7452C"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12</w:t>
            </w:r>
          </w:p>
        </w:tc>
        <w:tc>
          <w:tcPr>
            <w:tcW w:w="1939" w:type="pct"/>
            <w:tcBorders>
              <w:top w:val="single" w:sz="4" w:space="0" w:color="D0CECE"/>
              <w:left w:val="single" w:sz="4" w:space="0" w:color="D0CECE"/>
              <w:bottom w:val="single" w:sz="4" w:space="0" w:color="D0CECE"/>
              <w:right w:val="single" w:sz="4" w:space="0" w:color="D0CECE"/>
            </w:tcBorders>
          </w:tcPr>
          <w:p w14:paraId="0E5575DD"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đơn vị tính</w:t>
            </w:r>
          </w:p>
        </w:tc>
        <w:tc>
          <w:tcPr>
            <w:tcW w:w="1131" w:type="pct"/>
            <w:tcBorders>
              <w:top w:val="single" w:sz="4" w:space="0" w:color="D0CECE"/>
              <w:left w:val="single" w:sz="4" w:space="0" w:color="D0CECE"/>
              <w:bottom w:val="single" w:sz="4" w:space="0" w:color="D0CECE"/>
              <w:right w:val="single" w:sz="4" w:space="0" w:color="D0CECE"/>
            </w:tcBorders>
          </w:tcPr>
          <w:p w14:paraId="7F9760B2"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6D657C74"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306B7F57" w14:textId="77777777" w:rsidTr="00C806FB">
        <w:tc>
          <w:tcPr>
            <w:tcW w:w="400" w:type="pct"/>
            <w:tcBorders>
              <w:top w:val="single" w:sz="4" w:space="0" w:color="D0CECE"/>
              <w:left w:val="single" w:sz="4" w:space="0" w:color="D0CECE"/>
              <w:bottom w:val="single" w:sz="4" w:space="0" w:color="D0CECE"/>
              <w:right w:val="single" w:sz="4" w:space="0" w:color="D0CECE"/>
            </w:tcBorders>
          </w:tcPr>
          <w:p w14:paraId="4CF57733"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13</w:t>
            </w:r>
          </w:p>
        </w:tc>
        <w:tc>
          <w:tcPr>
            <w:tcW w:w="1939" w:type="pct"/>
            <w:tcBorders>
              <w:top w:val="single" w:sz="4" w:space="0" w:color="D0CECE"/>
              <w:left w:val="single" w:sz="4" w:space="0" w:color="D0CECE"/>
              <w:bottom w:val="single" w:sz="4" w:space="0" w:color="D0CECE"/>
              <w:right w:val="single" w:sz="4" w:space="0" w:color="D0CECE"/>
            </w:tcBorders>
          </w:tcPr>
          <w:p w14:paraId="7FEAAF66"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Thêm sửa xóa đơn vị tính</w:t>
            </w:r>
          </w:p>
        </w:tc>
        <w:tc>
          <w:tcPr>
            <w:tcW w:w="1131" w:type="pct"/>
            <w:tcBorders>
              <w:top w:val="single" w:sz="4" w:space="0" w:color="D0CECE"/>
              <w:left w:val="single" w:sz="4" w:space="0" w:color="D0CECE"/>
              <w:bottom w:val="single" w:sz="4" w:space="0" w:color="D0CECE"/>
              <w:right w:val="single" w:sz="4" w:space="0" w:color="D0CECE"/>
            </w:tcBorders>
          </w:tcPr>
          <w:p w14:paraId="6957CE05"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68877A4B"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1392E575" w14:textId="77777777" w:rsidTr="00C806FB">
        <w:tc>
          <w:tcPr>
            <w:tcW w:w="400" w:type="pct"/>
            <w:tcBorders>
              <w:top w:val="single" w:sz="4" w:space="0" w:color="D0CECE"/>
              <w:left w:val="single" w:sz="4" w:space="0" w:color="D0CECE"/>
              <w:bottom w:val="single" w:sz="4" w:space="0" w:color="D0CECE"/>
              <w:right w:val="single" w:sz="4" w:space="0" w:color="D0CECE"/>
            </w:tcBorders>
          </w:tcPr>
          <w:p w14:paraId="2700FC42"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14</w:t>
            </w:r>
          </w:p>
        </w:tc>
        <w:tc>
          <w:tcPr>
            <w:tcW w:w="1939" w:type="pct"/>
            <w:tcBorders>
              <w:top w:val="single" w:sz="4" w:space="0" w:color="D0CECE"/>
              <w:left w:val="single" w:sz="4" w:space="0" w:color="D0CECE"/>
              <w:bottom w:val="single" w:sz="4" w:space="0" w:color="D0CECE"/>
              <w:right w:val="single" w:sz="4" w:space="0" w:color="D0CECE"/>
            </w:tcBorders>
          </w:tcPr>
          <w:p w14:paraId="6BDA26AC"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nhà cung cấp</w:t>
            </w:r>
          </w:p>
        </w:tc>
        <w:tc>
          <w:tcPr>
            <w:tcW w:w="1131" w:type="pct"/>
            <w:tcBorders>
              <w:top w:val="single" w:sz="4" w:space="0" w:color="D0CECE"/>
              <w:left w:val="single" w:sz="4" w:space="0" w:color="D0CECE"/>
              <w:bottom w:val="single" w:sz="4" w:space="0" w:color="D0CECE"/>
              <w:right w:val="single" w:sz="4" w:space="0" w:color="D0CECE"/>
            </w:tcBorders>
          </w:tcPr>
          <w:p w14:paraId="2B0A8541"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4DA6D053"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422849D7" w14:textId="77777777" w:rsidTr="00C806FB">
        <w:tc>
          <w:tcPr>
            <w:tcW w:w="400" w:type="pct"/>
            <w:tcBorders>
              <w:top w:val="single" w:sz="4" w:space="0" w:color="D0CECE"/>
              <w:left w:val="single" w:sz="4" w:space="0" w:color="D0CECE"/>
              <w:bottom w:val="single" w:sz="4" w:space="0" w:color="D0CECE"/>
              <w:right w:val="single" w:sz="4" w:space="0" w:color="D0CECE"/>
            </w:tcBorders>
          </w:tcPr>
          <w:p w14:paraId="0579832A"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15</w:t>
            </w:r>
          </w:p>
        </w:tc>
        <w:tc>
          <w:tcPr>
            <w:tcW w:w="1939" w:type="pct"/>
            <w:tcBorders>
              <w:top w:val="single" w:sz="4" w:space="0" w:color="D0CECE"/>
              <w:left w:val="single" w:sz="4" w:space="0" w:color="D0CECE"/>
              <w:bottom w:val="single" w:sz="4" w:space="0" w:color="D0CECE"/>
              <w:right w:val="single" w:sz="4" w:space="0" w:color="D0CECE"/>
            </w:tcBorders>
          </w:tcPr>
          <w:p w14:paraId="21A98494"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Thêm sửa xóa nhà cung cấp</w:t>
            </w:r>
          </w:p>
        </w:tc>
        <w:tc>
          <w:tcPr>
            <w:tcW w:w="1131" w:type="pct"/>
            <w:tcBorders>
              <w:top w:val="single" w:sz="4" w:space="0" w:color="D0CECE"/>
              <w:left w:val="single" w:sz="4" w:space="0" w:color="D0CECE"/>
              <w:bottom w:val="single" w:sz="4" w:space="0" w:color="D0CECE"/>
              <w:right w:val="single" w:sz="4" w:space="0" w:color="D0CECE"/>
            </w:tcBorders>
          </w:tcPr>
          <w:p w14:paraId="7F4FDC95"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35CE3086"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374AFFF5" w14:textId="77777777" w:rsidTr="00C806FB">
        <w:tc>
          <w:tcPr>
            <w:tcW w:w="400" w:type="pct"/>
            <w:tcBorders>
              <w:top w:val="single" w:sz="4" w:space="0" w:color="D0CECE"/>
              <w:left w:val="single" w:sz="4" w:space="0" w:color="D0CECE"/>
              <w:bottom w:val="single" w:sz="4" w:space="0" w:color="D0CECE"/>
              <w:right w:val="single" w:sz="4" w:space="0" w:color="D0CECE"/>
            </w:tcBorders>
          </w:tcPr>
          <w:p w14:paraId="1EA589AF"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16</w:t>
            </w:r>
          </w:p>
        </w:tc>
        <w:tc>
          <w:tcPr>
            <w:tcW w:w="1939" w:type="pct"/>
            <w:tcBorders>
              <w:top w:val="single" w:sz="4" w:space="0" w:color="D0CECE"/>
              <w:left w:val="single" w:sz="4" w:space="0" w:color="D0CECE"/>
              <w:bottom w:val="single" w:sz="4" w:space="0" w:color="D0CECE"/>
              <w:right w:val="single" w:sz="4" w:space="0" w:color="D0CECE"/>
            </w:tcBorders>
          </w:tcPr>
          <w:p w14:paraId="4F9FCA7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Tra cứu loại dịch vụ</w:t>
            </w:r>
          </w:p>
        </w:tc>
        <w:tc>
          <w:tcPr>
            <w:tcW w:w="1131" w:type="pct"/>
            <w:tcBorders>
              <w:top w:val="single" w:sz="4" w:space="0" w:color="D0CECE"/>
              <w:left w:val="single" w:sz="4" w:space="0" w:color="D0CECE"/>
              <w:bottom w:val="single" w:sz="4" w:space="0" w:color="D0CECE"/>
              <w:right w:val="single" w:sz="4" w:space="0" w:color="D0CECE"/>
            </w:tcBorders>
          </w:tcPr>
          <w:p w14:paraId="4027843C"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4708CA70"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3F8658B1" w14:textId="77777777" w:rsidTr="00C806FB">
        <w:tc>
          <w:tcPr>
            <w:tcW w:w="400" w:type="pct"/>
            <w:tcBorders>
              <w:top w:val="single" w:sz="4" w:space="0" w:color="D0CECE"/>
              <w:left w:val="single" w:sz="4" w:space="0" w:color="D0CECE"/>
              <w:bottom w:val="single" w:sz="4" w:space="0" w:color="D0CECE"/>
              <w:right w:val="single" w:sz="4" w:space="0" w:color="D0CECE"/>
            </w:tcBorders>
          </w:tcPr>
          <w:p w14:paraId="534A289A"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17</w:t>
            </w:r>
          </w:p>
        </w:tc>
        <w:tc>
          <w:tcPr>
            <w:tcW w:w="1939" w:type="pct"/>
            <w:tcBorders>
              <w:top w:val="single" w:sz="4" w:space="0" w:color="D0CECE"/>
              <w:left w:val="single" w:sz="4" w:space="0" w:color="D0CECE"/>
              <w:bottom w:val="single" w:sz="4" w:space="0" w:color="D0CECE"/>
              <w:right w:val="single" w:sz="4" w:space="0" w:color="D0CECE"/>
            </w:tcBorders>
          </w:tcPr>
          <w:p w14:paraId="5F048A8A"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Thêm sửa xóa loại dịch vụ</w:t>
            </w:r>
          </w:p>
        </w:tc>
        <w:tc>
          <w:tcPr>
            <w:tcW w:w="1131" w:type="pct"/>
            <w:tcBorders>
              <w:top w:val="single" w:sz="4" w:space="0" w:color="D0CECE"/>
              <w:left w:val="single" w:sz="4" w:space="0" w:color="D0CECE"/>
              <w:bottom w:val="single" w:sz="4" w:space="0" w:color="D0CECE"/>
              <w:right w:val="single" w:sz="4" w:space="0" w:color="D0CECE"/>
            </w:tcBorders>
          </w:tcPr>
          <w:p w14:paraId="4C43ADDE"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5B720067"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r w:rsidR="00C806FB" w:rsidRPr="00C806FB" w14:paraId="19A015D6" w14:textId="77777777" w:rsidTr="00C806FB">
        <w:tc>
          <w:tcPr>
            <w:tcW w:w="400" w:type="pct"/>
            <w:tcBorders>
              <w:top w:val="single" w:sz="4" w:space="0" w:color="D0CECE"/>
              <w:left w:val="single" w:sz="4" w:space="0" w:color="D0CECE"/>
              <w:bottom w:val="single" w:sz="4" w:space="0" w:color="D0CECE"/>
              <w:right w:val="single" w:sz="4" w:space="0" w:color="D0CECE"/>
            </w:tcBorders>
          </w:tcPr>
          <w:p w14:paraId="20056002"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18</w:t>
            </w:r>
          </w:p>
        </w:tc>
        <w:tc>
          <w:tcPr>
            <w:tcW w:w="1939" w:type="pct"/>
            <w:tcBorders>
              <w:top w:val="single" w:sz="4" w:space="0" w:color="D0CECE"/>
              <w:left w:val="single" w:sz="4" w:space="0" w:color="D0CECE"/>
              <w:bottom w:val="single" w:sz="4" w:space="0" w:color="D0CECE"/>
              <w:right w:val="single" w:sz="4" w:space="0" w:color="D0CECE"/>
            </w:tcBorders>
          </w:tcPr>
          <w:p w14:paraId="0941012D"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Lập báo cáo tồn kho</w:t>
            </w:r>
          </w:p>
        </w:tc>
        <w:tc>
          <w:tcPr>
            <w:tcW w:w="1131" w:type="pct"/>
            <w:tcBorders>
              <w:top w:val="single" w:sz="4" w:space="0" w:color="D0CECE"/>
              <w:left w:val="single" w:sz="4" w:space="0" w:color="D0CECE"/>
              <w:bottom w:val="single" w:sz="4" w:space="0" w:color="D0CECE"/>
              <w:right w:val="single" w:sz="4" w:space="0" w:color="D0CECE"/>
            </w:tcBorders>
          </w:tcPr>
          <w:p w14:paraId="1DD6C3A9"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90%</w:t>
            </w:r>
          </w:p>
        </w:tc>
        <w:tc>
          <w:tcPr>
            <w:tcW w:w="1530" w:type="pct"/>
            <w:tcBorders>
              <w:top w:val="single" w:sz="4" w:space="0" w:color="D0CECE"/>
              <w:left w:val="single" w:sz="4" w:space="0" w:color="D0CECE"/>
              <w:bottom w:val="single" w:sz="4" w:space="0" w:color="D0CECE"/>
              <w:right w:val="single" w:sz="4" w:space="0" w:color="D0CECE"/>
            </w:tcBorders>
          </w:tcPr>
          <w:p w14:paraId="531CF998" w14:textId="6904E264" w:rsidR="00C806FB" w:rsidRPr="00C806FB" w:rsidRDefault="00C806FB" w:rsidP="00C806FB">
            <w:pPr>
              <w:spacing w:before="40" w:after="40" w:line="300" w:lineRule="auto"/>
              <w:contextualSpacing/>
              <w:rPr>
                <w:rFonts w:eastAsia="Calibri" w:cs="Arial"/>
                <w:noProof/>
                <w:color w:val="171717"/>
                <w:sz w:val="26"/>
                <w:szCs w:val="26"/>
              </w:rPr>
            </w:pPr>
          </w:p>
        </w:tc>
      </w:tr>
      <w:tr w:rsidR="00C806FB" w:rsidRPr="00C806FB" w14:paraId="1AC29C2D" w14:textId="77777777" w:rsidTr="00C806FB">
        <w:tc>
          <w:tcPr>
            <w:tcW w:w="400" w:type="pct"/>
            <w:tcBorders>
              <w:top w:val="single" w:sz="4" w:space="0" w:color="D0CECE"/>
              <w:left w:val="single" w:sz="4" w:space="0" w:color="D0CECE"/>
              <w:bottom w:val="single" w:sz="4" w:space="0" w:color="D0CECE"/>
              <w:right w:val="single" w:sz="4" w:space="0" w:color="D0CECE"/>
            </w:tcBorders>
          </w:tcPr>
          <w:p w14:paraId="2D726F83"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19</w:t>
            </w:r>
          </w:p>
        </w:tc>
        <w:tc>
          <w:tcPr>
            <w:tcW w:w="1939" w:type="pct"/>
            <w:tcBorders>
              <w:top w:val="single" w:sz="4" w:space="0" w:color="D0CECE"/>
              <w:left w:val="single" w:sz="4" w:space="0" w:color="D0CECE"/>
              <w:bottom w:val="single" w:sz="4" w:space="0" w:color="D0CECE"/>
              <w:right w:val="single" w:sz="4" w:space="0" w:color="D0CECE"/>
            </w:tcBorders>
          </w:tcPr>
          <w:p w14:paraId="1A2CB3FB" w14:textId="77777777" w:rsidR="00C806FB" w:rsidRPr="00C806FB" w:rsidRDefault="00C806FB" w:rsidP="00C806FB">
            <w:pPr>
              <w:spacing w:before="40" w:after="40" w:line="300" w:lineRule="auto"/>
              <w:contextualSpacing/>
              <w:rPr>
                <w:rFonts w:eastAsia="Calibri" w:cs="Arial"/>
                <w:noProof/>
                <w:color w:val="171717"/>
                <w:sz w:val="26"/>
                <w:szCs w:val="26"/>
              </w:rPr>
            </w:pPr>
            <w:r w:rsidRPr="00C806FB">
              <w:rPr>
                <w:rFonts w:eastAsia="Calibri" w:cs="Arial"/>
                <w:noProof/>
                <w:color w:val="171717"/>
                <w:sz w:val="26"/>
                <w:szCs w:val="26"/>
              </w:rPr>
              <w:t>Xuất báo cáo tồn kho</w:t>
            </w:r>
          </w:p>
        </w:tc>
        <w:tc>
          <w:tcPr>
            <w:tcW w:w="1131" w:type="pct"/>
            <w:tcBorders>
              <w:top w:val="single" w:sz="4" w:space="0" w:color="D0CECE"/>
              <w:left w:val="single" w:sz="4" w:space="0" w:color="D0CECE"/>
              <w:bottom w:val="single" w:sz="4" w:space="0" w:color="D0CECE"/>
              <w:right w:val="single" w:sz="4" w:space="0" w:color="D0CECE"/>
            </w:tcBorders>
          </w:tcPr>
          <w:p w14:paraId="40017149" w14:textId="77777777" w:rsidR="00C806FB" w:rsidRPr="00C806FB" w:rsidRDefault="00C806FB" w:rsidP="00C806FB">
            <w:pPr>
              <w:spacing w:before="40" w:after="40" w:line="300" w:lineRule="auto"/>
              <w:contextualSpacing/>
              <w:jc w:val="center"/>
              <w:rPr>
                <w:rFonts w:eastAsia="Calibri" w:cs="Arial"/>
                <w:noProof/>
                <w:color w:val="171717"/>
                <w:sz w:val="26"/>
                <w:szCs w:val="26"/>
              </w:rPr>
            </w:pPr>
            <w:r w:rsidRPr="00C806FB">
              <w:rPr>
                <w:rFonts w:eastAsia="Calibri" w:cs="Arial"/>
                <w:noProof/>
                <w:color w:val="171717"/>
                <w:sz w:val="26"/>
                <w:szCs w:val="26"/>
              </w:rPr>
              <w:t>100%</w:t>
            </w:r>
          </w:p>
        </w:tc>
        <w:tc>
          <w:tcPr>
            <w:tcW w:w="1530" w:type="pct"/>
            <w:tcBorders>
              <w:top w:val="single" w:sz="4" w:space="0" w:color="D0CECE"/>
              <w:left w:val="single" w:sz="4" w:space="0" w:color="D0CECE"/>
              <w:bottom w:val="single" w:sz="4" w:space="0" w:color="D0CECE"/>
              <w:right w:val="single" w:sz="4" w:space="0" w:color="D0CECE"/>
            </w:tcBorders>
          </w:tcPr>
          <w:p w14:paraId="1263D3D7" w14:textId="77777777" w:rsidR="00C806FB" w:rsidRPr="00C806FB" w:rsidRDefault="00C806FB" w:rsidP="00C806FB">
            <w:pPr>
              <w:spacing w:before="40" w:after="40" w:line="300" w:lineRule="auto"/>
              <w:contextualSpacing/>
              <w:rPr>
                <w:rFonts w:eastAsia="Calibri" w:cs="Arial"/>
                <w:noProof/>
                <w:color w:val="171717"/>
                <w:sz w:val="26"/>
                <w:szCs w:val="26"/>
                <w:lang w:val="vi-VN"/>
              </w:rPr>
            </w:pPr>
          </w:p>
        </w:tc>
      </w:tr>
    </w:tbl>
    <w:p w14:paraId="70C55203" w14:textId="4CDE8A33" w:rsidR="003F49EA" w:rsidRDefault="003F49EA" w:rsidP="00C806FB">
      <w:pPr>
        <w:pStyle w:val="Bnhthng"/>
      </w:pPr>
      <w:r>
        <w:br w:type="page"/>
      </w:r>
    </w:p>
    <w:p w14:paraId="6E8AC7D5" w14:textId="77777777" w:rsidR="00C86C0A" w:rsidRPr="00C86C0A" w:rsidRDefault="00C86C0A" w:rsidP="00C86C0A">
      <w:pPr>
        <w:pStyle w:val="Chng"/>
        <w:rPr>
          <w:noProof/>
          <w:lang w:val="vi-VN"/>
        </w:rPr>
      </w:pPr>
      <w:bookmarkStart w:id="194" w:name="_Toc75634484"/>
      <w:bookmarkStart w:id="195" w:name="_Toc133018383"/>
      <w:bookmarkStart w:id="196" w:name="_Toc138149604"/>
      <w:bookmarkStart w:id="197" w:name="_Toc168520350"/>
      <w:r w:rsidRPr="00C86C0A">
        <w:rPr>
          <w:noProof/>
          <w:lang w:val="vi-VN"/>
        </w:rPr>
        <w:lastRenderedPageBreak/>
        <w:t>NHẬN XÉT VÀ KẾT LUẬN</w:t>
      </w:r>
      <w:bookmarkEnd w:id="194"/>
      <w:bookmarkEnd w:id="195"/>
      <w:bookmarkEnd w:id="196"/>
      <w:bookmarkEnd w:id="197"/>
    </w:p>
    <w:p w14:paraId="6EAB33F5" w14:textId="6584CF1D" w:rsidR="00C806FB" w:rsidRPr="008D06A1" w:rsidRDefault="00C86C0A" w:rsidP="008D06A1">
      <w:pPr>
        <w:pStyle w:val="11"/>
        <w:rPr>
          <w:noProof/>
        </w:rPr>
      </w:pPr>
      <w:bookmarkStart w:id="198" w:name="_Toc138149605"/>
      <w:bookmarkStart w:id="199" w:name="_Toc168520351"/>
      <w:r w:rsidRPr="00C86C0A">
        <w:rPr>
          <w:noProof/>
        </w:rPr>
        <w:t>Nhận xét</w:t>
      </w:r>
      <w:bookmarkEnd w:id="198"/>
      <w:bookmarkEnd w:id="199"/>
    </w:p>
    <w:p w14:paraId="5AEAA9E5" w14:textId="77777777" w:rsidR="00C86C0A" w:rsidRDefault="00C86C0A" w:rsidP="00102B9A">
      <w:pPr>
        <w:pStyle w:val="ListParagraph"/>
        <w:numPr>
          <w:ilvl w:val="0"/>
          <w:numId w:val="61"/>
        </w:numPr>
        <w:spacing w:before="40" w:after="40" w:line="300" w:lineRule="auto"/>
        <w:rPr>
          <w:rFonts w:ascii="Times New Roman" w:eastAsia="Times New Roman" w:hAnsi="Times New Roman" w:cs="Times New Roman"/>
          <w:noProof/>
          <w:kern w:val="0"/>
          <w:sz w:val="26"/>
          <w:szCs w:val="24"/>
          <w14:ligatures w14:val="none"/>
        </w:rPr>
      </w:pPr>
      <w:r w:rsidRPr="008D06A1">
        <w:rPr>
          <w:rFonts w:ascii="Times New Roman" w:eastAsia="Times New Roman" w:hAnsi="Times New Roman" w:cs="Times New Roman"/>
          <w:noProof/>
          <w:kern w:val="0"/>
          <w:sz w:val="26"/>
          <w:szCs w:val="24"/>
          <w14:ligatures w14:val="none"/>
        </w:rPr>
        <w:t>Ưu điểm</w:t>
      </w:r>
    </w:p>
    <w:p w14:paraId="314777E5" w14:textId="0046D6C9" w:rsidR="008D06A1" w:rsidRPr="00B92782" w:rsidRDefault="008D06A1" w:rsidP="00102B9A">
      <w:pPr>
        <w:pStyle w:val="ListParagraph"/>
        <w:numPr>
          <w:ilvl w:val="1"/>
          <w:numId w:val="61"/>
        </w:numPr>
        <w:spacing w:before="40" w:after="40" w:line="300" w:lineRule="auto"/>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 xml:space="preserve">Dễ vận hành, thuận tiện, công nghệ </w:t>
      </w:r>
      <w:r w:rsidR="00CD1C46">
        <w:rPr>
          <w:rFonts w:ascii="Times New Roman" w:eastAsia="Times New Roman" w:hAnsi="Times New Roman" w:cs="Times New Roman"/>
          <w:noProof/>
          <w:kern w:val="0"/>
          <w:sz w:val="26"/>
          <w:szCs w:val="24"/>
          <w14:ligatures w14:val="none"/>
        </w:rPr>
        <w:t xml:space="preserve">phù hợp với </w:t>
      </w:r>
      <w:r w:rsidR="00276522">
        <w:rPr>
          <w:rFonts w:ascii="Times New Roman" w:eastAsia="Times New Roman" w:hAnsi="Times New Roman" w:cs="Times New Roman"/>
          <w:noProof/>
          <w:kern w:val="0"/>
          <w:sz w:val="26"/>
          <w:szCs w:val="24"/>
          <w14:ligatures w14:val="none"/>
        </w:rPr>
        <w:t>cả nhóm</w:t>
      </w:r>
    </w:p>
    <w:p w14:paraId="37E902CA" w14:textId="77777777" w:rsidR="00C86C0A" w:rsidRDefault="00C86C0A" w:rsidP="00102B9A">
      <w:pPr>
        <w:pStyle w:val="ListParagraph"/>
        <w:numPr>
          <w:ilvl w:val="0"/>
          <w:numId w:val="61"/>
        </w:numPr>
        <w:tabs>
          <w:tab w:val="num" w:pos="568"/>
        </w:tabs>
        <w:spacing w:before="40" w:after="40" w:line="300" w:lineRule="auto"/>
        <w:rPr>
          <w:rFonts w:ascii="Times New Roman" w:eastAsia="Times New Roman" w:hAnsi="Times New Roman" w:cs="Times New Roman"/>
          <w:noProof/>
          <w:kern w:val="0"/>
          <w:sz w:val="26"/>
          <w:szCs w:val="24"/>
          <w14:ligatures w14:val="none"/>
        </w:rPr>
      </w:pPr>
      <w:r w:rsidRPr="008D06A1">
        <w:rPr>
          <w:rFonts w:ascii="Times New Roman" w:eastAsia="Times New Roman" w:hAnsi="Times New Roman" w:cs="Times New Roman"/>
          <w:noProof/>
          <w:kern w:val="0"/>
          <w:sz w:val="26"/>
          <w:szCs w:val="24"/>
          <w14:ligatures w14:val="none"/>
        </w:rPr>
        <w:t>Nhược điểm</w:t>
      </w:r>
    </w:p>
    <w:p w14:paraId="2345E96C" w14:textId="08E58A4F" w:rsidR="005F6C6B" w:rsidRDefault="009A36C2" w:rsidP="009A36C2">
      <w:pPr>
        <w:pStyle w:val="ListParagraph"/>
        <w:numPr>
          <w:ilvl w:val="1"/>
          <w:numId w:val="61"/>
        </w:numPr>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Tính ứng dụng của phần mềm chưa cao và chưa đi vào thực tế.</w:t>
      </w:r>
    </w:p>
    <w:p w14:paraId="4098E3AC" w14:textId="6A42CD96" w:rsidR="0039365E" w:rsidRPr="0039365E" w:rsidRDefault="007C1CD7" w:rsidP="0039365E">
      <w:pPr>
        <w:pStyle w:val="ListParagraph"/>
        <w:numPr>
          <w:ilvl w:val="1"/>
          <w:numId w:val="61"/>
        </w:numPr>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Ứng dụng tuy đã được hoàn thành nhưng chưa đúng tiến dô deadline.</w:t>
      </w:r>
    </w:p>
    <w:p w14:paraId="48A9C9B1" w14:textId="77777777" w:rsidR="00C86C0A" w:rsidRDefault="00C86C0A" w:rsidP="008D06A1">
      <w:pPr>
        <w:pStyle w:val="11"/>
        <w:rPr>
          <w:noProof/>
        </w:rPr>
      </w:pPr>
      <w:bookmarkStart w:id="200" w:name="_Toc138149606"/>
      <w:bookmarkStart w:id="201" w:name="_Toc168520352"/>
      <w:r w:rsidRPr="00C86C0A">
        <w:rPr>
          <w:noProof/>
        </w:rPr>
        <w:t>Kết luận</w:t>
      </w:r>
      <w:bookmarkEnd w:id="200"/>
      <w:bookmarkEnd w:id="201"/>
    </w:p>
    <w:p w14:paraId="231009C4" w14:textId="3F4B9646" w:rsidR="008F066D" w:rsidRDefault="008F066D" w:rsidP="00102B9A">
      <w:pPr>
        <w:pStyle w:val="Bnhthng"/>
        <w:numPr>
          <w:ilvl w:val="0"/>
          <w:numId w:val="62"/>
        </w:numPr>
        <w:rPr>
          <w:noProof/>
        </w:rPr>
      </w:pPr>
      <w:r>
        <w:rPr>
          <w:noProof/>
        </w:rPr>
        <w:t>Phần mềm đáp ứng tốt các nhu cầu nghiệp vụ, thân thiện và dễ sử dụng.</w:t>
      </w:r>
    </w:p>
    <w:p w14:paraId="39537427" w14:textId="51D0C289" w:rsidR="008F066D" w:rsidRDefault="008F066D" w:rsidP="00102B9A">
      <w:pPr>
        <w:pStyle w:val="Bnhthng"/>
        <w:numPr>
          <w:ilvl w:val="0"/>
          <w:numId w:val="62"/>
        </w:numPr>
        <w:rPr>
          <w:noProof/>
        </w:rPr>
      </w:pPr>
      <w:r>
        <w:rPr>
          <w:noProof/>
        </w:rPr>
        <w:t>Hỗ trợ đa nền tảng, người dùng có thể truy cập sử dụng phần mềm từ các thiết bị như máy tính hoặc điện thoại thông minh.</w:t>
      </w:r>
    </w:p>
    <w:p w14:paraId="020FD1C3" w14:textId="59EE901D" w:rsidR="008F066D" w:rsidRPr="00C86C0A" w:rsidRDefault="008F066D" w:rsidP="003F49EA">
      <w:pPr>
        <w:pStyle w:val="Bnhthng"/>
        <w:numPr>
          <w:ilvl w:val="0"/>
          <w:numId w:val="62"/>
        </w:numPr>
        <w:rPr>
          <w:noProof/>
        </w:rPr>
      </w:pPr>
      <w:r>
        <w:rPr>
          <w:noProof/>
        </w:rPr>
        <w:t>Có kiểm tra lỗi nhập thông tin tránh sai sót và tiết kiệm thời gian cho người dùng.</w:t>
      </w:r>
      <w:r w:rsidR="003F49EA">
        <w:rPr>
          <w:noProof/>
        </w:rPr>
        <w:br w:type="page"/>
      </w:r>
    </w:p>
    <w:p w14:paraId="6F5111A2" w14:textId="77777777" w:rsidR="00C86C0A" w:rsidRPr="00C86C0A" w:rsidRDefault="00C86C0A" w:rsidP="00922DA6">
      <w:pPr>
        <w:pStyle w:val="Chng"/>
        <w:rPr>
          <w:noProof/>
          <w:lang w:val="vi-VN"/>
        </w:rPr>
      </w:pPr>
      <w:bookmarkStart w:id="202" w:name="_Toc75634485"/>
      <w:bookmarkStart w:id="203" w:name="_Toc133018384"/>
      <w:bookmarkStart w:id="204" w:name="_Toc138149607"/>
      <w:bookmarkStart w:id="205" w:name="_Toc168520353"/>
      <w:r w:rsidRPr="00C86C0A">
        <w:rPr>
          <w:noProof/>
          <w:lang w:val="vi-VN"/>
        </w:rPr>
        <w:lastRenderedPageBreak/>
        <w:t>HƯỚNG PHÁT TRIỂN</w:t>
      </w:r>
      <w:bookmarkEnd w:id="202"/>
      <w:bookmarkEnd w:id="203"/>
      <w:bookmarkEnd w:id="204"/>
      <w:bookmarkEnd w:id="205"/>
    </w:p>
    <w:p w14:paraId="165773F2" w14:textId="37019939" w:rsidR="005F6C6B" w:rsidRDefault="005F6C6B" w:rsidP="00FB4EE9">
      <w:pPr>
        <w:pStyle w:val="ListParagraph"/>
        <w:numPr>
          <w:ilvl w:val="0"/>
          <w:numId w:val="63"/>
        </w:numPr>
        <w:tabs>
          <w:tab w:val="num" w:pos="284"/>
        </w:tabs>
        <w:spacing w:before="40" w:after="40" w:line="300" w:lineRule="auto"/>
        <w:jc w:val="both"/>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In ra các phiếu mua, phiếu bán</w:t>
      </w:r>
    </w:p>
    <w:p w14:paraId="141E60CD" w14:textId="6064CE9E" w:rsidR="00C86C0A" w:rsidRPr="008F066D" w:rsidRDefault="003F49EA" w:rsidP="00FB4EE9">
      <w:pPr>
        <w:pStyle w:val="ListParagraph"/>
        <w:numPr>
          <w:ilvl w:val="0"/>
          <w:numId w:val="63"/>
        </w:numPr>
        <w:tabs>
          <w:tab w:val="num" w:pos="284"/>
        </w:tabs>
        <w:spacing w:before="40" w:after="40" w:line="300" w:lineRule="auto"/>
        <w:jc w:val="both"/>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Phân quyền người dùng</w:t>
      </w:r>
      <w:r w:rsidR="00FB4EE9">
        <w:rPr>
          <w:rFonts w:ascii="Times New Roman" w:eastAsia="Times New Roman" w:hAnsi="Times New Roman" w:cs="Times New Roman"/>
          <w:noProof/>
          <w:kern w:val="0"/>
          <w:sz w:val="26"/>
          <w:szCs w:val="24"/>
          <w14:ligatures w14:val="none"/>
        </w:rPr>
        <w:t xml:space="preserve"> và thêm</w:t>
      </w:r>
      <w:r w:rsidR="00C86C0A" w:rsidRPr="008F066D">
        <w:rPr>
          <w:rFonts w:ascii="Times New Roman" w:eastAsia="Times New Roman" w:hAnsi="Times New Roman" w:cs="Times New Roman"/>
          <w:noProof/>
          <w:kern w:val="0"/>
          <w:sz w:val="26"/>
          <w:szCs w:val="24"/>
          <w14:ligatures w14:val="none"/>
        </w:rPr>
        <w:t xml:space="preserve"> màn hình cấp quyền cho người.</w:t>
      </w:r>
    </w:p>
    <w:p w14:paraId="6C745024" w14:textId="77777777" w:rsidR="00C86C0A" w:rsidRPr="008F066D" w:rsidRDefault="00C86C0A" w:rsidP="00102B9A">
      <w:pPr>
        <w:pStyle w:val="ListParagraph"/>
        <w:numPr>
          <w:ilvl w:val="0"/>
          <w:numId w:val="63"/>
        </w:numPr>
        <w:tabs>
          <w:tab w:val="num" w:pos="284"/>
        </w:tabs>
        <w:spacing w:before="40" w:after="40" w:line="300" w:lineRule="auto"/>
        <w:jc w:val="both"/>
        <w:rPr>
          <w:rFonts w:ascii="Times New Roman" w:eastAsia="Times New Roman" w:hAnsi="Times New Roman" w:cs="Times New Roman"/>
          <w:noProof/>
          <w:kern w:val="0"/>
          <w:sz w:val="26"/>
          <w:szCs w:val="24"/>
          <w14:ligatures w14:val="none"/>
        </w:rPr>
      </w:pPr>
      <w:r w:rsidRPr="008F066D">
        <w:rPr>
          <w:rFonts w:ascii="Times New Roman" w:eastAsia="Times New Roman" w:hAnsi="Times New Roman" w:cs="Times New Roman"/>
          <w:noProof/>
          <w:kern w:val="0"/>
          <w:sz w:val="26"/>
          <w:szCs w:val="24"/>
          <w14:ligatures w14:val="none"/>
        </w:rPr>
        <w:t>Lưu thông tin khách hàng để thuận tiện cho việc lập phiếu.</w:t>
      </w:r>
    </w:p>
    <w:p w14:paraId="453373B5" w14:textId="0AE3CE0F" w:rsidR="00C86C0A" w:rsidRPr="008F066D" w:rsidRDefault="00CE535F" w:rsidP="00102B9A">
      <w:pPr>
        <w:pStyle w:val="ListParagraph"/>
        <w:numPr>
          <w:ilvl w:val="0"/>
          <w:numId w:val="63"/>
        </w:numPr>
        <w:tabs>
          <w:tab w:val="num" w:pos="284"/>
        </w:tabs>
        <w:spacing w:before="40" w:after="40" w:line="300" w:lineRule="auto"/>
        <w:jc w:val="both"/>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t xml:space="preserve">Bổ sung biểu đồ vào báo cáo doanh thu cho cửa hàng và </w:t>
      </w:r>
      <w:r w:rsidR="005F6C6B">
        <w:rPr>
          <w:rFonts w:ascii="Times New Roman" w:eastAsia="Times New Roman" w:hAnsi="Times New Roman" w:cs="Times New Roman"/>
          <w:noProof/>
          <w:kern w:val="0"/>
          <w:sz w:val="26"/>
          <w:szCs w:val="24"/>
          <w14:ligatures w14:val="none"/>
        </w:rPr>
        <w:t>báo cáo tồn kho</w:t>
      </w:r>
      <w:r w:rsidR="00C86C0A" w:rsidRPr="008F066D">
        <w:rPr>
          <w:rFonts w:ascii="Times New Roman" w:eastAsia="Times New Roman" w:hAnsi="Times New Roman" w:cs="Times New Roman"/>
          <w:noProof/>
          <w:kern w:val="0"/>
          <w:sz w:val="26"/>
          <w:szCs w:val="24"/>
          <w14:ligatures w14:val="none"/>
        </w:rPr>
        <w:t>.</w:t>
      </w:r>
    </w:p>
    <w:p w14:paraId="61EABFB1" w14:textId="77777777" w:rsidR="00C86C0A" w:rsidRDefault="00C86C0A" w:rsidP="00102B9A">
      <w:pPr>
        <w:pStyle w:val="ListParagraph"/>
        <w:numPr>
          <w:ilvl w:val="0"/>
          <w:numId w:val="63"/>
        </w:numPr>
        <w:tabs>
          <w:tab w:val="num" w:pos="284"/>
        </w:tabs>
        <w:spacing w:before="40" w:after="40" w:line="300" w:lineRule="auto"/>
        <w:jc w:val="both"/>
        <w:rPr>
          <w:rFonts w:ascii="Times New Roman" w:eastAsia="Times New Roman" w:hAnsi="Times New Roman" w:cs="Times New Roman"/>
          <w:noProof/>
          <w:kern w:val="0"/>
          <w:sz w:val="26"/>
          <w:szCs w:val="24"/>
          <w14:ligatures w14:val="none"/>
        </w:rPr>
      </w:pPr>
      <w:r w:rsidRPr="008F066D">
        <w:rPr>
          <w:rFonts w:ascii="Times New Roman" w:eastAsia="Times New Roman" w:hAnsi="Times New Roman" w:cs="Times New Roman"/>
          <w:noProof/>
          <w:kern w:val="0"/>
          <w:sz w:val="26"/>
          <w:szCs w:val="24"/>
          <w14:ligatures w14:val="none"/>
        </w:rPr>
        <w:t>Nhập dữ liệu hàng loạt bằng file excel, google sheets,…</w:t>
      </w:r>
    </w:p>
    <w:p w14:paraId="2976E7AB" w14:textId="7C79EC1D" w:rsidR="003F49EA" w:rsidRDefault="003F49EA" w:rsidP="003F49EA">
      <w:pPr>
        <w:spacing w:before="40" w:after="40" w:line="300" w:lineRule="auto"/>
        <w:ind w:left="360"/>
        <w:jc w:val="both"/>
        <w:rPr>
          <w:rFonts w:ascii="Times New Roman" w:eastAsia="Times New Roman" w:hAnsi="Times New Roman" w:cs="Times New Roman"/>
          <w:noProof/>
          <w:kern w:val="0"/>
          <w:sz w:val="26"/>
          <w:szCs w:val="24"/>
          <w14:ligatures w14:val="none"/>
        </w:rPr>
      </w:pPr>
      <w:r>
        <w:rPr>
          <w:rFonts w:ascii="Times New Roman" w:eastAsia="Times New Roman" w:hAnsi="Times New Roman" w:cs="Times New Roman"/>
          <w:noProof/>
          <w:kern w:val="0"/>
          <w:sz w:val="26"/>
          <w:szCs w:val="24"/>
          <w14:ligatures w14:val="none"/>
        </w:rPr>
        <w:br w:type="page"/>
      </w:r>
    </w:p>
    <w:p w14:paraId="05C8DA72" w14:textId="77777777" w:rsidR="00C86C0A" w:rsidRPr="00C86C0A" w:rsidRDefault="00C86C0A" w:rsidP="00922DA6">
      <w:pPr>
        <w:pStyle w:val="Chng"/>
        <w:rPr>
          <w:noProof/>
          <w:lang w:val="vi-VN"/>
        </w:rPr>
      </w:pPr>
      <w:bookmarkStart w:id="206" w:name="_Toc75634486"/>
      <w:bookmarkStart w:id="207" w:name="_Toc133018385"/>
      <w:bookmarkStart w:id="208" w:name="_Toc138149608"/>
      <w:bookmarkStart w:id="209" w:name="_Toc168520354"/>
      <w:r w:rsidRPr="00C86C0A">
        <w:rPr>
          <w:noProof/>
          <w:lang w:val="vi-VN"/>
        </w:rPr>
        <w:lastRenderedPageBreak/>
        <w:t>TÀI LIỆU THAM KHẢO</w:t>
      </w:r>
      <w:bookmarkEnd w:id="206"/>
      <w:bookmarkEnd w:id="207"/>
      <w:bookmarkEnd w:id="208"/>
      <w:bookmarkEnd w:id="209"/>
    </w:p>
    <w:tbl>
      <w:tblPr>
        <w:tblStyle w:val="LiBang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70" w:type="dxa"/>
        </w:tblCellMar>
        <w:tblLook w:val="04A0" w:firstRow="1" w:lastRow="0" w:firstColumn="1" w:lastColumn="0" w:noHBand="0" w:noVBand="1"/>
      </w:tblPr>
      <w:tblGrid>
        <w:gridCol w:w="709"/>
        <w:gridCol w:w="8068"/>
      </w:tblGrid>
      <w:tr w:rsidR="00C86C0A" w:rsidRPr="00C86C0A" w14:paraId="03A4BEDA" w14:textId="77777777">
        <w:tc>
          <w:tcPr>
            <w:tcW w:w="709" w:type="dxa"/>
          </w:tcPr>
          <w:p w14:paraId="05710589" w14:textId="77777777" w:rsidR="00C86C0A" w:rsidRPr="00C86C0A" w:rsidRDefault="00C86C0A" w:rsidP="00C86C0A">
            <w:pPr>
              <w:spacing w:before="40" w:after="40" w:line="300" w:lineRule="auto"/>
              <w:contextualSpacing/>
              <w:jc w:val="right"/>
              <w:rPr>
                <w:rFonts w:eastAsia="Calibri" w:cs="Arial"/>
                <w:noProof/>
                <w:color w:val="171717"/>
                <w:sz w:val="26"/>
              </w:rPr>
            </w:pPr>
            <w:r w:rsidRPr="00C86C0A">
              <w:rPr>
                <w:rFonts w:eastAsia="Calibri" w:cs="Arial"/>
                <w:noProof/>
                <w:color w:val="171717"/>
                <w:sz w:val="26"/>
              </w:rPr>
              <w:t>(1)</w:t>
            </w:r>
          </w:p>
        </w:tc>
        <w:tc>
          <w:tcPr>
            <w:tcW w:w="8068" w:type="dxa"/>
          </w:tcPr>
          <w:p w14:paraId="5BEDFC22" w14:textId="1E62C713" w:rsidR="00C86C0A" w:rsidRPr="00C86C0A" w:rsidRDefault="00C86C0A" w:rsidP="00C86C0A">
            <w:pPr>
              <w:spacing w:before="40" w:after="40" w:line="300" w:lineRule="auto"/>
              <w:contextualSpacing/>
              <w:rPr>
                <w:rFonts w:eastAsia="Calibri" w:cs="Arial"/>
                <w:noProof/>
                <w:color w:val="171717"/>
                <w:sz w:val="26"/>
              </w:rPr>
            </w:pPr>
            <w:r w:rsidRPr="00C86C0A">
              <w:rPr>
                <w:rFonts w:eastAsia="Calibri" w:cs="Arial"/>
                <w:noProof/>
                <w:color w:val="171717"/>
                <w:sz w:val="26"/>
              </w:rPr>
              <w:t xml:space="preserve">Trang chủ </w:t>
            </w:r>
            <w:r w:rsidR="00805D8D">
              <w:rPr>
                <w:rFonts w:eastAsia="Calibri" w:cs="Arial"/>
                <w:noProof/>
                <w:color w:val="171717"/>
                <w:sz w:val="26"/>
              </w:rPr>
              <w:t>PHP</w:t>
            </w:r>
          </w:p>
          <w:p w14:paraId="53EE9A5D" w14:textId="214CDA03" w:rsidR="00C86C0A" w:rsidRPr="00C86C0A" w:rsidRDefault="00C86C0A" w:rsidP="00C86C0A">
            <w:pPr>
              <w:spacing w:before="40" w:after="40" w:line="300" w:lineRule="auto"/>
              <w:contextualSpacing/>
              <w:rPr>
                <w:rFonts w:eastAsia="Calibri" w:cs="Arial"/>
                <w:noProof/>
                <w:color w:val="171717"/>
                <w:sz w:val="26"/>
              </w:rPr>
            </w:pPr>
            <w:r w:rsidRPr="00C86C0A">
              <w:rPr>
                <w:rFonts w:eastAsia="Calibri" w:cs="Arial"/>
                <w:noProof/>
                <w:color w:val="171717"/>
                <w:sz w:val="26"/>
              </w:rPr>
              <w:t xml:space="preserve">(Trực tuyến). Địa chỉ: </w:t>
            </w:r>
            <w:r w:rsidR="00805D8D" w:rsidRPr="00805D8D">
              <w:rPr>
                <w:rFonts w:eastAsia="Calibri" w:cs="Arial"/>
                <w:b/>
                <w:bCs/>
                <w:noProof/>
                <w:color w:val="215E99" w:themeColor="text2" w:themeTint="BF"/>
                <w:sz w:val="26"/>
                <w:u w:val="single"/>
                <w:lang w:val="vi-VN"/>
              </w:rPr>
              <w:t>https://www.php.net/</w:t>
            </w:r>
          </w:p>
        </w:tc>
      </w:tr>
    </w:tbl>
    <w:p w14:paraId="7A944F3D" w14:textId="77777777" w:rsidR="000D1845" w:rsidRPr="000D1845" w:rsidRDefault="00C86C0A" w:rsidP="005A6DBC">
      <w:pPr>
        <w:pStyle w:val="Chng"/>
        <w:rPr>
          <w:noProof/>
          <w:lang w:val="vi-VN"/>
        </w:rPr>
      </w:pPr>
      <w:r w:rsidRPr="00C86C0A">
        <w:rPr>
          <w:rFonts w:eastAsia="Calibri" w:cs="Arial"/>
          <w:noProof/>
          <w:color w:val="171717"/>
          <w:lang w:val="vi-VN"/>
        </w:rPr>
        <w:br w:type="page"/>
      </w:r>
      <w:bookmarkStart w:id="210" w:name="_Toc75634487"/>
      <w:bookmarkStart w:id="211" w:name="_Toc133018386"/>
      <w:bookmarkStart w:id="212" w:name="_Toc138149609"/>
      <w:bookmarkStart w:id="213" w:name="_Toc168520355"/>
      <w:r w:rsidR="000D1845" w:rsidRPr="000D1845">
        <w:rPr>
          <w:noProof/>
          <w:lang w:val="vi-VN"/>
        </w:rPr>
        <w:lastRenderedPageBreak/>
        <w:t>BẢNG PHÂN CÔNG CÔNG VIỆC</w:t>
      </w:r>
      <w:bookmarkEnd w:id="210"/>
      <w:bookmarkEnd w:id="211"/>
      <w:bookmarkEnd w:id="212"/>
      <w:bookmarkEnd w:id="213"/>
    </w:p>
    <w:p w14:paraId="26B0D0FF" w14:textId="77777777" w:rsidR="000D1845" w:rsidRPr="000D1845" w:rsidRDefault="000D1845" w:rsidP="000D1845">
      <w:pPr>
        <w:keepNext/>
        <w:spacing w:after="40" w:line="240" w:lineRule="auto"/>
        <w:ind w:firstLine="284"/>
        <w:contextualSpacing/>
        <w:jc w:val="center"/>
        <w:rPr>
          <w:rFonts w:ascii="Times New Roman" w:eastAsia="Calibri" w:hAnsi="Times New Roman" w:cs="Arial"/>
          <w:i/>
          <w:iCs/>
          <w:noProof/>
          <w:color w:val="3B3838"/>
          <w:sz w:val="26"/>
          <w:szCs w:val="18"/>
          <w:lang w:val="vi-VN"/>
        </w:rPr>
      </w:pPr>
      <w:bookmarkStart w:id="214" w:name="_Toc138162935"/>
      <w:r w:rsidRPr="000D1845">
        <w:rPr>
          <w:rFonts w:ascii="Times New Roman" w:eastAsia="Calibri" w:hAnsi="Times New Roman" w:cs="Arial"/>
          <w:i/>
          <w:iCs/>
          <w:noProof/>
          <w:color w:val="3B3838"/>
          <w:sz w:val="26"/>
          <w:szCs w:val="18"/>
          <w:lang w:val="vi-VN"/>
        </w:rPr>
        <w:t xml:space="preserve">Bảng </w:t>
      </w:r>
      <w:r w:rsidRPr="000D1845">
        <w:rPr>
          <w:rFonts w:ascii="Times New Roman" w:eastAsia="Calibri" w:hAnsi="Times New Roman" w:cs="Arial"/>
          <w:i/>
          <w:iCs/>
          <w:noProof/>
          <w:color w:val="3B3838"/>
          <w:sz w:val="26"/>
          <w:szCs w:val="18"/>
          <w:lang w:val="vi-VN"/>
        </w:rPr>
        <w:fldChar w:fldCharType="begin"/>
      </w:r>
      <w:r w:rsidRPr="000D1845">
        <w:rPr>
          <w:rFonts w:ascii="Times New Roman" w:eastAsia="Calibri" w:hAnsi="Times New Roman" w:cs="Arial"/>
          <w:i/>
          <w:iCs/>
          <w:noProof/>
          <w:color w:val="3B3838"/>
          <w:sz w:val="26"/>
          <w:szCs w:val="18"/>
          <w:lang w:val="vi-VN"/>
        </w:rPr>
        <w:instrText xml:space="preserve"> STYLEREF 1 \s </w:instrText>
      </w:r>
      <w:r w:rsidRPr="000D1845">
        <w:rPr>
          <w:rFonts w:ascii="Times New Roman" w:eastAsia="Calibri" w:hAnsi="Times New Roman" w:cs="Arial"/>
          <w:i/>
          <w:iCs/>
          <w:noProof/>
          <w:color w:val="3B3838"/>
          <w:sz w:val="26"/>
          <w:szCs w:val="18"/>
          <w:lang w:val="vi-VN"/>
        </w:rPr>
        <w:fldChar w:fldCharType="separate"/>
      </w:r>
      <w:r w:rsidRPr="000D1845">
        <w:rPr>
          <w:rFonts w:ascii="Times New Roman" w:eastAsia="Calibri" w:hAnsi="Times New Roman" w:cs="Arial"/>
          <w:i/>
          <w:iCs/>
          <w:noProof/>
          <w:color w:val="3B3838"/>
          <w:sz w:val="26"/>
          <w:szCs w:val="18"/>
          <w:lang w:val="vi-VN"/>
        </w:rPr>
        <w:t>10</w:t>
      </w:r>
      <w:r w:rsidRPr="000D1845">
        <w:rPr>
          <w:rFonts w:ascii="Times New Roman" w:eastAsia="Calibri" w:hAnsi="Times New Roman" w:cs="Arial"/>
          <w:i/>
          <w:iCs/>
          <w:noProof/>
          <w:color w:val="3B3838"/>
          <w:sz w:val="26"/>
          <w:szCs w:val="18"/>
          <w:lang w:val="vi-VN"/>
        </w:rPr>
        <w:fldChar w:fldCharType="end"/>
      </w:r>
      <w:r w:rsidRPr="000D1845">
        <w:rPr>
          <w:rFonts w:ascii="Times New Roman" w:eastAsia="Calibri" w:hAnsi="Times New Roman" w:cs="Arial"/>
          <w:i/>
          <w:iCs/>
          <w:noProof/>
          <w:color w:val="3B3838"/>
          <w:sz w:val="26"/>
          <w:szCs w:val="18"/>
          <w:lang w:val="vi-VN"/>
        </w:rPr>
        <w:t>.</w:t>
      </w:r>
      <w:r w:rsidRPr="000D1845">
        <w:rPr>
          <w:rFonts w:ascii="Times New Roman" w:eastAsia="Calibri" w:hAnsi="Times New Roman" w:cs="Arial"/>
          <w:i/>
          <w:iCs/>
          <w:noProof/>
          <w:color w:val="3B3838"/>
          <w:sz w:val="26"/>
          <w:szCs w:val="18"/>
          <w:lang w:val="vi-VN"/>
        </w:rPr>
        <w:fldChar w:fldCharType="begin"/>
      </w:r>
      <w:r w:rsidRPr="000D1845">
        <w:rPr>
          <w:rFonts w:ascii="Times New Roman" w:eastAsia="Calibri" w:hAnsi="Times New Roman" w:cs="Arial"/>
          <w:i/>
          <w:iCs/>
          <w:noProof/>
          <w:color w:val="3B3838"/>
          <w:sz w:val="26"/>
          <w:szCs w:val="18"/>
          <w:lang w:val="vi-VN"/>
        </w:rPr>
        <w:instrText xml:space="preserve"> SEQ Bảng \* ARABIC \s 1 </w:instrText>
      </w:r>
      <w:r w:rsidRPr="000D1845">
        <w:rPr>
          <w:rFonts w:ascii="Times New Roman" w:eastAsia="Calibri" w:hAnsi="Times New Roman" w:cs="Arial"/>
          <w:i/>
          <w:iCs/>
          <w:noProof/>
          <w:color w:val="3B3838"/>
          <w:sz w:val="26"/>
          <w:szCs w:val="18"/>
          <w:lang w:val="vi-VN"/>
        </w:rPr>
        <w:fldChar w:fldCharType="separate"/>
      </w:r>
      <w:r w:rsidRPr="000D1845">
        <w:rPr>
          <w:rFonts w:ascii="Times New Roman" w:eastAsia="Calibri" w:hAnsi="Times New Roman" w:cs="Arial"/>
          <w:i/>
          <w:iCs/>
          <w:noProof/>
          <w:color w:val="3B3838"/>
          <w:sz w:val="26"/>
          <w:szCs w:val="18"/>
          <w:lang w:val="vi-VN"/>
        </w:rPr>
        <w:t>1</w:t>
      </w:r>
      <w:r w:rsidRPr="000D1845">
        <w:rPr>
          <w:rFonts w:ascii="Times New Roman" w:eastAsia="Calibri" w:hAnsi="Times New Roman" w:cs="Arial"/>
          <w:i/>
          <w:iCs/>
          <w:noProof/>
          <w:color w:val="3B3838"/>
          <w:sz w:val="26"/>
          <w:szCs w:val="18"/>
          <w:lang w:val="vi-VN"/>
        </w:rPr>
        <w:fldChar w:fldCharType="end"/>
      </w:r>
      <w:r w:rsidRPr="000D1845">
        <w:rPr>
          <w:rFonts w:ascii="Times New Roman" w:eastAsia="Calibri" w:hAnsi="Times New Roman" w:cs="Arial"/>
          <w:i/>
          <w:iCs/>
          <w:noProof/>
          <w:color w:val="3B3838"/>
          <w:sz w:val="26"/>
          <w:szCs w:val="18"/>
          <w:lang w:val="vi-VN"/>
        </w:rPr>
        <w:t>. Phân công công việc</w:t>
      </w:r>
      <w:bookmarkEnd w:id="214"/>
    </w:p>
    <w:tbl>
      <w:tblPr>
        <w:tblStyle w:val="BngLiNhat25"/>
        <w:tblW w:w="5000" w:type="pct"/>
        <w:tblCellMar>
          <w:top w:w="113" w:type="dxa"/>
          <w:left w:w="85" w:type="dxa"/>
          <w:bottom w:w="113" w:type="dxa"/>
          <w:right w:w="85" w:type="dxa"/>
        </w:tblCellMar>
        <w:tblLook w:val="04A0" w:firstRow="1" w:lastRow="0" w:firstColumn="1" w:lastColumn="0" w:noHBand="0" w:noVBand="1"/>
      </w:tblPr>
      <w:tblGrid>
        <w:gridCol w:w="2806"/>
        <w:gridCol w:w="1250"/>
        <w:gridCol w:w="1250"/>
        <w:gridCol w:w="1250"/>
        <w:gridCol w:w="1254"/>
        <w:gridCol w:w="1261"/>
      </w:tblGrid>
      <w:tr w:rsidR="000D1845" w:rsidRPr="000D1845" w14:paraId="365CB7E2" w14:textId="77777777">
        <w:trPr>
          <w:cnfStyle w:val="100000000000" w:firstRow="1" w:lastRow="0" w:firstColumn="0" w:lastColumn="0" w:oddVBand="0" w:evenVBand="0" w:oddHBand="0" w:evenHBand="0" w:firstRowFirstColumn="0" w:firstRowLastColumn="0" w:lastRowFirstColumn="0" w:lastRowLastColumn="0"/>
        </w:trPr>
        <w:tc>
          <w:tcPr>
            <w:tcW w:w="1547" w:type="pct"/>
            <w:hideMark/>
          </w:tcPr>
          <w:p w14:paraId="684E8799" w14:textId="77777777" w:rsidR="000D1845" w:rsidRPr="000D1845" w:rsidRDefault="000D1845" w:rsidP="000D1845">
            <w:pPr>
              <w:spacing w:before="40" w:after="40" w:line="312" w:lineRule="auto"/>
              <w:ind w:firstLine="10"/>
              <w:contextualSpacing/>
              <w:rPr>
                <w:rFonts w:eastAsia="Calibri" w:cs="Arial"/>
                <w:noProof/>
                <w:szCs w:val="26"/>
                <w:lang w:val="vi-VN"/>
              </w:rPr>
            </w:pPr>
            <w:r w:rsidRPr="000D1845">
              <w:rPr>
                <w:rFonts w:eastAsia="Calibri" w:cs="Arial"/>
                <w:noProof/>
                <w:szCs w:val="26"/>
                <w:lang w:val="vi-VN"/>
              </w:rPr>
              <w:t>Công việc</w:t>
            </w:r>
          </w:p>
        </w:tc>
        <w:tc>
          <w:tcPr>
            <w:tcW w:w="689" w:type="pct"/>
            <w:hideMark/>
          </w:tcPr>
          <w:p w14:paraId="27B4E4EE" w14:textId="4947B2E9" w:rsidR="000D1845" w:rsidRPr="000D1845" w:rsidRDefault="000D1845" w:rsidP="000D1845">
            <w:pPr>
              <w:spacing w:before="40" w:after="40" w:line="312" w:lineRule="auto"/>
              <w:contextualSpacing/>
              <w:rPr>
                <w:rFonts w:eastAsia="Calibri" w:cs="Arial"/>
                <w:szCs w:val="26"/>
              </w:rPr>
            </w:pPr>
            <w:r w:rsidRPr="000D1845">
              <w:rPr>
                <w:rFonts w:eastAsia="Calibri" w:cs="Arial"/>
                <w:noProof/>
                <w:lang w:val="vi-VN"/>
              </w:rPr>
              <w:t>215</w:t>
            </w:r>
            <w:r w:rsidR="00471E0C">
              <w:rPr>
                <w:rFonts w:eastAsia="Calibri" w:cs="Arial"/>
                <w:noProof/>
              </w:rPr>
              <w:t>22519</w:t>
            </w:r>
          </w:p>
        </w:tc>
        <w:tc>
          <w:tcPr>
            <w:tcW w:w="689" w:type="pct"/>
            <w:hideMark/>
          </w:tcPr>
          <w:p w14:paraId="61BF4AF6" w14:textId="4AC83C14" w:rsidR="000D1845" w:rsidRPr="000D1845" w:rsidRDefault="000D1845" w:rsidP="000D1845">
            <w:pPr>
              <w:spacing w:before="40" w:after="40" w:line="312" w:lineRule="auto"/>
              <w:contextualSpacing/>
              <w:rPr>
                <w:rFonts w:eastAsia="Calibri" w:cs="Arial"/>
                <w:szCs w:val="26"/>
              </w:rPr>
            </w:pPr>
            <w:r w:rsidRPr="000D1845">
              <w:rPr>
                <w:rFonts w:eastAsia="Times New Roman" w:cs="Arial"/>
                <w:noProof/>
                <w:lang w:val="vi-VN"/>
              </w:rPr>
              <w:t>2152</w:t>
            </w:r>
            <w:r w:rsidR="002F725D">
              <w:rPr>
                <w:rFonts w:eastAsia="Times New Roman" w:cs="Arial"/>
                <w:noProof/>
              </w:rPr>
              <w:t>2224</w:t>
            </w:r>
          </w:p>
        </w:tc>
        <w:tc>
          <w:tcPr>
            <w:tcW w:w="689" w:type="pct"/>
            <w:hideMark/>
          </w:tcPr>
          <w:p w14:paraId="02ABAAAB" w14:textId="58486D1B" w:rsidR="000D1845" w:rsidRPr="000D1845" w:rsidRDefault="000D1845" w:rsidP="000D1845">
            <w:pPr>
              <w:spacing w:before="40" w:after="40" w:line="312" w:lineRule="auto"/>
              <w:contextualSpacing/>
              <w:rPr>
                <w:rFonts w:eastAsia="Calibri" w:cs="Arial"/>
                <w:szCs w:val="26"/>
              </w:rPr>
            </w:pPr>
            <w:r w:rsidRPr="000D1845">
              <w:rPr>
                <w:rFonts w:eastAsia="Calibri" w:cs="Arial"/>
                <w:noProof/>
                <w:lang w:val="vi-VN"/>
              </w:rPr>
              <w:t>2</w:t>
            </w:r>
            <w:r w:rsidR="002F725D">
              <w:rPr>
                <w:rFonts w:eastAsia="Calibri" w:cs="Arial"/>
                <w:noProof/>
              </w:rPr>
              <w:t>0521342</w:t>
            </w:r>
          </w:p>
        </w:tc>
        <w:tc>
          <w:tcPr>
            <w:tcW w:w="691" w:type="pct"/>
            <w:hideMark/>
          </w:tcPr>
          <w:p w14:paraId="0EBF19CC" w14:textId="43C04D8F" w:rsidR="000D1845" w:rsidRPr="000D1845" w:rsidRDefault="002F725D" w:rsidP="000D1845">
            <w:pPr>
              <w:spacing w:before="40" w:after="40" w:line="312" w:lineRule="auto"/>
              <w:ind w:firstLine="4"/>
              <w:contextualSpacing/>
              <w:rPr>
                <w:rFonts w:eastAsia="Calibri" w:cs="Arial"/>
                <w:noProof/>
                <w:szCs w:val="26"/>
                <w:lang w:val="vi-VN"/>
              </w:rPr>
            </w:pPr>
            <w:r w:rsidRPr="002F725D">
              <w:rPr>
                <w:rFonts w:eastAsia="Calibri" w:cs="Arial"/>
                <w:noProof/>
                <w:lang w:val="vi-VN"/>
              </w:rPr>
              <w:t>21522481</w:t>
            </w:r>
          </w:p>
        </w:tc>
        <w:tc>
          <w:tcPr>
            <w:tcW w:w="697" w:type="pct"/>
            <w:hideMark/>
          </w:tcPr>
          <w:p w14:paraId="544D5903" w14:textId="4122CF0F" w:rsidR="000D1845" w:rsidRPr="000D1845" w:rsidRDefault="000D1845" w:rsidP="000D1845">
            <w:pPr>
              <w:spacing w:before="40" w:after="40" w:line="312" w:lineRule="auto"/>
              <w:ind w:firstLine="15"/>
              <w:contextualSpacing/>
              <w:rPr>
                <w:rFonts w:eastAsia="Calibri" w:cs="Arial"/>
                <w:szCs w:val="26"/>
              </w:rPr>
            </w:pPr>
            <w:r w:rsidRPr="000D1845">
              <w:rPr>
                <w:rFonts w:eastAsia="Calibri" w:cs="Arial"/>
                <w:noProof/>
                <w:lang w:val="vi-VN"/>
              </w:rPr>
              <w:t>2152</w:t>
            </w:r>
            <w:r w:rsidR="00471E0C">
              <w:rPr>
                <w:rFonts w:eastAsia="Calibri" w:cs="Arial"/>
                <w:noProof/>
              </w:rPr>
              <w:t>0798</w:t>
            </w:r>
          </w:p>
        </w:tc>
      </w:tr>
      <w:tr w:rsidR="000D1845" w:rsidRPr="000D1845" w14:paraId="6372D266" w14:textId="77777777">
        <w:tc>
          <w:tcPr>
            <w:tcW w:w="1547" w:type="pct"/>
            <w:hideMark/>
          </w:tcPr>
          <w:p w14:paraId="1E07333E" w14:textId="77777777" w:rsidR="000D1845" w:rsidRPr="000D1845" w:rsidRDefault="000D1845" w:rsidP="000D1845">
            <w:pPr>
              <w:spacing w:before="40" w:after="40" w:line="300" w:lineRule="auto"/>
              <w:ind w:firstLine="10"/>
              <w:contextualSpacing/>
              <w:rPr>
                <w:rFonts w:eastAsia="Calibri" w:cs="Arial"/>
                <w:b/>
                <w:noProof/>
                <w:color w:val="171717"/>
                <w:szCs w:val="26"/>
                <w:lang w:val="vi-VN"/>
              </w:rPr>
            </w:pPr>
            <w:r w:rsidRPr="000D1845">
              <w:rPr>
                <w:rFonts w:eastAsia="Calibri" w:cs="Arial"/>
                <w:b/>
                <w:noProof/>
                <w:color w:val="171717"/>
                <w:szCs w:val="26"/>
                <w:lang w:val="vi-VN"/>
              </w:rPr>
              <w:t xml:space="preserve">Giới thiệu bài toán cần giải quyết và mô tả quy trình thực hiện các công việc chính </w:t>
            </w:r>
          </w:p>
        </w:tc>
        <w:tc>
          <w:tcPr>
            <w:tcW w:w="689" w:type="pct"/>
          </w:tcPr>
          <w:p w14:paraId="154598B5"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2A0020A9"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61F1C31E"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1" w:type="pct"/>
          </w:tcPr>
          <w:p w14:paraId="12D739EE"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7" w:type="pct"/>
          </w:tcPr>
          <w:p w14:paraId="65D625BE"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222C7C9E" w14:textId="77777777">
        <w:tc>
          <w:tcPr>
            <w:tcW w:w="1547" w:type="pct"/>
            <w:hideMark/>
          </w:tcPr>
          <w:p w14:paraId="46FE6DDE" w14:textId="77777777" w:rsidR="000D1845" w:rsidRPr="000D1845" w:rsidRDefault="000D1845" w:rsidP="000D1845">
            <w:pPr>
              <w:spacing w:before="40" w:after="40" w:line="300" w:lineRule="auto"/>
              <w:contextualSpacing/>
              <w:rPr>
                <w:rFonts w:eastAsia="Calibri" w:cs="Arial"/>
                <w:b/>
                <w:noProof/>
                <w:color w:val="171717"/>
                <w:szCs w:val="26"/>
                <w:lang w:val="vi-VN"/>
              </w:rPr>
            </w:pPr>
            <w:r w:rsidRPr="000D1845">
              <w:rPr>
                <w:rFonts w:eastAsia="Calibri" w:cs="Arial"/>
                <w:b/>
                <w:noProof/>
                <w:color w:val="171717"/>
                <w:szCs w:val="26"/>
                <w:lang w:val="vi-VN"/>
              </w:rPr>
              <w:t xml:space="preserve">Xác định và mô hình hóa yêu cầu phần mềm </w:t>
            </w:r>
          </w:p>
        </w:tc>
        <w:tc>
          <w:tcPr>
            <w:tcW w:w="689" w:type="pct"/>
          </w:tcPr>
          <w:p w14:paraId="29C9BD2F"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3B6B7E41"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25D756B6"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1" w:type="pct"/>
          </w:tcPr>
          <w:p w14:paraId="51264873"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7" w:type="pct"/>
          </w:tcPr>
          <w:p w14:paraId="44B656CB"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708070DC" w14:textId="77777777">
        <w:trPr>
          <w:trHeight w:val="368"/>
        </w:trPr>
        <w:tc>
          <w:tcPr>
            <w:tcW w:w="1547" w:type="pct"/>
            <w:hideMark/>
          </w:tcPr>
          <w:p w14:paraId="1FB58F32" w14:textId="77777777" w:rsidR="000D1845" w:rsidRPr="000D1845" w:rsidRDefault="000D1845" w:rsidP="000D1845">
            <w:pPr>
              <w:spacing w:before="40" w:after="40" w:line="300" w:lineRule="auto"/>
              <w:contextualSpacing/>
              <w:rPr>
                <w:rFonts w:eastAsia="Calibri" w:cs="Arial"/>
                <w:b/>
                <w:noProof/>
                <w:color w:val="171717"/>
                <w:szCs w:val="26"/>
                <w:lang w:val="vi-VN"/>
              </w:rPr>
            </w:pPr>
            <w:r w:rsidRPr="000D1845">
              <w:rPr>
                <w:rFonts w:eastAsia="Calibri" w:cs="Arial"/>
                <w:b/>
                <w:noProof/>
                <w:color w:val="171717"/>
                <w:szCs w:val="26"/>
                <w:lang w:val="vi-VN"/>
              </w:rPr>
              <w:t xml:space="preserve">Thiết kế hệ thống </w:t>
            </w:r>
          </w:p>
        </w:tc>
        <w:tc>
          <w:tcPr>
            <w:tcW w:w="689" w:type="pct"/>
          </w:tcPr>
          <w:p w14:paraId="134323D2"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89" w:type="pct"/>
          </w:tcPr>
          <w:p w14:paraId="11C1DAAD"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54EED8D7"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91" w:type="pct"/>
          </w:tcPr>
          <w:p w14:paraId="6A01A092"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7" w:type="pct"/>
          </w:tcPr>
          <w:p w14:paraId="5B79F387" w14:textId="38528261" w:rsidR="000D1845" w:rsidRPr="000D1845" w:rsidRDefault="005A6DBC"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3C3519A9" w14:textId="77777777">
        <w:tc>
          <w:tcPr>
            <w:tcW w:w="1547" w:type="pct"/>
            <w:hideMark/>
          </w:tcPr>
          <w:p w14:paraId="0A769A91" w14:textId="77777777" w:rsidR="000D1845" w:rsidRPr="000D1845" w:rsidRDefault="000D1845" w:rsidP="000D1845">
            <w:pPr>
              <w:spacing w:before="40" w:after="40" w:line="300" w:lineRule="auto"/>
              <w:contextualSpacing/>
              <w:rPr>
                <w:rFonts w:eastAsia="Calibri" w:cs="Arial"/>
                <w:b/>
                <w:noProof/>
                <w:color w:val="171717"/>
                <w:szCs w:val="26"/>
                <w:lang w:val="vi-VN"/>
              </w:rPr>
            </w:pPr>
            <w:r w:rsidRPr="000D1845">
              <w:rPr>
                <w:rFonts w:eastAsia="Calibri" w:cs="Arial"/>
                <w:b/>
                <w:noProof/>
                <w:color w:val="171717"/>
                <w:szCs w:val="26"/>
                <w:lang w:val="vi-VN"/>
              </w:rPr>
              <w:t xml:space="preserve">Thiết kế dữ liệu  </w:t>
            </w:r>
          </w:p>
        </w:tc>
        <w:tc>
          <w:tcPr>
            <w:tcW w:w="689" w:type="pct"/>
          </w:tcPr>
          <w:p w14:paraId="03145CDC"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3F3B0F88"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89" w:type="pct"/>
          </w:tcPr>
          <w:p w14:paraId="57CFA34F"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91" w:type="pct"/>
          </w:tcPr>
          <w:p w14:paraId="53B8E271"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97" w:type="pct"/>
          </w:tcPr>
          <w:p w14:paraId="76D3F399"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2201C2E3" w14:textId="77777777">
        <w:tc>
          <w:tcPr>
            <w:tcW w:w="1547" w:type="pct"/>
            <w:hideMark/>
          </w:tcPr>
          <w:p w14:paraId="5C264395" w14:textId="77777777" w:rsidR="000D1845" w:rsidRPr="000D1845" w:rsidRDefault="000D1845" w:rsidP="000D1845">
            <w:pPr>
              <w:spacing w:before="40" w:after="40" w:line="300" w:lineRule="auto"/>
              <w:ind w:firstLine="10"/>
              <w:contextualSpacing/>
              <w:rPr>
                <w:rFonts w:eastAsia="Calibri" w:cs="Arial"/>
                <w:b/>
                <w:noProof/>
                <w:color w:val="171717"/>
                <w:szCs w:val="26"/>
                <w:lang w:val="vi-VN"/>
              </w:rPr>
            </w:pPr>
            <w:r w:rsidRPr="000D1845">
              <w:rPr>
                <w:rFonts w:eastAsia="Calibri" w:cs="Arial"/>
                <w:b/>
                <w:noProof/>
                <w:color w:val="171717"/>
                <w:szCs w:val="26"/>
                <w:lang w:val="vi-VN"/>
              </w:rPr>
              <w:t xml:space="preserve">Thiết kế giao diện </w:t>
            </w:r>
          </w:p>
        </w:tc>
        <w:tc>
          <w:tcPr>
            <w:tcW w:w="689" w:type="pct"/>
          </w:tcPr>
          <w:p w14:paraId="42FB8724" w14:textId="5A5BFBE1" w:rsidR="000D1845" w:rsidRPr="000D1845" w:rsidRDefault="007675ED"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467C4C04"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297D0A6C" w14:textId="22E16128" w:rsidR="000D1845" w:rsidRPr="005A6DBC" w:rsidRDefault="000D1845" w:rsidP="000D1845">
            <w:pPr>
              <w:spacing w:before="40" w:after="40" w:line="312" w:lineRule="auto"/>
              <w:contextualSpacing/>
              <w:jc w:val="center"/>
              <w:rPr>
                <w:rFonts w:eastAsia="Calibri" w:cs="Arial"/>
                <w:color w:val="171717"/>
                <w:szCs w:val="26"/>
              </w:rPr>
            </w:pPr>
          </w:p>
        </w:tc>
        <w:tc>
          <w:tcPr>
            <w:tcW w:w="691" w:type="pct"/>
          </w:tcPr>
          <w:p w14:paraId="3D05AA53"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c>
          <w:tcPr>
            <w:tcW w:w="697" w:type="pct"/>
          </w:tcPr>
          <w:p w14:paraId="1D640ADF"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p>
        </w:tc>
      </w:tr>
      <w:tr w:rsidR="000D1845" w:rsidRPr="000D1845" w14:paraId="53F6E7F1" w14:textId="77777777">
        <w:tc>
          <w:tcPr>
            <w:tcW w:w="1547" w:type="pct"/>
            <w:hideMark/>
          </w:tcPr>
          <w:p w14:paraId="389E48F2" w14:textId="77777777" w:rsidR="000D1845" w:rsidRPr="000D1845" w:rsidRDefault="000D1845" w:rsidP="000D1845">
            <w:pPr>
              <w:spacing w:before="40" w:after="40" w:line="300" w:lineRule="auto"/>
              <w:ind w:firstLine="10"/>
              <w:contextualSpacing/>
              <w:rPr>
                <w:rFonts w:eastAsia="Calibri" w:cs="Arial"/>
                <w:b/>
                <w:noProof/>
                <w:color w:val="171717"/>
                <w:szCs w:val="26"/>
                <w:lang w:val="vi-VN"/>
              </w:rPr>
            </w:pPr>
            <w:r w:rsidRPr="000D1845">
              <w:rPr>
                <w:rFonts w:eastAsia="Calibri" w:cs="Arial"/>
                <w:b/>
                <w:noProof/>
                <w:color w:val="171717"/>
                <w:szCs w:val="26"/>
                <w:lang w:val="vi-VN"/>
              </w:rPr>
              <w:t xml:space="preserve">Cài đặt </w:t>
            </w:r>
          </w:p>
        </w:tc>
        <w:tc>
          <w:tcPr>
            <w:tcW w:w="689" w:type="pct"/>
          </w:tcPr>
          <w:p w14:paraId="2B613485"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4B28AC88"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726FAB8E"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1" w:type="pct"/>
          </w:tcPr>
          <w:p w14:paraId="411551BC"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7" w:type="pct"/>
          </w:tcPr>
          <w:p w14:paraId="69ED698B"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7B3DCF50" w14:textId="77777777">
        <w:tc>
          <w:tcPr>
            <w:tcW w:w="1547" w:type="pct"/>
            <w:hideMark/>
          </w:tcPr>
          <w:p w14:paraId="422CD859" w14:textId="77777777" w:rsidR="000D1845" w:rsidRPr="000D1845" w:rsidRDefault="000D1845" w:rsidP="000D1845">
            <w:pPr>
              <w:spacing w:before="40" w:after="40" w:line="300" w:lineRule="auto"/>
              <w:ind w:firstLine="10"/>
              <w:contextualSpacing/>
              <w:rPr>
                <w:rFonts w:eastAsia="Calibri" w:cs="Arial"/>
                <w:b/>
                <w:noProof/>
                <w:color w:val="171717"/>
                <w:szCs w:val="26"/>
                <w:lang w:val="vi-VN"/>
              </w:rPr>
            </w:pPr>
            <w:r w:rsidRPr="000D1845">
              <w:rPr>
                <w:rFonts w:eastAsia="Calibri" w:cs="Arial"/>
                <w:b/>
                <w:noProof/>
                <w:color w:val="171717"/>
                <w:szCs w:val="26"/>
                <w:lang w:val="vi-VN"/>
              </w:rPr>
              <w:t>Kiểm chứng</w:t>
            </w:r>
          </w:p>
        </w:tc>
        <w:tc>
          <w:tcPr>
            <w:tcW w:w="689" w:type="pct"/>
          </w:tcPr>
          <w:p w14:paraId="4D74B954"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11F6B40B"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89" w:type="pct"/>
          </w:tcPr>
          <w:p w14:paraId="4065CC62"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1" w:type="pct"/>
          </w:tcPr>
          <w:p w14:paraId="1C5EA2E5"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c>
          <w:tcPr>
            <w:tcW w:w="697" w:type="pct"/>
          </w:tcPr>
          <w:p w14:paraId="759BF61E" w14:textId="77777777" w:rsidR="000D1845" w:rsidRPr="000D1845" w:rsidRDefault="000D1845" w:rsidP="000D1845">
            <w:pPr>
              <w:spacing w:before="40" w:after="40" w:line="312" w:lineRule="auto"/>
              <w:contextualSpacing/>
              <w:jc w:val="center"/>
              <w:rPr>
                <w:rFonts w:eastAsia="Calibri" w:cs="Arial"/>
                <w:noProof/>
                <w:color w:val="171717"/>
                <w:szCs w:val="26"/>
                <w:lang w:val="vi-VN"/>
              </w:rPr>
            </w:pPr>
            <w:r w:rsidRPr="000D1845">
              <w:rPr>
                <w:rFonts w:eastAsia="Calibri" w:cs="Arial"/>
                <w:noProof/>
                <w:color w:val="171717"/>
                <w:szCs w:val="26"/>
                <w:lang w:val="vi-VN"/>
              </w:rPr>
              <w:t>X</w:t>
            </w:r>
          </w:p>
        </w:tc>
      </w:tr>
      <w:tr w:rsidR="000D1845" w:rsidRPr="000D1845" w14:paraId="1B136FE6" w14:textId="77777777">
        <w:tc>
          <w:tcPr>
            <w:tcW w:w="1547" w:type="pct"/>
            <w:hideMark/>
          </w:tcPr>
          <w:p w14:paraId="0D4717FE" w14:textId="77777777" w:rsidR="000D1845" w:rsidRPr="000D1845" w:rsidRDefault="000D1845" w:rsidP="000D1845">
            <w:pPr>
              <w:spacing w:before="40" w:after="40" w:line="300" w:lineRule="auto"/>
              <w:ind w:firstLine="10"/>
              <w:contextualSpacing/>
              <w:rPr>
                <w:rFonts w:eastAsia="Calibri" w:cs="Arial"/>
                <w:b/>
                <w:bCs/>
                <w:noProof/>
                <w:color w:val="171717"/>
                <w:szCs w:val="26"/>
                <w:lang w:val="vi-VN"/>
              </w:rPr>
            </w:pPr>
            <w:r w:rsidRPr="000D1845">
              <w:rPr>
                <w:rFonts w:eastAsia="Calibri" w:cs="Arial"/>
                <w:b/>
                <w:bCs/>
                <w:noProof/>
                <w:color w:val="171717"/>
                <w:szCs w:val="26"/>
                <w:lang w:val="vi-VN"/>
              </w:rPr>
              <w:t xml:space="preserve">Mức độ hoàn thành các công việc được phân công (%) </w:t>
            </w:r>
          </w:p>
        </w:tc>
        <w:tc>
          <w:tcPr>
            <w:tcW w:w="689" w:type="pct"/>
            <w:hideMark/>
          </w:tcPr>
          <w:p w14:paraId="7B701C59" w14:textId="77777777" w:rsidR="000D1845" w:rsidRPr="000D1845" w:rsidRDefault="000D1845" w:rsidP="000D1845">
            <w:pPr>
              <w:spacing w:before="40" w:after="40" w:line="312" w:lineRule="auto"/>
              <w:contextualSpacing/>
              <w:jc w:val="center"/>
              <w:rPr>
                <w:rFonts w:eastAsia="Calibri" w:cs="Arial"/>
                <w:b/>
                <w:bCs/>
                <w:noProof/>
                <w:color w:val="171717"/>
                <w:szCs w:val="26"/>
                <w:lang w:val="vi-VN"/>
              </w:rPr>
            </w:pPr>
            <w:r w:rsidRPr="000D1845">
              <w:rPr>
                <w:rFonts w:eastAsia="Calibri" w:cs="Arial"/>
                <w:b/>
                <w:bCs/>
                <w:noProof/>
                <w:color w:val="171717"/>
                <w:szCs w:val="26"/>
                <w:lang w:val="vi-VN"/>
              </w:rPr>
              <w:t>100</w:t>
            </w:r>
          </w:p>
        </w:tc>
        <w:tc>
          <w:tcPr>
            <w:tcW w:w="689" w:type="pct"/>
            <w:hideMark/>
          </w:tcPr>
          <w:p w14:paraId="16FC8190" w14:textId="77777777" w:rsidR="000D1845" w:rsidRPr="000D1845" w:rsidRDefault="000D1845" w:rsidP="000D1845">
            <w:pPr>
              <w:spacing w:before="40" w:after="40" w:line="312" w:lineRule="auto"/>
              <w:contextualSpacing/>
              <w:jc w:val="center"/>
              <w:rPr>
                <w:rFonts w:eastAsia="Calibri" w:cs="Arial"/>
                <w:b/>
                <w:bCs/>
                <w:noProof/>
                <w:color w:val="171717"/>
                <w:szCs w:val="26"/>
                <w:lang w:val="vi-VN"/>
              </w:rPr>
            </w:pPr>
            <w:r w:rsidRPr="000D1845">
              <w:rPr>
                <w:rFonts w:eastAsia="Calibri" w:cs="Arial"/>
                <w:b/>
                <w:bCs/>
                <w:noProof/>
                <w:color w:val="171717"/>
                <w:szCs w:val="26"/>
                <w:lang w:val="vi-VN"/>
              </w:rPr>
              <w:t>100</w:t>
            </w:r>
          </w:p>
        </w:tc>
        <w:tc>
          <w:tcPr>
            <w:tcW w:w="689" w:type="pct"/>
            <w:hideMark/>
          </w:tcPr>
          <w:p w14:paraId="70033545" w14:textId="77777777" w:rsidR="000D1845" w:rsidRPr="000D1845" w:rsidRDefault="000D1845" w:rsidP="000D1845">
            <w:pPr>
              <w:spacing w:before="40" w:after="40" w:line="312" w:lineRule="auto"/>
              <w:contextualSpacing/>
              <w:jc w:val="center"/>
              <w:rPr>
                <w:rFonts w:eastAsia="Calibri" w:cs="Arial"/>
                <w:b/>
                <w:bCs/>
                <w:noProof/>
                <w:color w:val="171717"/>
                <w:szCs w:val="26"/>
                <w:lang w:val="vi-VN"/>
              </w:rPr>
            </w:pPr>
            <w:r w:rsidRPr="000D1845">
              <w:rPr>
                <w:rFonts w:eastAsia="Calibri" w:cs="Arial"/>
                <w:b/>
                <w:bCs/>
                <w:noProof/>
                <w:color w:val="171717"/>
                <w:szCs w:val="26"/>
                <w:lang w:val="vi-VN"/>
              </w:rPr>
              <w:t>100</w:t>
            </w:r>
          </w:p>
        </w:tc>
        <w:tc>
          <w:tcPr>
            <w:tcW w:w="691" w:type="pct"/>
            <w:hideMark/>
          </w:tcPr>
          <w:p w14:paraId="461F8E9A" w14:textId="77777777" w:rsidR="000D1845" w:rsidRPr="000D1845" w:rsidRDefault="000D1845" w:rsidP="000D1845">
            <w:pPr>
              <w:spacing w:before="40" w:after="40" w:line="312" w:lineRule="auto"/>
              <w:contextualSpacing/>
              <w:jc w:val="center"/>
              <w:rPr>
                <w:rFonts w:eastAsia="Calibri" w:cs="Arial"/>
                <w:b/>
                <w:bCs/>
                <w:noProof/>
                <w:color w:val="171717"/>
                <w:szCs w:val="26"/>
                <w:lang w:val="vi-VN"/>
              </w:rPr>
            </w:pPr>
            <w:r w:rsidRPr="000D1845">
              <w:rPr>
                <w:rFonts w:eastAsia="Calibri" w:cs="Arial"/>
                <w:b/>
                <w:bCs/>
                <w:noProof/>
                <w:color w:val="171717"/>
                <w:szCs w:val="26"/>
                <w:lang w:val="vi-VN"/>
              </w:rPr>
              <w:t>100</w:t>
            </w:r>
          </w:p>
        </w:tc>
        <w:tc>
          <w:tcPr>
            <w:tcW w:w="697" w:type="pct"/>
            <w:hideMark/>
          </w:tcPr>
          <w:p w14:paraId="43AE9192" w14:textId="77777777" w:rsidR="000D1845" w:rsidRPr="000D1845" w:rsidRDefault="000D1845" w:rsidP="000D1845">
            <w:pPr>
              <w:spacing w:before="40" w:after="40" w:line="312" w:lineRule="auto"/>
              <w:contextualSpacing/>
              <w:jc w:val="center"/>
              <w:rPr>
                <w:rFonts w:eastAsia="Calibri" w:cs="Arial"/>
                <w:b/>
                <w:bCs/>
                <w:noProof/>
                <w:color w:val="171717"/>
                <w:szCs w:val="26"/>
                <w:lang w:val="vi-VN"/>
              </w:rPr>
            </w:pPr>
            <w:r w:rsidRPr="000D1845">
              <w:rPr>
                <w:rFonts w:eastAsia="Calibri" w:cs="Arial"/>
                <w:b/>
                <w:bCs/>
                <w:noProof/>
                <w:color w:val="171717"/>
                <w:szCs w:val="26"/>
                <w:lang w:val="vi-VN"/>
              </w:rPr>
              <w:t>100</w:t>
            </w:r>
          </w:p>
        </w:tc>
      </w:tr>
      <w:tr w:rsidR="000D1845" w:rsidRPr="000D1845" w14:paraId="68A368A2" w14:textId="77777777">
        <w:tc>
          <w:tcPr>
            <w:tcW w:w="1547" w:type="pct"/>
            <w:hideMark/>
          </w:tcPr>
          <w:p w14:paraId="53B88692" w14:textId="548747D2" w:rsidR="000D1845" w:rsidRPr="000D1845" w:rsidRDefault="000D1845" w:rsidP="000D1845">
            <w:pPr>
              <w:spacing w:before="40" w:after="40" w:line="300" w:lineRule="auto"/>
              <w:ind w:firstLine="10"/>
              <w:contextualSpacing/>
              <w:rPr>
                <w:rFonts w:eastAsia="Calibri" w:cs="Arial"/>
                <w:b/>
                <w:bCs/>
                <w:noProof/>
                <w:color w:val="171717"/>
                <w:szCs w:val="26"/>
                <w:lang w:val="vi-VN"/>
              </w:rPr>
            </w:pPr>
            <w:r w:rsidRPr="000D1845">
              <w:rPr>
                <w:rFonts w:eastAsia="Calibri" w:cs="Arial"/>
                <w:b/>
                <w:bCs/>
                <w:noProof/>
                <w:color w:val="171717"/>
                <w:szCs w:val="26"/>
                <w:lang w:val="vi-VN"/>
              </w:rPr>
              <w:t>Mức độ đóng góp cho kết quả của đồ án</w:t>
            </w:r>
            <w:r w:rsidR="000E6D07" w:rsidRPr="000D1845">
              <w:rPr>
                <w:rFonts w:eastAsia="Calibri" w:cs="Arial"/>
                <w:b/>
                <w:bCs/>
                <w:noProof/>
                <w:color w:val="171717"/>
                <w:szCs w:val="26"/>
                <w:lang w:val="vi-VN"/>
              </w:rPr>
              <w:t>(%)</w:t>
            </w:r>
          </w:p>
        </w:tc>
        <w:tc>
          <w:tcPr>
            <w:tcW w:w="689" w:type="pct"/>
            <w:hideMark/>
          </w:tcPr>
          <w:p w14:paraId="690F7BD5" w14:textId="1310AD2B" w:rsidR="000D1845" w:rsidRPr="000D1845" w:rsidRDefault="000E6D07" w:rsidP="000D1845">
            <w:pPr>
              <w:spacing w:before="40" w:after="40" w:line="312" w:lineRule="auto"/>
              <w:contextualSpacing/>
              <w:jc w:val="center"/>
              <w:rPr>
                <w:rFonts w:eastAsia="Calibri" w:cs="Arial"/>
                <w:b/>
                <w:color w:val="171717"/>
                <w:szCs w:val="26"/>
              </w:rPr>
            </w:pPr>
            <w:r>
              <w:rPr>
                <w:rFonts w:eastAsia="Calibri" w:cs="Arial"/>
                <w:b/>
                <w:bCs/>
                <w:noProof/>
                <w:color w:val="171717"/>
                <w:szCs w:val="26"/>
              </w:rPr>
              <w:t>20</w:t>
            </w:r>
          </w:p>
        </w:tc>
        <w:tc>
          <w:tcPr>
            <w:tcW w:w="689" w:type="pct"/>
            <w:hideMark/>
          </w:tcPr>
          <w:p w14:paraId="120E90B2" w14:textId="5EF52363" w:rsidR="000D1845" w:rsidRPr="000D1845" w:rsidRDefault="000E6D07" w:rsidP="000D1845">
            <w:pPr>
              <w:spacing w:before="40" w:after="40" w:line="312" w:lineRule="auto"/>
              <w:contextualSpacing/>
              <w:jc w:val="center"/>
              <w:rPr>
                <w:rFonts w:eastAsia="Calibri" w:cs="Arial"/>
                <w:b/>
                <w:color w:val="171717"/>
                <w:szCs w:val="26"/>
              </w:rPr>
            </w:pPr>
            <w:r>
              <w:rPr>
                <w:rFonts w:eastAsia="Calibri" w:cs="Arial"/>
                <w:b/>
                <w:bCs/>
                <w:noProof/>
                <w:color w:val="171717"/>
                <w:szCs w:val="26"/>
              </w:rPr>
              <w:t>20</w:t>
            </w:r>
          </w:p>
        </w:tc>
        <w:tc>
          <w:tcPr>
            <w:tcW w:w="689" w:type="pct"/>
            <w:hideMark/>
          </w:tcPr>
          <w:p w14:paraId="53D1A8DF" w14:textId="1FB623E2" w:rsidR="000D1845" w:rsidRPr="000D1845" w:rsidRDefault="000E6D07" w:rsidP="000D1845">
            <w:pPr>
              <w:spacing w:before="40" w:after="40" w:line="312" w:lineRule="auto"/>
              <w:contextualSpacing/>
              <w:jc w:val="center"/>
              <w:rPr>
                <w:rFonts w:eastAsia="Calibri" w:cs="Arial"/>
                <w:b/>
                <w:color w:val="171717"/>
                <w:szCs w:val="26"/>
              </w:rPr>
            </w:pPr>
            <w:r>
              <w:rPr>
                <w:rFonts w:eastAsia="Calibri" w:cs="Arial"/>
                <w:b/>
                <w:bCs/>
                <w:noProof/>
                <w:color w:val="171717"/>
                <w:szCs w:val="26"/>
              </w:rPr>
              <w:t>20</w:t>
            </w:r>
          </w:p>
        </w:tc>
        <w:tc>
          <w:tcPr>
            <w:tcW w:w="691" w:type="pct"/>
            <w:hideMark/>
          </w:tcPr>
          <w:p w14:paraId="2D48534C" w14:textId="52E75A33" w:rsidR="000D1845" w:rsidRPr="000D1845" w:rsidRDefault="000E6D07" w:rsidP="000D1845">
            <w:pPr>
              <w:spacing w:before="40" w:after="40" w:line="312" w:lineRule="auto"/>
              <w:contextualSpacing/>
              <w:jc w:val="center"/>
              <w:rPr>
                <w:rFonts w:eastAsia="Calibri" w:cs="Arial"/>
                <w:b/>
                <w:color w:val="171717"/>
                <w:szCs w:val="26"/>
              </w:rPr>
            </w:pPr>
            <w:r>
              <w:rPr>
                <w:rFonts w:eastAsia="Calibri" w:cs="Arial"/>
                <w:b/>
                <w:bCs/>
                <w:noProof/>
                <w:color w:val="171717"/>
                <w:szCs w:val="26"/>
              </w:rPr>
              <w:t>20</w:t>
            </w:r>
          </w:p>
        </w:tc>
        <w:tc>
          <w:tcPr>
            <w:tcW w:w="697" w:type="pct"/>
            <w:hideMark/>
          </w:tcPr>
          <w:p w14:paraId="4AB04DBF" w14:textId="7E6557FC" w:rsidR="000D1845" w:rsidRPr="000D1845" w:rsidRDefault="000E6D07" w:rsidP="000D1845">
            <w:pPr>
              <w:spacing w:before="40" w:after="40" w:line="312" w:lineRule="auto"/>
              <w:contextualSpacing/>
              <w:jc w:val="center"/>
              <w:rPr>
                <w:rFonts w:eastAsia="Calibri" w:cs="Arial"/>
                <w:b/>
                <w:color w:val="171717"/>
                <w:szCs w:val="26"/>
              </w:rPr>
            </w:pPr>
            <w:r>
              <w:rPr>
                <w:rFonts w:eastAsia="Calibri" w:cs="Arial"/>
                <w:b/>
                <w:bCs/>
                <w:noProof/>
                <w:color w:val="171717"/>
                <w:szCs w:val="26"/>
              </w:rPr>
              <w:t>20</w:t>
            </w:r>
          </w:p>
        </w:tc>
      </w:tr>
    </w:tbl>
    <w:p w14:paraId="5FF1FD4B" w14:textId="77777777" w:rsidR="000D1845" w:rsidRPr="000D1845" w:rsidRDefault="000D1845" w:rsidP="000D1845">
      <w:pPr>
        <w:spacing w:before="40" w:after="40" w:line="300" w:lineRule="auto"/>
        <w:ind w:firstLine="284"/>
        <w:contextualSpacing/>
        <w:jc w:val="both"/>
        <w:rPr>
          <w:rFonts w:ascii="Times New Roman" w:eastAsia="Calibri" w:hAnsi="Times New Roman" w:cs="Arial"/>
          <w:noProof/>
          <w:color w:val="171717"/>
          <w:sz w:val="26"/>
          <w:lang w:val="vi-VN"/>
        </w:rPr>
      </w:pPr>
    </w:p>
    <w:p w14:paraId="623A553C" w14:textId="618F1C68" w:rsidR="00C86C0A" w:rsidRPr="00C86C0A" w:rsidRDefault="00C86C0A" w:rsidP="00C86C0A">
      <w:pPr>
        <w:rPr>
          <w:rFonts w:ascii="Times New Roman" w:eastAsia="Calibri" w:hAnsi="Times New Roman" w:cs="Arial"/>
          <w:noProof/>
          <w:color w:val="171717"/>
          <w:sz w:val="26"/>
          <w:lang w:val="vi-VN"/>
        </w:rPr>
      </w:pPr>
    </w:p>
    <w:p w14:paraId="5E78671F" w14:textId="4B26227D" w:rsidR="00353FAA" w:rsidRPr="00DD2260" w:rsidRDefault="00353FAA" w:rsidP="001663FF">
      <w:pPr>
        <w:rPr>
          <w:rFonts w:ascii="Times New Roman" w:hAnsi="Times New Roman" w:cs="Times New Roman"/>
          <w:b/>
          <w:bCs/>
          <w:sz w:val="26"/>
          <w:szCs w:val="26"/>
        </w:rPr>
      </w:pPr>
    </w:p>
    <w:sectPr w:rsidR="00353FAA" w:rsidRPr="00DD2260" w:rsidSect="00537E6E">
      <w:footerReference w:type="default" r:id="rId79"/>
      <w:pgSz w:w="11906" w:h="16838" w:code="9"/>
      <w:pgMar w:top="1134" w:right="1134" w:bottom="1134" w:left="1701"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20F351" w14:textId="77777777" w:rsidR="00145AE1" w:rsidRDefault="00145AE1" w:rsidP="005E2F60">
      <w:pPr>
        <w:spacing w:after="0" w:line="240" w:lineRule="auto"/>
      </w:pPr>
      <w:r>
        <w:separator/>
      </w:r>
    </w:p>
  </w:endnote>
  <w:endnote w:type="continuationSeparator" w:id="0">
    <w:p w14:paraId="3288B02B" w14:textId="77777777" w:rsidR="00145AE1" w:rsidRDefault="00145AE1" w:rsidP="005E2F60">
      <w:pPr>
        <w:spacing w:after="0" w:line="240" w:lineRule="auto"/>
      </w:pPr>
      <w:r>
        <w:continuationSeparator/>
      </w:r>
    </w:p>
  </w:endnote>
  <w:endnote w:type="continuationNotice" w:id="1">
    <w:p w14:paraId="348DBAA9" w14:textId="77777777" w:rsidR="00145AE1" w:rsidRDefault="00145A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1D5EF" w14:textId="77777777" w:rsidR="00537E6E" w:rsidRDefault="00537E6E">
    <w:pPr>
      <w:pStyle w:val="Footer"/>
      <w:jc w:val="right"/>
    </w:pPr>
  </w:p>
  <w:p w14:paraId="4BE8F64F" w14:textId="77777777" w:rsidR="00537E6E" w:rsidRDefault="00537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4593083"/>
      <w:docPartObj>
        <w:docPartGallery w:val="Page Numbers (Bottom of Page)"/>
        <w:docPartUnique/>
      </w:docPartObj>
    </w:sdtPr>
    <w:sdtEndPr>
      <w:rPr>
        <w:noProof/>
      </w:rPr>
    </w:sdtEndPr>
    <w:sdtContent>
      <w:p w14:paraId="4C2762C6" w14:textId="77777777" w:rsidR="008C3916" w:rsidRDefault="008C39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053128" w14:textId="77777777" w:rsidR="008C3916" w:rsidRDefault="008C39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B54189" w14:textId="77777777" w:rsidR="00145AE1" w:rsidRDefault="00145AE1" w:rsidP="005E2F60">
      <w:pPr>
        <w:spacing w:after="0" w:line="240" w:lineRule="auto"/>
      </w:pPr>
      <w:r>
        <w:separator/>
      </w:r>
    </w:p>
  </w:footnote>
  <w:footnote w:type="continuationSeparator" w:id="0">
    <w:p w14:paraId="0A1182B2" w14:textId="77777777" w:rsidR="00145AE1" w:rsidRDefault="00145AE1" w:rsidP="005E2F60">
      <w:pPr>
        <w:spacing w:after="0" w:line="240" w:lineRule="auto"/>
      </w:pPr>
      <w:r>
        <w:continuationSeparator/>
      </w:r>
    </w:p>
  </w:footnote>
  <w:footnote w:type="continuationNotice" w:id="1">
    <w:p w14:paraId="20F7C42B" w14:textId="77777777" w:rsidR="00145AE1" w:rsidRDefault="00145A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42CF"/>
    <w:multiLevelType w:val="hybridMultilevel"/>
    <w:tmpl w:val="A6964B12"/>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34A7D"/>
    <w:multiLevelType w:val="hybridMultilevel"/>
    <w:tmpl w:val="4F28488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A68764E"/>
    <w:multiLevelType w:val="hybridMultilevel"/>
    <w:tmpl w:val="B7BA002A"/>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7433F3"/>
    <w:multiLevelType w:val="hybridMultilevel"/>
    <w:tmpl w:val="A8D8FC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406B39"/>
    <w:multiLevelType w:val="hybridMultilevel"/>
    <w:tmpl w:val="850EF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70FE7"/>
    <w:multiLevelType w:val="hybridMultilevel"/>
    <w:tmpl w:val="A34AB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6002DD"/>
    <w:multiLevelType w:val="hybridMultilevel"/>
    <w:tmpl w:val="752EF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C1B8A"/>
    <w:multiLevelType w:val="hybridMultilevel"/>
    <w:tmpl w:val="A2A2C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A6AF7"/>
    <w:multiLevelType w:val="hybridMultilevel"/>
    <w:tmpl w:val="88220D0A"/>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8E0CF8"/>
    <w:multiLevelType w:val="hybridMultilevel"/>
    <w:tmpl w:val="5C465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35520"/>
    <w:multiLevelType w:val="hybridMultilevel"/>
    <w:tmpl w:val="1D14E3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7083BD9"/>
    <w:multiLevelType w:val="hybridMultilevel"/>
    <w:tmpl w:val="ECBA54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7111F6E"/>
    <w:multiLevelType w:val="hybridMultilevel"/>
    <w:tmpl w:val="7F8A7A02"/>
    <w:lvl w:ilvl="0" w:tplc="3F6EB974">
      <w:numFmt w:val="bullet"/>
      <w:lvlText w:val="•"/>
      <w:lvlJc w:val="left"/>
      <w:pPr>
        <w:ind w:left="1080" w:hanging="720"/>
      </w:pPr>
      <w:rPr>
        <w:rFonts w:ascii="Times New Roman" w:eastAsia="Liberation 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4F4876"/>
    <w:multiLevelType w:val="hybridMultilevel"/>
    <w:tmpl w:val="C35639D4"/>
    <w:lvl w:ilvl="0" w:tplc="0409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4" w15:restartNumberingAfterBreak="0">
    <w:nsid w:val="1ADA4977"/>
    <w:multiLevelType w:val="hybridMultilevel"/>
    <w:tmpl w:val="64489CB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1C145BBA"/>
    <w:multiLevelType w:val="hybridMultilevel"/>
    <w:tmpl w:val="878A5DCE"/>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1C4239B3"/>
    <w:multiLevelType w:val="hybridMultilevel"/>
    <w:tmpl w:val="8A186398"/>
    <w:lvl w:ilvl="0" w:tplc="9366213E">
      <w:start w:val="7"/>
      <w:numFmt w:val="bullet"/>
      <w:lvlText w:val="-"/>
      <w:lvlJc w:val="left"/>
      <w:pPr>
        <w:ind w:left="720" w:hanging="360"/>
      </w:pPr>
      <w:rPr>
        <w:rFonts w:ascii="Times New Roman" w:eastAsia="Liberation 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030D20"/>
    <w:multiLevelType w:val="hybridMultilevel"/>
    <w:tmpl w:val="92EC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5F1D58"/>
    <w:multiLevelType w:val="hybridMultilevel"/>
    <w:tmpl w:val="F49C9F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0504F7"/>
    <w:multiLevelType w:val="hybridMultilevel"/>
    <w:tmpl w:val="6C7A00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466792"/>
    <w:multiLevelType w:val="hybridMultilevel"/>
    <w:tmpl w:val="F998E23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B59328B"/>
    <w:multiLevelType w:val="hybridMultilevel"/>
    <w:tmpl w:val="91107C4E"/>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C474DC4"/>
    <w:multiLevelType w:val="hybridMultilevel"/>
    <w:tmpl w:val="35403DEE"/>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D0F6583"/>
    <w:multiLevelType w:val="hybridMultilevel"/>
    <w:tmpl w:val="49E8C8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7F13FA"/>
    <w:multiLevelType w:val="hybridMultilevel"/>
    <w:tmpl w:val="49C8DF8C"/>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F96400E"/>
    <w:multiLevelType w:val="hybridMultilevel"/>
    <w:tmpl w:val="384AB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2C1A55"/>
    <w:multiLevelType w:val="hybridMultilevel"/>
    <w:tmpl w:val="D7CEA786"/>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2664383"/>
    <w:multiLevelType w:val="hybridMultilevel"/>
    <w:tmpl w:val="63D673FA"/>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32A40AF5"/>
    <w:multiLevelType w:val="hybridMultilevel"/>
    <w:tmpl w:val="1138F4A8"/>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76149DD"/>
    <w:multiLevelType w:val="hybridMultilevel"/>
    <w:tmpl w:val="E9E2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D06982"/>
    <w:multiLevelType w:val="hybridMultilevel"/>
    <w:tmpl w:val="C7D27B62"/>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89D1F19"/>
    <w:multiLevelType w:val="hybridMultilevel"/>
    <w:tmpl w:val="92F8CED2"/>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97A4E3F"/>
    <w:multiLevelType w:val="hybridMultilevel"/>
    <w:tmpl w:val="1220B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E17C52"/>
    <w:multiLevelType w:val="hybridMultilevel"/>
    <w:tmpl w:val="A058B656"/>
    <w:lvl w:ilvl="0" w:tplc="9366213E">
      <w:start w:val="7"/>
      <w:numFmt w:val="bullet"/>
      <w:lvlText w:val="-"/>
      <w:lvlJc w:val="left"/>
      <w:pPr>
        <w:ind w:left="720" w:hanging="360"/>
      </w:pPr>
      <w:rPr>
        <w:rFonts w:ascii="Times New Roman" w:eastAsia="Liberation 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594B35"/>
    <w:multiLevelType w:val="hybridMultilevel"/>
    <w:tmpl w:val="CF4E5C54"/>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19543FA"/>
    <w:multiLevelType w:val="hybridMultilevel"/>
    <w:tmpl w:val="68E22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2E03A5"/>
    <w:multiLevelType w:val="hybridMultilevel"/>
    <w:tmpl w:val="0DCEDE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292247"/>
    <w:multiLevelType w:val="hybridMultilevel"/>
    <w:tmpl w:val="463E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64253B"/>
    <w:multiLevelType w:val="multilevel"/>
    <w:tmpl w:val="39282A2E"/>
    <w:lvl w:ilvl="0">
      <w:start w:val="1"/>
      <w:numFmt w:val="decimal"/>
      <w:pStyle w:val="Chng"/>
      <w:suff w:val="space"/>
      <w:lvlText w:val="CHƯƠNG %1:"/>
      <w:lvlJc w:val="left"/>
      <w:pPr>
        <w:ind w:left="360" w:hanging="360"/>
      </w:pPr>
      <w:rPr>
        <w:rFonts w:hint="default"/>
      </w:rPr>
    </w:lvl>
    <w:lvl w:ilvl="1">
      <w:start w:val="1"/>
      <w:numFmt w:val="decimal"/>
      <w:pStyle w:val="11"/>
      <w:suff w:val="space"/>
      <w:lvlText w:val="%1.%2."/>
      <w:lvlJc w:val="left"/>
      <w:pPr>
        <w:ind w:left="720" w:hanging="360"/>
      </w:pPr>
      <w:rPr>
        <w:rFonts w:hint="default"/>
        <w:b/>
        <w:bCs/>
      </w:rPr>
    </w:lvl>
    <w:lvl w:ilvl="2">
      <w:start w:val="1"/>
      <w:numFmt w:val="decimal"/>
      <w:pStyle w:val="111"/>
      <w:suff w:val="space"/>
      <w:lvlText w:val="%1.%2.%3."/>
      <w:lvlJc w:val="left"/>
      <w:pPr>
        <w:ind w:left="1080" w:hanging="360"/>
      </w:pPr>
      <w:rPr>
        <w:rFonts w:hint="default"/>
        <w:b/>
        <w:bCs/>
      </w:rPr>
    </w:lvl>
    <w:lvl w:ilvl="3">
      <w:start w:val="1"/>
      <w:numFmt w:val="decimal"/>
      <w:pStyle w:val="1111"/>
      <w:suff w:val="space"/>
      <w:lvlText w:val="%1.%2.%3.%4."/>
      <w:lvlJc w:val="left"/>
      <w:pPr>
        <w:ind w:left="1440" w:hanging="360"/>
      </w:pPr>
      <w:rPr>
        <w:b/>
        <w:b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4F6820C2"/>
    <w:multiLevelType w:val="hybridMultilevel"/>
    <w:tmpl w:val="D42883C2"/>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FE5405F"/>
    <w:multiLevelType w:val="hybridMultilevel"/>
    <w:tmpl w:val="FE94044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521E07CE"/>
    <w:multiLevelType w:val="hybridMultilevel"/>
    <w:tmpl w:val="405C93D2"/>
    <w:lvl w:ilvl="0" w:tplc="3F6EB974">
      <w:numFmt w:val="bullet"/>
      <w:lvlText w:val="•"/>
      <w:lvlJc w:val="left"/>
      <w:pPr>
        <w:ind w:left="1080" w:hanging="720"/>
      </w:pPr>
      <w:rPr>
        <w:rFonts w:ascii="Times New Roman" w:eastAsia="Liberation 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304573"/>
    <w:multiLevelType w:val="hybridMultilevel"/>
    <w:tmpl w:val="DDD856E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542732A8"/>
    <w:multiLevelType w:val="hybridMultilevel"/>
    <w:tmpl w:val="7D24616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4907045"/>
    <w:multiLevelType w:val="hybridMultilevel"/>
    <w:tmpl w:val="4BC681B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7255F07"/>
    <w:multiLevelType w:val="hybridMultilevel"/>
    <w:tmpl w:val="991AE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131F76"/>
    <w:multiLevelType w:val="hybridMultilevel"/>
    <w:tmpl w:val="398C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F44A65"/>
    <w:multiLevelType w:val="hybridMultilevel"/>
    <w:tmpl w:val="87622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835CC5"/>
    <w:multiLevelType w:val="hybridMultilevel"/>
    <w:tmpl w:val="691E0476"/>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78946DC"/>
    <w:multiLevelType w:val="hybridMultilevel"/>
    <w:tmpl w:val="5086A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A092D99"/>
    <w:multiLevelType w:val="hybridMultilevel"/>
    <w:tmpl w:val="8DF6AA06"/>
    <w:lvl w:ilvl="0" w:tplc="3FE243CA">
      <w:start w:val="4"/>
      <w:numFmt w:val="bullet"/>
      <w:pStyle w:val="NormalWeb"/>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B9C0C79"/>
    <w:multiLevelType w:val="hybridMultilevel"/>
    <w:tmpl w:val="751AE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A71F86"/>
    <w:multiLevelType w:val="hybridMultilevel"/>
    <w:tmpl w:val="9C2A7DB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214413E"/>
    <w:multiLevelType w:val="hybridMultilevel"/>
    <w:tmpl w:val="343C6128"/>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35009FF"/>
    <w:multiLevelType w:val="hybridMultilevel"/>
    <w:tmpl w:val="5E30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3E2767"/>
    <w:multiLevelType w:val="hybridMultilevel"/>
    <w:tmpl w:val="C644C34C"/>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59E03AA"/>
    <w:multiLevelType w:val="hybridMultilevel"/>
    <w:tmpl w:val="88AC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BA268E"/>
    <w:multiLevelType w:val="hybridMultilevel"/>
    <w:tmpl w:val="85E06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2A7A0F"/>
    <w:multiLevelType w:val="hybridMultilevel"/>
    <w:tmpl w:val="DBF4D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A95E8C"/>
    <w:multiLevelType w:val="hybridMultilevel"/>
    <w:tmpl w:val="CF8A7D96"/>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BAD73A1"/>
    <w:multiLevelType w:val="hybridMultilevel"/>
    <w:tmpl w:val="7390C768"/>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EA5579E"/>
    <w:multiLevelType w:val="hybridMultilevel"/>
    <w:tmpl w:val="49189F4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2" w15:restartNumberingAfterBreak="0">
    <w:nsid w:val="7F123126"/>
    <w:multiLevelType w:val="hybridMultilevel"/>
    <w:tmpl w:val="88BE5E24"/>
    <w:lvl w:ilvl="0" w:tplc="3F6EB974">
      <w:numFmt w:val="bullet"/>
      <w:lvlText w:val="•"/>
      <w:lvlJc w:val="left"/>
      <w:pPr>
        <w:ind w:left="1440" w:hanging="720"/>
      </w:pPr>
      <w:rPr>
        <w:rFonts w:ascii="Times New Roman" w:eastAsia="Liberation Serif"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19762810">
    <w:abstractNumId w:val="55"/>
  </w:num>
  <w:num w:numId="2" w16cid:durableId="602803624">
    <w:abstractNumId w:val="2"/>
  </w:num>
  <w:num w:numId="3" w16cid:durableId="681014630">
    <w:abstractNumId w:val="24"/>
  </w:num>
  <w:num w:numId="4" w16cid:durableId="1056703347">
    <w:abstractNumId w:val="59"/>
  </w:num>
  <w:num w:numId="5" w16cid:durableId="1660618419">
    <w:abstractNumId w:val="34"/>
  </w:num>
  <w:num w:numId="6" w16cid:durableId="1717049781">
    <w:abstractNumId w:val="53"/>
  </w:num>
  <w:num w:numId="7" w16cid:durableId="1731927990">
    <w:abstractNumId w:val="28"/>
  </w:num>
  <w:num w:numId="8" w16cid:durableId="1069109547">
    <w:abstractNumId w:val="30"/>
  </w:num>
  <w:num w:numId="9" w16cid:durableId="63526203">
    <w:abstractNumId w:val="0"/>
  </w:num>
  <w:num w:numId="10" w16cid:durableId="2053383196">
    <w:abstractNumId w:val="60"/>
  </w:num>
  <w:num w:numId="11" w16cid:durableId="1068919766">
    <w:abstractNumId w:val="39"/>
  </w:num>
  <w:num w:numId="12" w16cid:durableId="1236427551">
    <w:abstractNumId w:val="48"/>
  </w:num>
  <w:num w:numId="13" w16cid:durableId="1605573744">
    <w:abstractNumId w:val="26"/>
  </w:num>
  <w:num w:numId="14" w16cid:durableId="31158193">
    <w:abstractNumId w:val="22"/>
  </w:num>
  <w:num w:numId="15" w16cid:durableId="1643150325">
    <w:abstractNumId w:val="21"/>
  </w:num>
  <w:num w:numId="16" w16cid:durableId="987712493">
    <w:abstractNumId w:val="8"/>
  </w:num>
  <w:num w:numId="17" w16cid:durableId="254629874">
    <w:abstractNumId w:val="12"/>
  </w:num>
  <w:num w:numId="18" w16cid:durableId="1015615513">
    <w:abstractNumId w:val="41"/>
  </w:num>
  <w:num w:numId="19" w16cid:durableId="454494629">
    <w:abstractNumId w:val="43"/>
  </w:num>
  <w:num w:numId="20" w16cid:durableId="890389404">
    <w:abstractNumId w:val="62"/>
  </w:num>
  <w:num w:numId="21" w16cid:durableId="898201185">
    <w:abstractNumId w:val="31"/>
  </w:num>
  <w:num w:numId="22" w16cid:durableId="1731229761">
    <w:abstractNumId w:val="9"/>
  </w:num>
  <w:num w:numId="23" w16cid:durableId="339699471">
    <w:abstractNumId w:val="20"/>
  </w:num>
  <w:num w:numId="24" w16cid:durableId="429011438">
    <w:abstractNumId w:val="61"/>
  </w:num>
  <w:num w:numId="25" w16cid:durableId="1908295847">
    <w:abstractNumId w:val="49"/>
  </w:num>
  <w:num w:numId="26" w16cid:durableId="180703552">
    <w:abstractNumId w:val="36"/>
  </w:num>
  <w:num w:numId="27" w16cid:durableId="1909417874">
    <w:abstractNumId w:val="10"/>
  </w:num>
  <w:num w:numId="28" w16cid:durableId="555701820">
    <w:abstractNumId w:val="7"/>
  </w:num>
  <w:num w:numId="29" w16cid:durableId="1194804914">
    <w:abstractNumId w:val="42"/>
  </w:num>
  <w:num w:numId="30" w16cid:durableId="232201535">
    <w:abstractNumId w:val="14"/>
  </w:num>
  <w:num w:numId="31" w16cid:durableId="1780026959">
    <w:abstractNumId w:val="4"/>
  </w:num>
  <w:num w:numId="32" w16cid:durableId="1024818657">
    <w:abstractNumId w:val="54"/>
  </w:num>
  <w:num w:numId="33" w16cid:durableId="1801728623">
    <w:abstractNumId w:val="1"/>
  </w:num>
  <w:num w:numId="34" w16cid:durableId="1735810098">
    <w:abstractNumId w:val="44"/>
  </w:num>
  <w:num w:numId="35" w16cid:durableId="1006791158">
    <w:abstractNumId w:val="35"/>
  </w:num>
  <w:num w:numId="36" w16cid:durableId="43257424">
    <w:abstractNumId w:val="40"/>
  </w:num>
  <w:num w:numId="37" w16cid:durableId="415126619">
    <w:abstractNumId w:val="13"/>
  </w:num>
  <w:num w:numId="38" w16cid:durableId="1601523879">
    <w:abstractNumId w:val="46"/>
  </w:num>
  <w:num w:numId="39" w16cid:durableId="1213692559">
    <w:abstractNumId w:val="6"/>
  </w:num>
  <w:num w:numId="40" w16cid:durableId="423458174">
    <w:abstractNumId w:val="27"/>
  </w:num>
  <w:num w:numId="41" w16cid:durableId="421026292">
    <w:abstractNumId w:val="32"/>
  </w:num>
  <w:num w:numId="42" w16cid:durableId="1449469480">
    <w:abstractNumId w:val="57"/>
  </w:num>
  <w:num w:numId="43" w16cid:durableId="2075279783">
    <w:abstractNumId w:val="45"/>
  </w:num>
  <w:num w:numId="44" w16cid:durableId="697242302">
    <w:abstractNumId w:val="25"/>
  </w:num>
  <w:num w:numId="45" w16cid:durableId="1904755585">
    <w:abstractNumId w:val="51"/>
  </w:num>
  <w:num w:numId="46" w16cid:durableId="1581795221">
    <w:abstractNumId w:val="47"/>
  </w:num>
  <w:num w:numId="47" w16cid:durableId="821046435">
    <w:abstractNumId w:val="29"/>
  </w:num>
  <w:num w:numId="48" w16cid:durableId="1031997443">
    <w:abstractNumId w:val="3"/>
  </w:num>
  <w:num w:numId="49" w16cid:durableId="759839029">
    <w:abstractNumId w:val="11"/>
  </w:num>
  <w:num w:numId="50" w16cid:durableId="224997633">
    <w:abstractNumId w:val="17"/>
  </w:num>
  <w:num w:numId="51" w16cid:durableId="820076817">
    <w:abstractNumId w:val="5"/>
  </w:num>
  <w:num w:numId="52" w16cid:durableId="967970629">
    <w:abstractNumId w:val="56"/>
  </w:num>
  <w:num w:numId="53" w16cid:durableId="1151479533">
    <w:abstractNumId w:val="58"/>
  </w:num>
  <w:num w:numId="54" w16cid:durableId="1439257989">
    <w:abstractNumId w:val="19"/>
  </w:num>
  <w:num w:numId="55" w16cid:durableId="535696252">
    <w:abstractNumId w:val="23"/>
  </w:num>
  <w:num w:numId="56" w16cid:durableId="346447798">
    <w:abstractNumId w:val="18"/>
  </w:num>
  <w:num w:numId="57" w16cid:durableId="1114255728">
    <w:abstractNumId w:val="38"/>
  </w:num>
  <w:num w:numId="58" w16cid:durableId="1691184037">
    <w:abstractNumId w:val="50"/>
  </w:num>
  <w:num w:numId="59" w16cid:durableId="1449854944">
    <w:abstractNumId w:val="33"/>
  </w:num>
  <w:num w:numId="60" w16cid:durableId="1366633435">
    <w:abstractNumId w:val="16"/>
  </w:num>
  <w:num w:numId="61" w16cid:durableId="2107533257">
    <w:abstractNumId w:val="52"/>
  </w:num>
  <w:num w:numId="62" w16cid:durableId="1794790219">
    <w:abstractNumId w:val="15"/>
  </w:num>
  <w:num w:numId="63" w16cid:durableId="1837304770">
    <w:abstractNumId w:val="37"/>
  </w:num>
  <w:num w:numId="64" w16cid:durableId="122776097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4543883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2AC"/>
    <w:rsid w:val="00000116"/>
    <w:rsid w:val="000005FA"/>
    <w:rsid w:val="00000921"/>
    <w:rsid w:val="00000ABA"/>
    <w:rsid w:val="00001DFC"/>
    <w:rsid w:val="00002285"/>
    <w:rsid w:val="00003173"/>
    <w:rsid w:val="00003324"/>
    <w:rsid w:val="000039C5"/>
    <w:rsid w:val="00004B88"/>
    <w:rsid w:val="00013C3E"/>
    <w:rsid w:val="00015245"/>
    <w:rsid w:val="00016313"/>
    <w:rsid w:val="00020312"/>
    <w:rsid w:val="0002127F"/>
    <w:rsid w:val="000227D8"/>
    <w:rsid w:val="00024971"/>
    <w:rsid w:val="00024E72"/>
    <w:rsid w:val="00027326"/>
    <w:rsid w:val="000328F5"/>
    <w:rsid w:val="00033C01"/>
    <w:rsid w:val="00034211"/>
    <w:rsid w:val="00034383"/>
    <w:rsid w:val="000349CC"/>
    <w:rsid w:val="0003581E"/>
    <w:rsid w:val="00035BB5"/>
    <w:rsid w:val="00035E14"/>
    <w:rsid w:val="0003621A"/>
    <w:rsid w:val="0003770D"/>
    <w:rsid w:val="000401CA"/>
    <w:rsid w:val="000414C3"/>
    <w:rsid w:val="00041F64"/>
    <w:rsid w:val="00042C06"/>
    <w:rsid w:val="00044489"/>
    <w:rsid w:val="00044832"/>
    <w:rsid w:val="00046F3E"/>
    <w:rsid w:val="00047B7C"/>
    <w:rsid w:val="00047FBD"/>
    <w:rsid w:val="00050047"/>
    <w:rsid w:val="000508BF"/>
    <w:rsid w:val="00056FCA"/>
    <w:rsid w:val="000606CD"/>
    <w:rsid w:val="00060A6D"/>
    <w:rsid w:val="00063D8F"/>
    <w:rsid w:val="0006498A"/>
    <w:rsid w:val="000654F8"/>
    <w:rsid w:val="000660BB"/>
    <w:rsid w:val="000663D4"/>
    <w:rsid w:val="00066E47"/>
    <w:rsid w:val="00067136"/>
    <w:rsid w:val="00070F34"/>
    <w:rsid w:val="0007115E"/>
    <w:rsid w:val="000712BF"/>
    <w:rsid w:val="000720BB"/>
    <w:rsid w:val="00072D84"/>
    <w:rsid w:val="000732DB"/>
    <w:rsid w:val="000734ED"/>
    <w:rsid w:val="00074211"/>
    <w:rsid w:val="00074D7A"/>
    <w:rsid w:val="0007567F"/>
    <w:rsid w:val="00080DB5"/>
    <w:rsid w:val="000819DB"/>
    <w:rsid w:val="00083072"/>
    <w:rsid w:val="0008442F"/>
    <w:rsid w:val="000851E1"/>
    <w:rsid w:val="00087EC3"/>
    <w:rsid w:val="000909A9"/>
    <w:rsid w:val="00090D15"/>
    <w:rsid w:val="0009175F"/>
    <w:rsid w:val="00092ED4"/>
    <w:rsid w:val="000944CB"/>
    <w:rsid w:val="00094DD3"/>
    <w:rsid w:val="00095A41"/>
    <w:rsid w:val="00097C2C"/>
    <w:rsid w:val="000A01DC"/>
    <w:rsid w:val="000A0C53"/>
    <w:rsid w:val="000A130B"/>
    <w:rsid w:val="000A21A6"/>
    <w:rsid w:val="000A4F5B"/>
    <w:rsid w:val="000B0DD9"/>
    <w:rsid w:val="000B4184"/>
    <w:rsid w:val="000B496A"/>
    <w:rsid w:val="000B758B"/>
    <w:rsid w:val="000C039C"/>
    <w:rsid w:val="000C3A08"/>
    <w:rsid w:val="000C5267"/>
    <w:rsid w:val="000C66C4"/>
    <w:rsid w:val="000C7042"/>
    <w:rsid w:val="000C740F"/>
    <w:rsid w:val="000D01E5"/>
    <w:rsid w:val="000D1845"/>
    <w:rsid w:val="000D1E35"/>
    <w:rsid w:val="000D34FC"/>
    <w:rsid w:val="000D3FC4"/>
    <w:rsid w:val="000D4277"/>
    <w:rsid w:val="000D6800"/>
    <w:rsid w:val="000D6A75"/>
    <w:rsid w:val="000D7A95"/>
    <w:rsid w:val="000D7F7D"/>
    <w:rsid w:val="000E16BC"/>
    <w:rsid w:val="000E17B2"/>
    <w:rsid w:val="000E1BB5"/>
    <w:rsid w:val="000E1C40"/>
    <w:rsid w:val="000E2C89"/>
    <w:rsid w:val="000E3521"/>
    <w:rsid w:val="000E3F4E"/>
    <w:rsid w:val="000E4389"/>
    <w:rsid w:val="000E62C3"/>
    <w:rsid w:val="000E6D07"/>
    <w:rsid w:val="000E7123"/>
    <w:rsid w:val="000E7F06"/>
    <w:rsid w:val="000F4A96"/>
    <w:rsid w:val="000F5FC9"/>
    <w:rsid w:val="000F6914"/>
    <w:rsid w:val="000F70D8"/>
    <w:rsid w:val="00102B9A"/>
    <w:rsid w:val="00103223"/>
    <w:rsid w:val="00103D36"/>
    <w:rsid w:val="00103F36"/>
    <w:rsid w:val="00104A17"/>
    <w:rsid w:val="001050B9"/>
    <w:rsid w:val="00106BD8"/>
    <w:rsid w:val="00106F84"/>
    <w:rsid w:val="001105B6"/>
    <w:rsid w:val="00110EB1"/>
    <w:rsid w:val="00112C94"/>
    <w:rsid w:val="001137A6"/>
    <w:rsid w:val="00120641"/>
    <w:rsid w:val="00124114"/>
    <w:rsid w:val="0012554F"/>
    <w:rsid w:val="00127B2A"/>
    <w:rsid w:val="00130314"/>
    <w:rsid w:val="001335EB"/>
    <w:rsid w:val="001338F2"/>
    <w:rsid w:val="00134C48"/>
    <w:rsid w:val="001350EE"/>
    <w:rsid w:val="0013672B"/>
    <w:rsid w:val="0014123B"/>
    <w:rsid w:val="0014136A"/>
    <w:rsid w:val="001420E9"/>
    <w:rsid w:val="00143E1F"/>
    <w:rsid w:val="00144120"/>
    <w:rsid w:val="00144E19"/>
    <w:rsid w:val="001456F4"/>
    <w:rsid w:val="00145AE1"/>
    <w:rsid w:val="00151C5C"/>
    <w:rsid w:val="00156126"/>
    <w:rsid w:val="00156508"/>
    <w:rsid w:val="00156C82"/>
    <w:rsid w:val="001624C5"/>
    <w:rsid w:val="001663FF"/>
    <w:rsid w:val="00166705"/>
    <w:rsid w:val="0016742B"/>
    <w:rsid w:val="00167625"/>
    <w:rsid w:val="00171775"/>
    <w:rsid w:val="00171D32"/>
    <w:rsid w:val="00172395"/>
    <w:rsid w:val="001723DD"/>
    <w:rsid w:val="001754CD"/>
    <w:rsid w:val="00176C69"/>
    <w:rsid w:val="00177D80"/>
    <w:rsid w:val="00177D82"/>
    <w:rsid w:val="00180336"/>
    <w:rsid w:val="001804C4"/>
    <w:rsid w:val="001806E2"/>
    <w:rsid w:val="00181084"/>
    <w:rsid w:val="00181102"/>
    <w:rsid w:val="00181A9E"/>
    <w:rsid w:val="0018225C"/>
    <w:rsid w:val="00185363"/>
    <w:rsid w:val="00187970"/>
    <w:rsid w:val="00187B4A"/>
    <w:rsid w:val="0019056B"/>
    <w:rsid w:val="00191581"/>
    <w:rsid w:val="0019221D"/>
    <w:rsid w:val="0019221F"/>
    <w:rsid w:val="001963EC"/>
    <w:rsid w:val="001977AE"/>
    <w:rsid w:val="00197F3B"/>
    <w:rsid w:val="001A13E6"/>
    <w:rsid w:val="001A14A1"/>
    <w:rsid w:val="001A1DC0"/>
    <w:rsid w:val="001A2181"/>
    <w:rsid w:val="001A4BB1"/>
    <w:rsid w:val="001A5120"/>
    <w:rsid w:val="001A6D1A"/>
    <w:rsid w:val="001A75CA"/>
    <w:rsid w:val="001A7F06"/>
    <w:rsid w:val="001A7F9E"/>
    <w:rsid w:val="001B0AA9"/>
    <w:rsid w:val="001B12E0"/>
    <w:rsid w:val="001B2509"/>
    <w:rsid w:val="001B3B2F"/>
    <w:rsid w:val="001B7831"/>
    <w:rsid w:val="001C09D2"/>
    <w:rsid w:val="001C2765"/>
    <w:rsid w:val="001C3B7C"/>
    <w:rsid w:val="001C5F53"/>
    <w:rsid w:val="001C5F6F"/>
    <w:rsid w:val="001D1D68"/>
    <w:rsid w:val="001D30A6"/>
    <w:rsid w:val="001D33AA"/>
    <w:rsid w:val="001D41A2"/>
    <w:rsid w:val="001D58AA"/>
    <w:rsid w:val="001E0BCC"/>
    <w:rsid w:val="001E0CCC"/>
    <w:rsid w:val="001E1F74"/>
    <w:rsid w:val="001E2B7A"/>
    <w:rsid w:val="001E3C74"/>
    <w:rsid w:val="001E41F8"/>
    <w:rsid w:val="001E42E4"/>
    <w:rsid w:val="001E4DF5"/>
    <w:rsid w:val="001E5C80"/>
    <w:rsid w:val="001E740D"/>
    <w:rsid w:val="001F0727"/>
    <w:rsid w:val="001F3121"/>
    <w:rsid w:val="001F3534"/>
    <w:rsid w:val="001F3839"/>
    <w:rsid w:val="001F655E"/>
    <w:rsid w:val="002001D8"/>
    <w:rsid w:val="0020224C"/>
    <w:rsid w:val="00202B4A"/>
    <w:rsid w:val="00203A2B"/>
    <w:rsid w:val="00204307"/>
    <w:rsid w:val="0020467A"/>
    <w:rsid w:val="00206E10"/>
    <w:rsid w:val="00206E80"/>
    <w:rsid w:val="00207BC1"/>
    <w:rsid w:val="002114B9"/>
    <w:rsid w:val="00211E79"/>
    <w:rsid w:val="00212C3D"/>
    <w:rsid w:val="002146C3"/>
    <w:rsid w:val="002209DD"/>
    <w:rsid w:val="0022168D"/>
    <w:rsid w:val="00223902"/>
    <w:rsid w:val="0022435A"/>
    <w:rsid w:val="00225451"/>
    <w:rsid w:val="00227348"/>
    <w:rsid w:val="0023068F"/>
    <w:rsid w:val="00231F79"/>
    <w:rsid w:val="00233EE6"/>
    <w:rsid w:val="00233FE1"/>
    <w:rsid w:val="0023645B"/>
    <w:rsid w:val="0023645F"/>
    <w:rsid w:val="00237CB2"/>
    <w:rsid w:val="00240AAE"/>
    <w:rsid w:val="00241C7E"/>
    <w:rsid w:val="00242E24"/>
    <w:rsid w:val="002449F3"/>
    <w:rsid w:val="00245CD9"/>
    <w:rsid w:val="002507C2"/>
    <w:rsid w:val="0025094B"/>
    <w:rsid w:val="00250E2D"/>
    <w:rsid w:val="002522E4"/>
    <w:rsid w:val="00252EE0"/>
    <w:rsid w:val="002532F1"/>
    <w:rsid w:val="00253436"/>
    <w:rsid w:val="002542D1"/>
    <w:rsid w:val="00254E07"/>
    <w:rsid w:val="00255709"/>
    <w:rsid w:val="002562FB"/>
    <w:rsid w:val="0025684D"/>
    <w:rsid w:val="002569CF"/>
    <w:rsid w:val="00260268"/>
    <w:rsid w:val="0026165B"/>
    <w:rsid w:val="00261AAF"/>
    <w:rsid w:val="00262A96"/>
    <w:rsid w:val="0026346E"/>
    <w:rsid w:val="00264632"/>
    <w:rsid w:val="00265E7F"/>
    <w:rsid w:val="002724DC"/>
    <w:rsid w:val="00273216"/>
    <w:rsid w:val="00273B87"/>
    <w:rsid w:val="002751DE"/>
    <w:rsid w:val="00276522"/>
    <w:rsid w:val="00276E1A"/>
    <w:rsid w:val="0027763D"/>
    <w:rsid w:val="00277B71"/>
    <w:rsid w:val="00280026"/>
    <w:rsid w:val="00280149"/>
    <w:rsid w:val="00280631"/>
    <w:rsid w:val="0028239A"/>
    <w:rsid w:val="00282768"/>
    <w:rsid w:val="00282E4C"/>
    <w:rsid w:val="00283916"/>
    <w:rsid w:val="002848A8"/>
    <w:rsid w:val="00286109"/>
    <w:rsid w:val="00286727"/>
    <w:rsid w:val="00287C7C"/>
    <w:rsid w:val="00291989"/>
    <w:rsid w:val="00291D19"/>
    <w:rsid w:val="002947B9"/>
    <w:rsid w:val="00294CF2"/>
    <w:rsid w:val="0029769E"/>
    <w:rsid w:val="00297BDC"/>
    <w:rsid w:val="002A0375"/>
    <w:rsid w:val="002A376A"/>
    <w:rsid w:val="002A4350"/>
    <w:rsid w:val="002A4572"/>
    <w:rsid w:val="002A49C1"/>
    <w:rsid w:val="002A7E9C"/>
    <w:rsid w:val="002B25C5"/>
    <w:rsid w:val="002B3530"/>
    <w:rsid w:val="002B3DE6"/>
    <w:rsid w:val="002B603F"/>
    <w:rsid w:val="002C06CD"/>
    <w:rsid w:val="002C0E19"/>
    <w:rsid w:val="002C121E"/>
    <w:rsid w:val="002C5E57"/>
    <w:rsid w:val="002C634E"/>
    <w:rsid w:val="002C7C7A"/>
    <w:rsid w:val="002D0783"/>
    <w:rsid w:val="002D2055"/>
    <w:rsid w:val="002D6382"/>
    <w:rsid w:val="002D6BA2"/>
    <w:rsid w:val="002D7504"/>
    <w:rsid w:val="002E0335"/>
    <w:rsid w:val="002E666F"/>
    <w:rsid w:val="002E771A"/>
    <w:rsid w:val="002F0CDB"/>
    <w:rsid w:val="002F1CAE"/>
    <w:rsid w:val="002F3E6B"/>
    <w:rsid w:val="002F4AFC"/>
    <w:rsid w:val="002F4FAB"/>
    <w:rsid w:val="002F540E"/>
    <w:rsid w:val="002F6F8B"/>
    <w:rsid w:val="002F6FC3"/>
    <w:rsid w:val="002F725D"/>
    <w:rsid w:val="00300CCD"/>
    <w:rsid w:val="00301CF8"/>
    <w:rsid w:val="00302A29"/>
    <w:rsid w:val="00304A29"/>
    <w:rsid w:val="00305338"/>
    <w:rsid w:val="003062F8"/>
    <w:rsid w:val="00307E0B"/>
    <w:rsid w:val="00312116"/>
    <w:rsid w:val="0031214C"/>
    <w:rsid w:val="00313644"/>
    <w:rsid w:val="003156F2"/>
    <w:rsid w:val="003159B4"/>
    <w:rsid w:val="00320E45"/>
    <w:rsid w:val="003215F1"/>
    <w:rsid w:val="00324F04"/>
    <w:rsid w:val="00326684"/>
    <w:rsid w:val="0033017D"/>
    <w:rsid w:val="0033160E"/>
    <w:rsid w:val="0033163B"/>
    <w:rsid w:val="003317E8"/>
    <w:rsid w:val="00331BDC"/>
    <w:rsid w:val="00333B63"/>
    <w:rsid w:val="00333E0D"/>
    <w:rsid w:val="00334786"/>
    <w:rsid w:val="0033679C"/>
    <w:rsid w:val="0034070A"/>
    <w:rsid w:val="00343EF1"/>
    <w:rsid w:val="00344781"/>
    <w:rsid w:val="0034719F"/>
    <w:rsid w:val="0034738F"/>
    <w:rsid w:val="00347910"/>
    <w:rsid w:val="0035017F"/>
    <w:rsid w:val="00352AF6"/>
    <w:rsid w:val="00353B0A"/>
    <w:rsid w:val="00353FAA"/>
    <w:rsid w:val="00354DAE"/>
    <w:rsid w:val="0035531E"/>
    <w:rsid w:val="00355DF8"/>
    <w:rsid w:val="00355F55"/>
    <w:rsid w:val="00357E5C"/>
    <w:rsid w:val="003604ED"/>
    <w:rsid w:val="0036230D"/>
    <w:rsid w:val="0036231E"/>
    <w:rsid w:val="003623FA"/>
    <w:rsid w:val="00364C4D"/>
    <w:rsid w:val="00365475"/>
    <w:rsid w:val="00365D7A"/>
    <w:rsid w:val="0036601D"/>
    <w:rsid w:val="00366690"/>
    <w:rsid w:val="003671A3"/>
    <w:rsid w:val="003703B7"/>
    <w:rsid w:val="00370800"/>
    <w:rsid w:val="00370FF1"/>
    <w:rsid w:val="00371F61"/>
    <w:rsid w:val="0037217C"/>
    <w:rsid w:val="0037343B"/>
    <w:rsid w:val="00375367"/>
    <w:rsid w:val="00375FA9"/>
    <w:rsid w:val="00376E40"/>
    <w:rsid w:val="003806E9"/>
    <w:rsid w:val="00382105"/>
    <w:rsid w:val="003823DA"/>
    <w:rsid w:val="003832A0"/>
    <w:rsid w:val="00387443"/>
    <w:rsid w:val="003876B9"/>
    <w:rsid w:val="00390072"/>
    <w:rsid w:val="00392FDC"/>
    <w:rsid w:val="0039365E"/>
    <w:rsid w:val="0039387C"/>
    <w:rsid w:val="003943D4"/>
    <w:rsid w:val="003955BF"/>
    <w:rsid w:val="003956AF"/>
    <w:rsid w:val="00395F40"/>
    <w:rsid w:val="003978EE"/>
    <w:rsid w:val="003A1FED"/>
    <w:rsid w:val="003A293B"/>
    <w:rsid w:val="003A2D7A"/>
    <w:rsid w:val="003A3A02"/>
    <w:rsid w:val="003A4274"/>
    <w:rsid w:val="003A44C9"/>
    <w:rsid w:val="003A63BC"/>
    <w:rsid w:val="003A72D8"/>
    <w:rsid w:val="003B15B5"/>
    <w:rsid w:val="003B2137"/>
    <w:rsid w:val="003B32F3"/>
    <w:rsid w:val="003B6E9D"/>
    <w:rsid w:val="003B7BC6"/>
    <w:rsid w:val="003C0974"/>
    <w:rsid w:val="003C1241"/>
    <w:rsid w:val="003C1C95"/>
    <w:rsid w:val="003C5244"/>
    <w:rsid w:val="003C6037"/>
    <w:rsid w:val="003C6499"/>
    <w:rsid w:val="003C64BC"/>
    <w:rsid w:val="003C6906"/>
    <w:rsid w:val="003D05CD"/>
    <w:rsid w:val="003D0C64"/>
    <w:rsid w:val="003D2CE3"/>
    <w:rsid w:val="003D3517"/>
    <w:rsid w:val="003D4054"/>
    <w:rsid w:val="003D4CEB"/>
    <w:rsid w:val="003D558F"/>
    <w:rsid w:val="003E1301"/>
    <w:rsid w:val="003E19A0"/>
    <w:rsid w:val="003E3AFB"/>
    <w:rsid w:val="003E4C3D"/>
    <w:rsid w:val="003E733A"/>
    <w:rsid w:val="003E7948"/>
    <w:rsid w:val="003F023C"/>
    <w:rsid w:val="003F4301"/>
    <w:rsid w:val="003F49EA"/>
    <w:rsid w:val="003F51CC"/>
    <w:rsid w:val="003F5DC0"/>
    <w:rsid w:val="003F6DD2"/>
    <w:rsid w:val="004006C5"/>
    <w:rsid w:val="00401331"/>
    <w:rsid w:val="00402D1C"/>
    <w:rsid w:val="00402F1A"/>
    <w:rsid w:val="004032CD"/>
    <w:rsid w:val="004064AC"/>
    <w:rsid w:val="004064BE"/>
    <w:rsid w:val="004068CD"/>
    <w:rsid w:val="00407EC3"/>
    <w:rsid w:val="00410BEE"/>
    <w:rsid w:val="00411069"/>
    <w:rsid w:val="00413815"/>
    <w:rsid w:val="00413912"/>
    <w:rsid w:val="00413F44"/>
    <w:rsid w:val="00415586"/>
    <w:rsid w:val="004158E6"/>
    <w:rsid w:val="0041723D"/>
    <w:rsid w:val="00417ACF"/>
    <w:rsid w:val="00420040"/>
    <w:rsid w:val="00420892"/>
    <w:rsid w:val="00420BFC"/>
    <w:rsid w:val="00421DF2"/>
    <w:rsid w:val="00421ED8"/>
    <w:rsid w:val="00422785"/>
    <w:rsid w:val="00430DF0"/>
    <w:rsid w:val="00434074"/>
    <w:rsid w:val="004358AA"/>
    <w:rsid w:val="00435947"/>
    <w:rsid w:val="004366E8"/>
    <w:rsid w:val="004369EF"/>
    <w:rsid w:val="00436DB5"/>
    <w:rsid w:val="00436F28"/>
    <w:rsid w:val="00437363"/>
    <w:rsid w:val="00441161"/>
    <w:rsid w:val="004426A3"/>
    <w:rsid w:val="00443284"/>
    <w:rsid w:val="004439C3"/>
    <w:rsid w:val="00445921"/>
    <w:rsid w:val="00446B39"/>
    <w:rsid w:val="00450E50"/>
    <w:rsid w:val="00450E79"/>
    <w:rsid w:val="00451036"/>
    <w:rsid w:val="00452BC4"/>
    <w:rsid w:val="0045331F"/>
    <w:rsid w:val="00454220"/>
    <w:rsid w:val="004564B6"/>
    <w:rsid w:val="00460CF3"/>
    <w:rsid w:val="00464180"/>
    <w:rsid w:val="0046474E"/>
    <w:rsid w:val="00465078"/>
    <w:rsid w:val="004661CA"/>
    <w:rsid w:val="0046720D"/>
    <w:rsid w:val="0046764E"/>
    <w:rsid w:val="00467BA0"/>
    <w:rsid w:val="00467EA6"/>
    <w:rsid w:val="004706F3"/>
    <w:rsid w:val="00471A72"/>
    <w:rsid w:val="00471E0C"/>
    <w:rsid w:val="00473AD2"/>
    <w:rsid w:val="0047420D"/>
    <w:rsid w:val="00475031"/>
    <w:rsid w:val="00475630"/>
    <w:rsid w:val="00475A20"/>
    <w:rsid w:val="00475A96"/>
    <w:rsid w:val="00477BAB"/>
    <w:rsid w:val="00480042"/>
    <w:rsid w:val="00480368"/>
    <w:rsid w:val="0048230C"/>
    <w:rsid w:val="00483921"/>
    <w:rsid w:val="00483EFF"/>
    <w:rsid w:val="0048596A"/>
    <w:rsid w:val="00486599"/>
    <w:rsid w:val="00487096"/>
    <w:rsid w:val="004877EE"/>
    <w:rsid w:val="00490010"/>
    <w:rsid w:val="004903B5"/>
    <w:rsid w:val="004910D2"/>
    <w:rsid w:val="00493412"/>
    <w:rsid w:val="0049379A"/>
    <w:rsid w:val="00493ED8"/>
    <w:rsid w:val="00493F8D"/>
    <w:rsid w:val="00494C15"/>
    <w:rsid w:val="00495466"/>
    <w:rsid w:val="004A1FD3"/>
    <w:rsid w:val="004A21D0"/>
    <w:rsid w:val="004A2D72"/>
    <w:rsid w:val="004A2E8C"/>
    <w:rsid w:val="004A3BCC"/>
    <w:rsid w:val="004A4343"/>
    <w:rsid w:val="004A4502"/>
    <w:rsid w:val="004A62EC"/>
    <w:rsid w:val="004A65DA"/>
    <w:rsid w:val="004A7B2C"/>
    <w:rsid w:val="004B3766"/>
    <w:rsid w:val="004B43D3"/>
    <w:rsid w:val="004B62BC"/>
    <w:rsid w:val="004B6DBA"/>
    <w:rsid w:val="004B6E6F"/>
    <w:rsid w:val="004B75D9"/>
    <w:rsid w:val="004B7A7C"/>
    <w:rsid w:val="004B7CF8"/>
    <w:rsid w:val="004C470F"/>
    <w:rsid w:val="004C7550"/>
    <w:rsid w:val="004C7F97"/>
    <w:rsid w:val="004D1816"/>
    <w:rsid w:val="004D1AC9"/>
    <w:rsid w:val="004D5182"/>
    <w:rsid w:val="004D63DC"/>
    <w:rsid w:val="004D67B8"/>
    <w:rsid w:val="004E129C"/>
    <w:rsid w:val="004E3D65"/>
    <w:rsid w:val="004E6A71"/>
    <w:rsid w:val="004E6BAE"/>
    <w:rsid w:val="004E6FA3"/>
    <w:rsid w:val="004F159F"/>
    <w:rsid w:val="004F65D6"/>
    <w:rsid w:val="005037AE"/>
    <w:rsid w:val="0050420D"/>
    <w:rsid w:val="005043F5"/>
    <w:rsid w:val="00505EE3"/>
    <w:rsid w:val="00507654"/>
    <w:rsid w:val="00507799"/>
    <w:rsid w:val="00512165"/>
    <w:rsid w:val="00512D13"/>
    <w:rsid w:val="00514B39"/>
    <w:rsid w:val="00516017"/>
    <w:rsid w:val="00516193"/>
    <w:rsid w:val="00516D1C"/>
    <w:rsid w:val="00517123"/>
    <w:rsid w:val="005206EA"/>
    <w:rsid w:val="00520FE6"/>
    <w:rsid w:val="00521561"/>
    <w:rsid w:val="00521CC7"/>
    <w:rsid w:val="00522FCA"/>
    <w:rsid w:val="00522FDB"/>
    <w:rsid w:val="0052418C"/>
    <w:rsid w:val="005254D4"/>
    <w:rsid w:val="00530D6E"/>
    <w:rsid w:val="005313EE"/>
    <w:rsid w:val="005327D5"/>
    <w:rsid w:val="00532A35"/>
    <w:rsid w:val="00532D93"/>
    <w:rsid w:val="00533929"/>
    <w:rsid w:val="00534084"/>
    <w:rsid w:val="005353C7"/>
    <w:rsid w:val="00536579"/>
    <w:rsid w:val="00536667"/>
    <w:rsid w:val="00537243"/>
    <w:rsid w:val="00537E6E"/>
    <w:rsid w:val="00540695"/>
    <w:rsid w:val="00541B65"/>
    <w:rsid w:val="00542ED0"/>
    <w:rsid w:val="00543A30"/>
    <w:rsid w:val="0054416C"/>
    <w:rsid w:val="00544515"/>
    <w:rsid w:val="0054668D"/>
    <w:rsid w:val="0054668F"/>
    <w:rsid w:val="00550B45"/>
    <w:rsid w:val="00552499"/>
    <w:rsid w:val="00552A17"/>
    <w:rsid w:val="00552B62"/>
    <w:rsid w:val="00554211"/>
    <w:rsid w:val="00554FC0"/>
    <w:rsid w:val="00555F98"/>
    <w:rsid w:val="00557BD0"/>
    <w:rsid w:val="005626D2"/>
    <w:rsid w:val="0056272C"/>
    <w:rsid w:val="005640B3"/>
    <w:rsid w:val="00564661"/>
    <w:rsid w:val="0056524C"/>
    <w:rsid w:val="0056548F"/>
    <w:rsid w:val="00566B8D"/>
    <w:rsid w:val="005678A6"/>
    <w:rsid w:val="00572DAB"/>
    <w:rsid w:val="00575960"/>
    <w:rsid w:val="005764B4"/>
    <w:rsid w:val="00576AA6"/>
    <w:rsid w:val="00576CF7"/>
    <w:rsid w:val="005800D0"/>
    <w:rsid w:val="005807A9"/>
    <w:rsid w:val="0058135D"/>
    <w:rsid w:val="00581F79"/>
    <w:rsid w:val="0058674D"/>
    <w:rsid w:val="00587D07"/>
    <w:rsid w:val="005923D1"/>
    <w:rsid w:val="005927F0"/>
    <w:rsid w:val="005929F1"/>
    <w:rsid w:val="00592A41"/>
    <w:rsid w:val="00592CA8"/>
    <w:rsid w:val="00592EC8"/>
    <w:rsid w:val="00593EEB"/>
    <w:rsid w:val="0059497B"/>
    <w:rsid w:val="005955F2"/>
    <w:rsid w:val="005A1E66"/>
    <w:rsid w:val="005A2428"/>
    <w:rsid w:val="005A309F"/>
    <w:rsid w:val="005A3F16"/>
    <w:rsid w:val="005A4498"/>
    <w:rsid w:val="005A4A5B"/>
    <w:rsid w:val="005A57D0"/>
    <w:rsid w:val="005A6AE7"/>
    <w:rsid w:val="005A6DBC"/>
    <w:rsid w:val="005A7018"/>
    <w:rsid w:val="005B1E0E"/>
    <w:rsid w:val="005B26FB"/>
    <w:rsid w:val="005B536D"/>
    <w:rsid w:val="005B600B"/>
    <w:rsid w:val="005B6FF1"/>
    <w:rsid w:val="005C005C"/>
    <w:rsid w:val="005C029C"/>
    <w:rsid w:val="005C27F6"/>
    <w:rsid w:val="005C3641"/>
    <w:rsid w:val="005C3895"/>
    <w:rsid w:val="005C3AE1"/>
    <w:rsid w:val="005C5821"/>
    <w:rsid w:val="005C5C29"/>
    <w:rsid w:val="005C671D"/>
    <w:rsid w:val="005C6DBF"/>
    <w:rsid w:val="005C720E"/>
    <w:rsid w:val="005D0BB5"/>
    <w:rsid w:val="005D0CCE"/>
    <w:rsid w:val="005D3F7A"/>
    <w:rsid w:val="005D4885"/>
    <w:rsid w:val="005D677A"/>
    <w:rsid w:val="005D6FA4"/>
    <w:rsid w:val="005E17C7"/>
    <w:rsid w:val="005E20EA"/>
    <w:rsid w:val="005E2364"/>
    <w:rsid w:val="005E2A03"/>
    <w:rsid w:val="005E2F60"/>
    <w:rsid w:val="005E2F9E"/>
    <w:rsid w:val="005E3C6C"/>
    <w:rsid w:val="005E5060"/>
    <w:rsid w:val="005E6594"/>
    <w:rsid w:val="005E7DFD"/>
    <w:rsid w:val="005F018D"/>
    <w:rsid w:val="005F0371"/>
    <w:rsid w:val="005F18F8"/>
    <w:rsid w:val="005F2A89"/>
    <w:rsid w:val="005F4F17"/>
    <w:rsid w:val="005F526E"/>
    <w:rsid w:val="005F5999"/>
    <w:rsid w:val="005F61B8"/>
    <w:rsid w:val="005F6C6B"/>
    <w:rsid w:val="005F7ACC"/>
    <w:rsid w:val="0060026F"/>
    <w:rsid w:val="0060028A"/>
    <w:rsid w:val="006012AB"/>
    <w:rsid w:val="00601C6C"/>
    <w:rsid w:val="006021D5"/>
    <w:rsid w:val="00602448"/>
    <w:rsid w:val="006033F3"/>
    <w:rsid w:val="00606190"/>
    <w:rsid w:val="00607708"/>
    <w:rsid w:val="00607F72"/>
    <w:rsid w:val="006105AC"/>
    <w:rsid w:val="0061190E"/>
    <w:rsid w:val="00611AB5"/>
    <w:rsid w:val="006132E4"/>
    <w:rsid w:val="00613DE4"/>
    <w:rsid w:val="006179C6"/>
    <w:rsid w:val="0062230C"/>
    <w:rsid w:val="0062290A"/>
    <w:rsid w:val="00623882"/>
    <w:rsid w:val="006264FC"/>
    <w:rsid w:val="00626B2C"/>
    <w:rsid w:val="00630A4F"/>
    <w:rsid w:val="00630ACA"/>
    <w:rsid w:val="006311B0"/>
    <w:rsid w:val="00631C6F"/>
    <w:rsid w:val="00632425"/>
    <w:rsid w:val="00633076"/>
    <w:rsid w:val="006333BD"/>
    <w:rsid w:val="00633586"/>
    <w:rsid w:val="006340A9"/>
    <w:rsid w:val="00634C4F"/>
    <w:rsid w:val="0063527F"/>
    <w:rsid w:val="00635362"/>
    <w:rsid w:val="00636604"/>
    <w:rsid w:val="0064126C"/>
    <w:rsid w:val="00642BC0"/>
    <w:rsid w:val="00642C30"/>
    <w:rsid w:val="0064627F"/>
    <w:rsid w:val="00646A5C"/>
    <w:rsid w:val="00646FF8"/>
    <w:rsid w:val="00647287"/>
    <w:rsid w:val="00647F00"/>
    <w:rsid w:val="00650598"/>
    <w:rsid w:val="00650C4F"/>
    <w:rsid w:val="00650DF8"/>
    <w:rsid w:val="00654709"/>
    <w:rsid w:val="00655739"/>
    <w:rsid w:val="00655FFA"/>
    <w:rsid w:val="00656D89"/>
    <w:rsid w:val="00657939"/>
    <w:rsid w:val="00657A72"/>
    <w:rsid w:val="0066190D"/>
    <w:rsid w:val="00664113"/>
    <w:rsid w:val="0066642B"/>
    <w:rsid w:val="00666817"/>
    <w:rsid w:val="00666D5B"/>
    <w:rsid w:val="00672468"/>
    <w:rsid w:val="00672590"/>
    <w:rsid w:val="00673778"/>
    <w:rsid w:val="00677562"/>
    <w:rsid w:val="00680424"/>
    <w:rsid w:val="00682317"/>
    <w:rsid w:val="006832AC"/>
    <w:rsid w:val="0069119C"/>
    <w:rsid w:val="00693CDC"/>
    <w:rsid w:val="00694A20"/>
    <w:rsid w:val="00694AD0"/>
    <w:rsid w:val="00694C76"/>
    <w:rsid w:val="00696A08"/>
    <w:rsid w:val="00696B44"/>
    <w:rsid w:val="00697535"/>
    <w:rsid w:val="006A140C"/>
    <w:rsid w:val="006A344E"/>
    <w:rsid w:val="006A61B1"/>
    <w:rsid w:val="006B0052"/>
    <w:rsid w:val="006B075B"/>
    <w:rsid w:val="006B2F65"/>
    <w:rsid w:val="006B5938"/>
    <w:rsid w:val="006B5CB2"/>
    <w:rsid w:val="006B5CD4"/>
    <w:rsid w:val="006B5E72"/>
    <w:rsid w:val="006B6B18"/>
    <w:rsid w:val="006B73F2"/>
    <w:rsid w:val="006B78C9"/>
    <w:rsid w:val="006C1DFD"/>
    <w:rsid w:val="006C3CAC"/>
    <w:rsid w:val="006C4449"/>
    <w:rsid w:val="006C47B9"/>
    <w:rsid w:val="006C68F3"/>
    <w:rsid w:val="006C6F4A"/>
    <w:rsid w:val="006D10C6"/>
    <w:rsid w:val="006D1DAF"/>
    <w:rsid w:val="006D2F43"/>
    <w:rsid w:val="006D329D"/>
    <w:rsid w:val="006D3793"/>
    <w:rsid w:val="006D3F89"/>
    <w:rsid w:val="006D4270"/>
    <w:rsid w:val="006D53C2"/>
    <w:rsid w:val="006D5A65"/>
    <w:rsid w:val="006D5AD2"/>
    <w:rsid w:val="006D5D0E"/>
    <w:rsid w:val="006D6AB3"/>
    <w:rsid w:val="006D7421"/>
    <w:rsid w:val="006D779F"/>
    <w:rsid w:val="006D7B9E"/>
    <w:rsid w:val="006E220F"/>
    <w:rsid w:val="006E424C"/>
    <w:rsid w:val="006E6EBC"/>
    <w:rsid w:val="006E7193"/>
    <w:rsid w:val="006E7760"/>
    <w:rsid w:val="006E7A15"/>
    <w:rsid w:val="006F0FBD"/>
    <w:rsid w:val="006F13D3"/>
    <w:rsid w:val="006F24AE"/>
    <w:rsid w:val="006F261E"/>
    <w:rsid w:val="006F2769"/>
    <w:rsid w:val="006F43D4"/>
    <w:rsid w:val="006F47CF"/>
    <w:rsid w:val="006F66E5"/>
    <w:rsid w:val="006F7FC5"/>
    <w:rsid w:val="00701665"/>
    <w:rsid w:val="00701D66"/>
    <w:rsid w:val="00702CFB"/>
    <w:rsid w:val="0070565F"/>
    <w:rsid w:val="00707D8D"/>
    <w:rsid w:val="0071017F"/>
    <w:rsid w:val="0071052D"/>
    <w:rsid w:val="007134E8"/>
    <w:rsid w:val="0071379F"/>
    <w:rsid w:val="00713B5E"/>
    <w:rsid w:val="007143B8"/>
    <w:rsid w:val="00716436"/>
    <w:rsid w:val="0072024D"/>
    <w:rsid w:val="00722E80"/>
    <w:rsid w:val="00722F4D"/>
    <w:rsid w:val="00723166"/>
    <w:rsid w:val="00726F5C"/>
    <w:rsid w:val="00727720"/>
    <w:rsid w:val="00730157"/>
    <w:rsid w:val="00730CA8"/>
    <w:rsid w:val="0073108F"/>
    <w:rsid w:val="007332F9"/>
    <w:rsid w:val="007333E1"/>
    <w:rsid w:val="00733BA3"/>
    <w:rsid w:val="0074053D"/>
    <w:rsid w:val="007414E7"/>
    <w:rsid w:val="007416B6"/>
    <w:rsid w:val="007431F2"/>
    <w:rsid w:val="0074361E"/>
    <w:rsid w:val="00743837"/>
    <w:rsid w:val="00744D80"/>
    <w:rsid w:val="00745346"/>
    <w:rsid w:val="00746383"/>
    <w:rsid w:val="00752A0C"/>
    <w:rsid w:val="0075326A"/>
    <w:rsid w:val="00754842"/>
    <w:rsid w:val="00755D4B"/>
    <w:rsid w:val="007569BE"/>
    <w:rsid w:val="00761AA3"/>
    <w:rsid w:val="00763621"/>
    <w:rsid w:val="00763D3F"/>
    <w:rsid w:val="00764AED"/>
    <w:rsid w:val="00764F30"/>
    <w:rsid w:val="00766DA1"/>
    <w:rsid w:val="007675ED"/>
    <w:rsid w:val="00771080"/>
    <w:rsid w:val="00771C44"/>
    <w:rsid w:val="007735A9"/>
    <w:rsid w:val="0077397F"/>
    <w:rsid w:val="00774037"/>
    <w:rsid w:val="00774F19"/>
    <w:rsid w:val="007769D6"/>
    <w:rsid w:val="0078118D"/>
    <w:rsid w:val="00781D02"/>
    <w:rsid w:val="00782453"/>
    <w:rsid w:val="00783903"/>
    <w:rsid w:val="007852F9"/>
    <w:rsid w:val="007867E9"/>
    <w:rsid w:val="00787848"/>
    <w:rsid w:val="00787E55"/>
    <w:rsid w:val="0079060B"/>
    <w:rsid w:val="00791745"/>
    <w:rsid w:val="00794A39"/>
    <w:rsid w:val="00795309"/>
    <w:rsid w:val="007954DB"/>
    <w:rsid w:val="00796AC0"/>
    <w:rsid w:val="00796AEA"/>
    <w:rsid w:val="007A0E10"/>
    <w:rsid w:val="007A2D28"/>
    <w:rsid w:val="007A2DD4"/>
    <w:rsid w:val="007A3738"/>
    <w:rsid w:val="007A3949"/>
    <w:rsid w:val="007A3FC5"/>
    <w:rsid w:val="007A4AF3"/>
    <w:rsid w:val="007A56BB"/>
    <w:rsid w:val="007A5D8B"/>
    <w:rsid w:val="007A6534"/>
    <w:rsid w:val="007B0FF9"/>
    <w:rsid w:val="007B176D"/>
    <w:rsid w:val="007B1F5D"/>
    <w:rsid w:val="007B21F7"/>
    <w:rsid w:val="007B291B"/>
    <w:rsid w:val="007B2949"/>
    <w:rsid w:val="007B2E63"/>
    <w:rsid w:val="007B34FC"/>
    <w:rsid w:val="007B41E2"/>
    <w:rsid w:val="007B4D66"/>
    <w:rsid w:val="007B5180"/>
    <w:rsid w:val="007B52CF"/>
    <w:rsid w:val="007B607E"/>
    <w:rsid w:val="007B7F93"/>
    <w:rsid w:val="007C1CD7"/>
    <w:rsid w:val="007C1E11"/>
    <w:rsid w:val="007C2200"/>
    <w:rsid w:val="007C37B2"/>
    <w:rsid w:val="007C48C7"/>
    <w:rsid w:val="007C5C38"/>
    <w:rsid w:val="007C6E1D"/>
    <w:rsid w:val="007D25F7"/>
    <w:rsid w:val="007D4FEA"/>
    <w:rsid w:val="007D63CA"/>
    <w:rsid w:val="007D63D0"/>
    <w:rsid w:val="007D6FDB"/>
    <w:rsid w:val="007D7B85"/>
    <w:rsid w:val="007E1243"/>
    <w:rsid w:val="007E13BB"/>
    <w:rsid w:val="007E2061"/>
    <w:rsid w:val="007E28B8"/>
    <w:rsid w:val="007E293B"/>
    <w:rsid w:val="007E2ADD"/>
    <w:rsid w:val="007E55E6"/>
    <w:rsid w:val="007E59A6"/>
    <w:rsid w:val="007E68E0"/>
    <w:rsid w:val="007E72B1"/>
    <w:rsid w:val="007E7640"/>
    <w:rsid w:val="007F2911"/>
    <w:rsid w:val="007F2954"/>
    <w:rsid w:val="007F388C"/>
    <w:rsid w:val="007F3BF3"/>
    <w:rsid w:val="007F59C2"/>
    <w:rsid w:val="007F79C7"/>
    <w:rsid w:val="00801FDF"/>
    <w:rsid w:val="0080257D"/>
    <w:rsid w:val="00804D6D"/>
    <w:rsid w:val="00805482"/>
    <w:rsid w:val="00805971"/>
    <w:rsid w:val="00805D8D"/>
    <w:rsid w:val="0080778D"/>
    <w:rsid w:val="00807E86"/>
    <w:rsid w:val="00807FBA"/>
    <w:rsid w:val="00810F2B"/>
    <w:rsid w:val="00810FBD"/>
    <w:rsid w:val="00811299"/>
    <w:rsid w:val="00811915"/>
    <w:rsid w:val="00812790"/>
    <w:rsid w:val="008129AA"/>
    <w:rsid w:val="00815AFF"/>
    <w:rsid w:val="008165C6"/>
    <w:rsid w:val="00816C29"/>
    <w:rsid w:val="00817D23"/>
    <w:rsid w:val="00821BE2"/>
    <w:rsid w:val="00823352"/>
    <w:rsid w:val="008234EB"/>
    <w:rsid w:val="00823C43"/>
    <w:rsid w:val="00824F33"/>
    <w:rsid w:val="00830370"/>
    <w:rsid w:val="00830839"/>
    <w:rsid w:val="00830CB0"/>
    <w:rsid w:val="00830FC2"/>
    <w:rsid w:val="00831307"/>
    <w:rsid w:val="0083297F"/>
    <w:rsid w:val="00835832"/>
    <w:rsid w:val="0083684F"/>
    <w:rsid w:val="008373FE"/>
    <w:rsid w:val="008419BF"/>
    <w:rsid w:val="00843E3D"/>
    <w:rsid w:val="00844B47"/>
    <w:rsid w:val="008452DE"/>
    <w:rsid w:val="008463AD"/>
    <w:rsid w:val="008469C7"/>
    <w:rsid w:val="00846A42"/>
    <w:rsid w:val="00847049"/>
    <w:rsid w:val="00847396"/>
    <w:rsid w:val="00850451"/>
    <w:rsid w:val="0085156C"/>
    <w:rsid w:val="00852AFE"/>
    <w:rsid w:val="00852F0F"/>
    <w:rsid w:val="0085442A"/>
    <w:rsid w:val="00856ECC"/>
    <w:rsid w:val="008600F0"/>
    <w:rsid w:val="008616B5"/>
    <w:rsid w:val="00862334"/>
    <w:rsid w:val="008629BF"/>
    <w:rsid w:val="00863F52"/>
    <w:rsid w:val="008649A5"/>
    <w:rsid w:val="008652B6"/>
    <w:rsid w:val="00865B95"/>
    <w:rsid w:val="008663BB"/>
    <w:rsid w:val="008665FD"/>
    <w:rsid w:val="00867872"/>
    <w:rsid w:val="008716E0"/>
    <w:rsid w:val="008733E4"/>
    <w:rsid w:val="00873FE6"/>
    <w:rsid w:val="00874548"/>
    <w:rsid w:val="008755C8"/>
    <w:rsid w:val="00875689"/>
    <w:rsid w:val="0088037E"/>
    <w:rsid w:val="008810BE"/>
    <w:rsid w:val="00882361"/>
    <w:rsid w:val="008851D5"/>
    <w:rsid w:val="00885396"/>
    <w:rsid w:val="0088556B"/>
    <w:rsid w:val="00886745"/>
    <w:rsid w:val="00886963"/>
    <w:rsid w:val="00886D53"/>
    <w:rsid w:val="008924EB"/>
    <w:rsid w:val="00892E3E"/>
    <w:rsid w:val="00893EDA"/>
    <w:rsid w:val="00894129"/>
    <w:rsid w:val="008950C3"/>
    <w:rsid w:val="008952F2"/>
    <w:rsid w:val="008A1730"/>
    <w:rsid w:val="008A2285"/>
    <w:rsid w:val="008A3326"/>
    <w:rsid w:val="008A3E9B"/>
    <w:rsid w:val="008A4BCC"/>
    <w:rsid w:val="008A5329"/>
    <w:rsid w:val="008A6BAA"/>
    <w:rsid w:val="008B052C"/>
    <w:rsid w:val="008B0FAE"/>
    <w:rsid w:val="008B2CB2"/>
    <w:rsid w:val="008B3243"/>
    <w:rsid w:val="008B577D"/>
    <w:rsid w:val="008B6C9C"/>
    <w:rsid w:val="008B74CE"/>
    <w:rsid w:val="008C202B"/>
    <w:rsid w:val="008C31AB"/>
    <w:rsid w:val="008C3916"/>
    <w:rsid w:val="008C6624"/>
    <w:rsid w:val="008D04DE"/>
    <w:rsid w:val="008D06A1"/>
    <w:rsid w:val="008D3BF2"/>
    <w:rsid w:val="008D4802"/>
    <w:rsid w:val="008D496D"/>
    <w:rsid w:val="008D49B6"/>
    <w:rsid w:val="008D4FD5"/>
    <w:rsid w:val="008D4FDC"/>
    <w:rsid w:val="008D6CAD"/>
    <w:rsid w:val="008D79BB"/>
    <w:rsid w:val="008E0541"/>
    <w:rsid w:val="008E0745"/>
    <w:rsid w:val="008E0F2D"/>
    <w:rsid w:val="008E1333"/>
    <w:rsid w:val="008E2DDD"/>
    <w:rsid w:val="008E4048"/>
    <w:rsid w:val="008E45F9"/>
    <w:rsid w:val="008E4C95"/>
    <w:rsid w:val="008E4CC6"/>
    <w:rsid w:val="008E6CEE"/>
    <w:rsid w:val="008E7B11"/>
    <w:rsid w:val="008F066D"/>
    <w:rsid w:val="008F11D2"/>
    <w:rsid w:val="008F155D"/>
    <w:rsid w:val="008F5E17"/>
    <w:rsid w:val="008F7BA9"/>
    <w:rsid w:val="00901DF6"/>
    <w:rsid w:val="009039FC"/>
    <w:rsid w:val="00904A9B"/>
    <w:rsid w:val="00904EA0"/>
    <w:rsid w:val="009100BA"/>
    <w:rsid w:val="00910490"/>
    <w:rsid w:val="00912452"/>
    <w:rsid w:val="00914265"/>
    <w:rsid w:val="00914CE0"/>
    <w:rsid w:val="0091600D"/>
    <w:rsid w:val="009204E2"/>
    <w:rsid w:val="00920C8D"/>
    <w:rsid w:val="00922DA6"/>
    <w:rsid w:val="0092317E"/>
    <w:rsid w:val="00924462"/>
    <w:rsid w:val="00924DF5"/>
    <w:rsid w:val="00925354"/>
    <w:rsid w:val="00925F5D"/>
    <w:rsid w:val="009267E7"/>
    <w:rsid w:val="00931377"/>
    <w:rsid w:val="009330FB"/>
    <w:rsid w:val="00933617"/>
    <w:rsid w:val="00935188"/>
    <w:rsid w:val="0093615D"/>
    <w:rsid w:val="00940914"/>
    <w:rsid w:val="00940C4D"/>
    <w:rsid w:val="009417C6"/>
    <w:rsid w:val="009419EF"/>
    <w:rsid w:val="00943AAA"/>
    <w:rsid w:val="00945F3B"/>
    <w:rsid w:val="00945FB8"/>
    <w:rsid w:val="00947401"/>
    <w:rsid w:val="00950DF4"/>
    <w:rsid w:val="0095151D"/>
    <w:rsid w:val="009518BA"/>
    <w:rsid w:val="009554CB"/>
    <w:rsid w:val="00956B26"/>
    <w:rsid w:val="0095753B"/>
    <w:rsid w:val="00957747"/>
    <w:rsid w:val="009603BB"/>
    <w:rsid w:val="00961CC4"/>
    <w:rsid w:val="00961D86"/>
    <w:rsid w:val="00962284"/>
    <w:rsid w:val="00963374"/>
    <w:rsid w:val="00964BEC"/>
    <w:rsid w:val="00964F1C"/>
    <w:rsid w:val="00965B51"/>
    <w:rsid w:val="00970973"/>
    <w:rsid w:val="00971A49"/>
    <w:rsid w:val="00971EAD"/>
    <w:rsid w:val="00972FD1"/>
    <w:rsid w:val="009745F0"/>
    <w:rsid w:val="00974682"/>
    <w:rsid w:val="00975C57"/>
    <w:rsid w:val="00976779"/>
    <w:rsid w:val="00976903"/>
    <w:rsid w:val="00980A51"/>
    <w:rsid w:val="00982F79"/>
    <w:rsid w:val="0098449B"/>
    <w:rsid w:val="00985A0D"/>
    <w:rsid w:val="00986B51"/>
    <w:rsid w:val="0098735C"/>
    <w:rsid w:val="0099057C"/>
    <w:rsid w:val="00991E99"/>
    <w:rsid w:val="009928DA"/>
    <w:rsid w:val="00993C14"/>
    <w:rsid w:val="0099567E"/>
    <w:rsid w:val="00996761"/>
    <w:rsid w:val="00997E19"/>
    <w:rsid w:val="009A0C85"/>
    <w:rsid w:val="009A10E6"/>
    <w:rsid w:val="009A36C2"/>
    <w:rsid w:val="009A5CA3"/>
    <w:rsid w:val="009A5E26"/>
    <w:rsid w:val="009A789C"/>
    <w:rsid w:val="009B0AB5"/>
    <w:rsid w:val="009B455D"/>
    <w:rsid w:val="009B4953"/>
    <w:rsid w:val="009B5445"/>
    <w:rsid w:val="009B6728"/>
    <w:rsid w:val="009B6ADF"/>
    <w:rsid w:val="009B7A51"/>
    <w:rsid w:val="009C037C"/>
    <w:rsid w:val="009C0495"/>
    <w:rsid w:val="009C0924"/>
    <w:rsid w:val="009C1413"/>
    <w:rsid w:val="009C2135"/>
    <w:rsid w:val="009C25D9"/>
    <w:rsid w:val="009C3229"/>
    <w:rsid w:val="009C5A83"/>
    <w:rsid w:val="009C6206"/>
    <w:rsid w:val="009C731E"/>
    <w:rsid w:val="009D2EEF"/>
    <w:rsid w:val="009D4273"/>
    <w:rsid w:val="009D4307"/>
    <w:rsid w:val="009D4FBB"/>
    <w:rsid w:val="009D5E34"/>
    <w:rsid w:val="009D710A"/>
    <w:rsid w:val="009D719A"/>
    <w:rsid w:val="009D72F4"/>
    <w:rsid w:val="009E0813"/>
    <w:rsid w:val="009E0CC6"/>
    <w:rsid w:val="009E1BAF"/>
    <w:rsid w:val="009E236F"/>
    <w:rsid w:val="009E363B"/>
    <w:rsid w:val="009E3F42"/>
    <w:rsid w:val="009E497E"/>
    <w:rsid w:val="009E69D9"/>
    <w:rsid w:val="009E735D"/>
    <w:rsid w:val="009E7C09"/>
    <w:rsid w:val="009F2CEE"/>
    <w:rsid w:val="009F3E2E"/>
    <w:rsid w:val="009F473E"/>
    <w:rsid w:val="009F47E7"/>
    <w:rsid w:val="009F4DCA"/>
    <w:rsid w:val="00A000DC"/>
    <w:rsid w:val="00A022B5"/>
    <w:rsid w:val="00A040B4"/>
    <w:rsid w:val="00A1030F"/>
    <w:rsid w:val="00A10A5B"/>
    <w:rsid w:val="00A10D08"/>
    <w:rsid w:val="00A12519"/>
    <w:rsid w:val="00A12E37"/>
    <w:rsid w:val="00A14AB3"/>
    <w:rsid w:val="00A15D6C"/>
    <w:rsid w:val="00A224F1"/>
    <w:rsid w:val="00A227CD"/>
    <w:rsid w:val="00A23727"/>
    <w:rsid w:val="00A2714F"/>
    <w:rsid w:val="00A279E2"/>
    <w:rsid w:val="00A27E7C"/>
    <w:rsid w:val="00A33734"/>
    <w:rsid w:val="00A33F64"/>
    <w:rsid w:val="00A3417E"/>
    <w:rsid w:val="00A36975"/>
    <w:rsid w:val="00A36FB9"/>
    <w:rsid w:val="00A377AB"/>
    <w:rsid w:val="00A43AB0"/>
    <w:rsid w:val="00A450CA"/>
    <w:rsid w:val="00A509A9"/>
    <w:rsid w:val="00A50D36"/>
    <w:rsid w:val="00A54A4B"/>
    <w:rsid w:val="00A55062"/>
    <w:rsid w:val="00A56545"/>
    <w:rsid w:val="00A56848"/>
    <w:rsid w:val="00A6175D"/>
    <w:rsid w:val="00A61A06"/>
    <w:rsid w:val="00A61E0A"/>
    <w:rsid w:val="00A621C5"/>
    <w:rsid w:val="00A6296A"/>
    <w:rsid w:val="00A63A99"/>
    <w:rsid w:val="00A650F7"/>
    <w:rsid w:val="00A656AD"/>
    <w:rsid w:val="00A656AF"/>
    <w:rsid w:val="00A65784"/>
    <w:rsid w:val="00A6670B"/>
    <w:rsid w:val="00A70032"/>
    <w:rsid w:val="00A7041B"/>
    <w:rsid w:val="00A72400"/>
    <w:rsid w:val="00A72FB0"/>
    <w:rsid w:val="00A73043"/>
    <w:rsid w:val="00A75A03"/>
    <w:rsid w:val="00A76095"/>
    <w:rsid w:val="00A80B62"/>
    <w:rsid w:val="00A80CBC"/>
    <w:rsid w:val="00A829A6"/>
    <w:rsid w:val="00A832FD"/>
    <w:rsid w:val="00A837FC"/>
    <w:rsid w:val="00A87349"/>
    <w:rsid w:val="00A8745E"/>
    <w:rsid w:val="00A87471"/>
    <w:rsid w:val="00A879F1"/>
    <w:rsid w:val="00A87BCF"/>
    <w:rsid w:val="00A87E6E"/>
    <w:rsid w:val="00A901D1"/>
    <w:rsid w:val="00A90F0A"/>
    <w:rsid w:val="00A9195E"/>
    <w:rsid w:val="00A91C81"/>
    <w:rsid w:val="00A91D35"/>
    <w:rsid w:val="00A92186"/>
    <w:rsid w:val="00A92A65"/>
    <w:rsid w:val="00A931F7"/>
    <w:rsid w:val="00A93C9A"/>
    <w:rsid w:val="00A9500D"/>
    <w:rsid w:val="00A96A0F"/>
    <w:rsid w:val="00AA054D"/>
    <w:rsid w:val="00AA0B2D"/>
    <w:rsid w:val="00AA268B"/>
    <w:rsid w:val="00AA31AF"/>
    <w:rsid w:val="00AA5E94"/>
    <w:rsid w:val="00AA5F86"/>
    <w:rsid w:val="00AA73EB"/>
    <w:rsid w:val="00AB1FF8"/>
    <w:rsid w:val="00AB3C72"/>
    <w:rsid w:val="00AB54D7"/>
    <w:rsid w:val="00AB6594"/>
    <w:rsid w:val="00AB75DA"/>
    <w:rsid w:val="00AB76B9"/>
    <w:rsid w:val="00AB77BA"/>
    <w:rsid w:val="00AB7F8A"/>
    <w:rsid w:val="00AC1ACF"/>
    <w:rsid w:val="00AC240C"/>
    <w:rsid w:val="00AC27BC"/>
    <w:rsid w:val="00AC2A7F"/>
    <w:rsid w:val="00AC2B9F"/>
    <w:rsid w:val="00AC3260"/>
    <w:rsid w:val="00AC59CD"/>
    <w:rsid w:val="00AC5F7A"/>
    <w:rsid w:val="00AD05BB"/>
    <w:rsid w:val="00AD08A5"/>
    <w:rsid w:val="00AD3AF4"/>
    <w:rsid w:val="00AE0288"/>
    <w:rsid w:val="00AE02E7"/>
    <w:rsid w:val="00AE0A6F"/>
    <w:rsid w:val="00AE0DE0"/>
    <w:rsid w:val="00AE190C"/>
    <w:rsid w:val="00AE23FC"/>
    <w:rsid w:val="00AE4DCB"/>
    <w:rsid w:val="00AE7378"/>
    <w:rsid w:val="00AF0B9C"/>
    <w:rsid w:val="00AF13C0"/>
    <w:rsid w:val="00AF4B5C"/>
    <w:rsid w:val="00B000BF"/>
    <w:rsid w:val="00B00119"/>
    <w:rsid w:val="00B013C7"/>
    <w:rsid w:val="00B02191"/>
    <w:rsid w:val="00B0292A"/>
    <w:rsid w:val="00B03364"/>
    <w:rsid w:val="00B033DB"/>
    <w:rsid w:val="00B045D7"/>
    <w:rsid w:val="00B055E5"/>
    <w:rsid w:val="00B057F7"/>
    <w:rsid w:val="00B05AEB"/>
    <w:rsid w:val="00B064EC"/>
    <w:rsid w:val="00B12F28"/>
    <w:rsid w:val="00B13B45"/>
    <w:rsid w:val="00B14D17"/>
    <w:rsid w:val="00B15625"/>
    <w:rsid w:val="00B15EE4"/>
    <w:rsid w:val="00B20AB9"/>
    <w:rsid w:val="00B20C54"/>
    <w:rsid w:val="00B2112D"/>
    <w:rsid w:val="00B21251"/>
    <w:rsid w:val="00B213D3"/>
    <w:rsid w:val="00B21431"/>
    <w:rsid w:val="00B224CA"/>
    <w:rsid w:val="00B233D0"/>
    <w:rsid w:val="00B24B58"/>
    <w:rsid w:val="00B25AB1"/>
    <w:rsid w:val="00B26FC8"/>
    <w:rsid w:val="00B307B6"/>
    <w:rsid w:val="00B31E62"/>
    <w:rsid w:val="00B33138"/>
    <w:rsid w:val="00B41798"/>
    <w:rsid w:val="00B430C0"/>
    <w:rsid w:val="00B43414"/>
    <w:rsid w:val="00B4451C"/>
    <w:rsid w:val="00B44830"/>
    <w:rsid w:val="00B453B8"/>
    <w:rsid w:val="00B45BB4"/>
    <w:rsid w:val="00B472F6"/>
    <w:rsid w:val="00B47318"/>
    <w:rsid w:val="00B47939"/>
    <w:rsid w:val="00B50A73"/>
    <w:rsid w:val="00B5197F"/>
    <w:rsid w:val="00B51F1B"/>
    <w:rsid w:val="00B55449"/>
    <w:rsid w:val="00B565AB"/>
    <w:rsid w:val="00B567BA"/>
    <w:rsid w:val="00B60D85"/>
    <w:rsid w:val="00B615FE"/>
    <w:rsid w:val="00B62A64"/>
    <w:rsid w:val="00B64F5C"/>
    <w:rsid w:val="00B65B5D"/>
    <w:rsid w:val="00B704B5"/>
    <w:rsid w:val="00B716A0"/>
    <w:rsid w:val="00B72187"/>
    <w:rsid w:val="00B72F75"/>
    <w:rsid w:val="00B7423D"/>
    <w:rsid w:val="00B74C02"/>
    <w:rsid w:val="00B75C67"/>
    <w:rsid w:val="00B771F0"/>
    <w:rsid w:val="00B77D9E"/>
    <w:rsid w:val="00B8036B"/>
    <w:rsid w:val="00B84705"/>
    <w:rsid w:val="00B866B6"/>
    <w:rsid w:val="00B8690B"/>
    <w:rsid w:val="00B870B3"/>
    <w:rsid w:val="00B87CBC"/>
    <w:rsid w:val="00B90674"/>
    <w:rsid w:val="00B91E5F"/>
    <w:rsid w:val="00B92782"/>
    <w:rsid w:val="00B962F2"/>
    <w:rsid w:val="00B96F0A"/>
    <w:rsid w:val="00B97032"/>
    <w:rsid w:val="00B97190"/>
    <w:rsid w:val="00BA078E"/>
    <w:rsid w:val="00BA1EFA"/>
    <w:rsid w:val="00BA24E2"/>
    <w:rsid w:val="00BA31EB"/>
    <w:rsid w:val="00BA3479"/>
    <w:rsid w:val="00BA49F5"/>
    <w:rsid w:val="00BA4ACC"/>
    <w:rsid w:val="00BA4D10"/>
    <w:rsid w:val="00BA595C"/>
    <w:rsid w:val="00BA59A1"/>
    <w:rsid w:val="00BA5F9D"/>
    <w:rsid w:val="00BA6795"/>
    <w:rsid w:val="00BA7716"/>
    <w:rsid w:val="00BA7C22"/>
    <w:rsid w:val="00BB025A"/>
    <w:rsid w:val="00BB02E8"/>
    <w:rsid w:val="00BB05A7"/>
    <w:rsid w:val="00BB1A03"/>
    <w:rsid w:val="00BB1C14"/>
    <w:rsid w:val="00BB4CDC"/>
    <w:rsid w:val="00BB5B10"/>
    <w:rsid w:val="00BB5B9A"/>
    <w:rsid w:val="00BB729D"/>
    <w:rsid w:val="00BC176F"/>
    <w:rsid w:val="00BC1C69"/>
    <w:rsid w:val="00BC241C"/>
    <w:rsid w:val="00BC268E"/>
    <w:rsid w:val="00BC27FF"/>
    <w:rsid w:val="00BC3636"/>
    <w:rsid w:val="00BC42EA"/>
    <w:rsid w:val="00BC431C"/>
    <w:rsid w:val="00BC4723"/>
    <w:rsid w:val="00BC569E"/>
    <w:rsid w:val="00BC6F53"/>
    <w:rsid w:val="00BC7D1D"/>
    <w:rsid w:val="00BD24C2"/>
    <w:rsid w:val="00BD2B2F"/>
    <w:rsid w:val="00BD41D2"/>
    <w:rsid w:val="00BD5E6A"/>
    <w:rsid w:val="00BD6141"/>
    <w:rsid w:val="00BE0161"/>
    <w:rsid w:val="00BE1285"/>
    <w:rsid w:val="00BE12D5"/>
    <w:rsid w:val="00BE1627"/>
    <w:rsid w:val="00BE274A"/>
    <w:rsid w:val="00BE442B"/>
    <w:rsid w:val="00BE4D45"/>
    <w:rsid w:val="00BE5DCF"/>
    <w:rsid w:val="00BE7235"/>
    <w:rsid w:val="00BE7A9F"/>
    <w:rsid w:val="00BF111D"/>
    <w:rsid w:val="00BF1C74"/>
    <w:rsid w:val="00BF208B"/>
    <w:rsid w:val="00BF2E39"/>
    <w:rsid w:val="00BF2E96"/>
    <w:rsid w:val="00BF3E1E"/>
    <w:rsid w:val="00BF3E84"/>
    <w:rsid w:val="00BF6F47"/>
    <w:rsid w:val="00BF7049"/>
    <w:rsid w:val="00BF72A5"/>
    <w:rsid w:val="00C026F6"/>
    <w:rsid w:val="00C04BBF"/>
    <w:rsid w:val="00C05CB3"/>
    <w:rsid w:val="00C067BB"/>
    <w:rsid w:val="00C07129"/>
    <w:rsid w:val="00C07FCB"/>
    <w:rsid w:val="00C10551"/>
    <w:rsid w:val="00C13507"/>
    <w:rsid w:val="00C13B5B"/>
    <w:rsid w:val="00C14857"/>
    <w:rsid w:val="00C155E0"/>
    <w:rsid w:val="00C17623"/>
    <w:rsid w:val="00C20DB6"/>
    <w:rsid w:val="00C2143A"/>
    <w:rsid w:val="00C21878"/>
    <w:rsid w:val="00C22026"/>
    <w:rsid w:val="00C228A0"/>
    <w:rsid w:val="00C22F18"/>
    <w:rsid w:val="00C24631"/>
    <w:rsid w:val="00C2499B"/>
    <w:rsid w:val="00C2536A"/>
    <w:rsid w:val="00C26225"/>
    <w:rsid w:val="00C26AF5"/>
    <w:rsid w:val="00C26BFD"/>
    <w:rsid w:val="00C302E9"/>
    <w:rsid w:val="00C30BC0"/>
    <w:rsid w:val="00C321CA"/>
    <w:rsid w:val="00C3246D"/>
    <w:rsid w:val="00C32FF0"/>
    <w:rsid w:val="00C337E8"/>
    <w:rsid w:val="00C34859"/>
    <w:rsid w:val="00C366BA"/>
    <w:rsid w:val="00C4088B"/>
    <w:rsid w:val="00C4113B"/>
    <w:rsid w:val="00C4178B"/>
    <w:rsid w:val="00C419A0"/>
    <w:rsid w:val="00C422EE"/>
    <w:rsid w:val="00C46E62"/>
    <w:rsid w:val="00C478C6"/>
    <w:rsid w:val="00C47E60"/>
    <w:rsid w:val="00C50E6B"/>
    <w:rsid w:val="00C5129A"/>
    <w:rsid w:val="00C51F2F"/>
    <w:rsid w:val="00C52603"/>
    <w:rsid w:val="00C543F5"/>
    <w:rsid w:val="00C56957"/>
    <w:rsid w:val="00C57514"/>
    <w:rsid w:val="00C57593"/>
    <w:rsid w:val="00C60440"/>
    <w:rsid w:val="00C61D54"/>
    <w:rsid w:val="00C63D38"/>
    <w:rsid w:val="00C63E02"/>
    <w:rsid w:val="00C663A0"/>
    <w:rsid w:val="00C66889"/>
    <w:rsid w:val="00C66EA4"/>
    <w:rsid w:val="00C671DF"/>
    <w:rsid w:val="00C675AE"/>
    <w:rsid w:val="00C75676"/>
    <w:rsid w:val="00C802A2"/>
    <w:rsid w:val="00C806FB"/>
    <w:rsid w:val="00C80A44"/>
    <w:rsid w:val="00C80F3C"/>
    <w:rsid w:val="00C812BA"/>
    <w:rsid w:val="00C82A94"/>
    <w:rsid w:val="00C83EE7"/>
    <w:rsid w:val="00C85982"/>
    <w:rsid w:val="00C86C0A"/>
    <w:rsid w:val="00C87D30"/>
    <w:rsid w:val="00C9057A"/>
    <w:rsid w:val="00C950EE"/>
    <w:rsid w:val="00C96079"/>
    <w:rsid w:val="00CA05A2"/>
    <w:rsid w:val="00CA38E9"/>
    <w:rsid w:val="00CA613A"/>
    <w:rsid w:val="00CB00FA"/>
    <w:rsid w:val="00CB07B9"/>
    <w:rsid w:val="00CB1FF2"/>
    <w:rsid w:val="00CB4587"/>
    <w:rsid w:val="00CB5B5E"/>
    <w:rsid w:val="00CB5E95"/>
    <w:rsid w:val="00CB6992"/>
    <w:rsid w:val="00CB6E94"/>
    <w:rsid w:val="00CB7F41"/>
    <w:rsid w:val="00CC0D73"/>
    <w:rsid w:val="00CC16E4"/>
    <w:rsid w:val="00CC17D0"/>
    <w:rsid w:val="00CC1892"/>
    <w:rsid w:val="00CC20F5"/>
    <w:rsid w:val="00CC45BB"/>
    <w:rsid w:val="00CC6C80"/>
    <w:rsid w:val="00CC76FB"/>
    <w:rsid w:val="00CD1C46"/>
    <w:rsid w:val="00CD30C8"/>
    <w:rsid w:val="00CD32EC"/>
    <w:rsid w:val="00CD5261"/>
    <w:rsid w:val="00CD6099"/>
    <w:rsid w:val="00CD61C9"/>
    <w:rsid w:val="00CD7DDB"/>
    <w:rsid w:val="00CE0E37"/>
    <w:rsid w:val="00CE1CFF"/>
    <w:rsid w:val="00CE2870"/>
    <w:rsid w:val="00CE2D93"/>
    <w:rsid w:val="00CE3580"/>
    <w:rsid w:val="00CE4396"/>
    <w:rsid w:val="00CE4F1B"/>
    <w:rsid w:val="00CE535F"/>
    <w:rsid w:val="00CF0618"/>
    <w:rsid w:val="00CF531F"/>
    <w:rsid w:val="00CF5581"/>
    <w:rsid w:val="00CF60C2"/>
    <w:rsid w:val="00D02399"/>
    <w:rsid w:val="00D028AD"/>
    <w:rsid w:val="00D0345F"/>
    <w:rsid w:val="00D042CE"/>
    <w:rsid w:val="00D04A02"/>
    <w:rsid w:val="00D06C1C"/>
    <w:rsid w:val="00D106B8"/>
    <w:rsid w:val="00D1092A"/>
    <w:rsid w:val="00D12380"/>
    <w:rsid w:val="00D13041"/>
    <w:rsid w:val="00D1350B"/>
    <w:rsid w:val="00D138E5"/>
    <w:rsid w:val="00D1394B"/>
    <w:rsid w:val="00D14C61"/>
    <w:rsid w:val="00D15FA0"/>
    <w:rsid w:val="00D17DB0"/>
    <w:rsid w:val="00D20046"/>
    <w:rsid w:val="00D208AB"/>
    <w:rsid w:val="00D22C66"/>
    <w:rsid w:val="00D22D19"/>
    <w:rsid w:val="00D22E52"/>
    <w:rsid w:val="00D242B9"/>
    <w:rsid w:val="00D24DC5"/>
    <w:rsid w:val="00D25441"/>
    <w:rsid w:val="00D33003"/>
    <w:rsid w:val="00D34243"/>
    <w:rsid w:val="00D348E9"/>
    <w:rsid w:val="00D374C9"/>
    <w:rsid w:val="00D41287"/>
    <w:rsid w:val="00D4317B"/>
    <w:rsid w:val="00D45917"/>
    <w:rsid w:val="00D47387"/>
    <w:rsid w:val="00D47D96"/>
    <w:rsid w:val="00D5147F"/>
    <w:rsid w:val="00D51650"/>
    <w:rsid w:val="00D51D33"/>
    <w:rsid w:val="00D522A5"/>
    <w:rsid w:val="00D6124C"/>
    <w:rsid w:val="00D6161D"/>
    <w:rsid w:val="00D620F5"/>
    <w:rsid w:val="00D65582"/>
    <w:rsid w:val="00D661CF"/>
    <w:rsid w:val="00D66F49"/>
    <w:rsid w:val="00D70538"/>
    <w:rsid w:val="00D72D12"/>
    <w:rsid w:val="00D76160"/>
    <w:rsid w:val="00D808C7"/>
    <w:rsid w:val="00D81254"/>
    <w:rsid w:val="00D82CFD"/>
    <w:rsid w:val="00D836E1"/>
    <w:rsid w:val="00D90F89"/>
    <w:rsid w:val="00D93A36"/>
    <w:rsid w:val="00D96AB2"/>
    <w:rsid w:val="00D97047"/>
    <w:rsid w:val="00DA08E4"/>
    <w:rsid w:val="00DA291C"/>
    <w:rsid w:val="00DA63BE"/>
    <w:rsid w:val="00DA7E33"/>
    <w:rsid w:val="00DB11DA"/>
    <w:rsid w:val="00DB182E"/>
    <w:rsid w:val="00DB1F7D"/>
    <w:rsid w:val="00DB2155"/>
    <w:rsid w:val="00DB2393"/>
    <w:rsid w:val="00DB2F3F"/>
    <w:rsid w:val="00DB3D0D"/>
    <w:rsid w:val="00DB4933"/>
    <w:rsid w:val="00DB5830"/>
    <w:rsid w:val="00DB7281"/>
    <w:rsid w:val="00DB7871"/>
    <w:rsid w:val="00DB7BC1"/>
    <w:rsid w:val="00DC4737"/>
    <w:rsid w:val="00DC663D"/>
    <w:rsid w:val="00DC7B4D"/>
    <w:rsid w:val="00DD02E3"/>
    <w:rsid w:val="00DD2260"/>
    <w:rsid w:val="00DD516A"/>
    <w:rsid w:val="00DE151B"/>
    <w:rsid w:val="00DE2C9B"/>
    <w:rsid w:val="00DE3D30"/>
    <w:rsid w:val="00DF037B"/>
    <w:rsid w:val="00DF15A8"/>
    <w:rsid w:val="00DF1B30"/>
    <w:rsid w:val="00DF21F3"/>
    <w:rsid w:val="00DF42BF"/>
    <w:rsid w:val="00DF4735"/>
    <w:rsid w:val="00DF4FBE"/>
    <w:rsid w:val="00DF595A"/>
    <w:rsid w:val="00DF6CC2"/>
    <w:rsid w:val="00E00079"/>
    <w:rsid w:val="00E00F6B"/>
    <w:rsid w:val="00E010C2"/>
    <w:rsid w:val="00E02B65"/>
    <w:rsid w:val="00E041C5"/>
    <w:rsid w:val="00E04512"/>
    <w:rsid w:val="00E06217"/>
    <w:rsid w:val="00E0682B"/>
    <w:rsid w:val="00E07C2C"/>
    <w:rsid w:val="00E13316"/>
    <w:rsid w:val="00E139E6"/>
    <w:rsid w:val="00E146A8"/>
    <w:rsid w:val="00E14CF3"/>
    <w:rsid w:val="00E15A18"/>
    <w:rsid w:val="00E15ABB"/>
    <w:rsid w:val="00E15FD5"/>
    <w:rsid w:val="00E17455"/>
    <w:rsid w:val="00E17AEE"/>
    <w:rsid w:val="00E23002"/>
    <w:rsid w:val="00E23039"/>
    <w:rsid w:val="00E24E28"/>
    <w:rsid w:val="00E269FA"/>
    <w:rsid w:val="00E26D8C"/>
    <w:rsid w:val="00E27301"/>
    <w:rsid w:val="00E27489"/>
    <w:rsid w:val="00E27C55"/>
    <w:rsid w:val="00E30379"/>
    <w:rsid w:val="00E335CB"/>
    <w:rsid w:val="00E3430D"/>
    <w:rsid w:val="00E35314"/>
    <w:rsid w:val="00E362CC"/>
    <w:rsid w:val="00E36A8B"/>
    <w:rsid w:val="00E373E8"/>
    <w:rsid w:val="00E40619"/>
    <w:rsid w:val="00E40A8E"/>
    <w:rsid w:val="00E40CBD"/>
    <w:rsid w:val="00E43003"/>
    <w:rsid w:val="00E43FF3"/>
    <w:rsid w:val="00E44E94"/>
    <w:rsid w:val="00E452E3"/>
    <w:rsid w:val="00E462BD"/>
    <w:rsid w:val="00E46433"/>
    <w:rsid w:val="00E5013C"/>
    <w:rsid w:val="00E504F7"/>
    <w:rsid w:val="00E51397"/>
    <w:rsid w:val="00E5206A"/>
    <w:rsid w:val="00E536CA"/>
    <w:rsid w:val="00E53817"/>
    <w:rsid w:val="00E53C11"/>
    <w:rsid w:val="00E562E1"/>
    <w:rsid w:val="00E577D1"/>
    <w:rsid w:val="00E60DB6"/>
    <w:rsid w:val="00E62E86"/>
    <w:rsid w:val="00E64F58"/>
    <w:rsid w:val="00E64F9A"/>
    <w:rsid w:val="00E65592"/>
    <w:rsid w:val="00E66E9B"/>
    <w:rsid w:val="00E67713"/>
    <w:rsid w:val="00E7005E"/>
    <w:rsid w:val="00E70A88"/>
    <w:rsid w:val="00E720BB"/>
    <w:rsid w:val="00E7240A"/>
    <w:rsid w:val="00E73F22"/>
    <w:rsid w:val="00E7591D"/>
    <w:rsid w:val="00E76E13"/>
    <w:rsid w:val="00E807D4"/>
    <w:rsid w:val="00E82852"/>
    <w:rsid w:val="00E839D3"/>
    <w:rsid w:val="00E843BD"/>
    <w:rsid w:val="00E858EA"/>
    <w:rsid w:val="00E85C8E"/>
    <w:rsid w:val="00E86BB2"/>
    <w:rsid w:val="00E8751E"/>
    <w:rsid w:val="00E90508"/>
    <w:rsid w:val="00E90BBF"/>
    <w:rsid w:val="00E92AB4"/>
    <w:rsid w:val="00E92C1A"/>
    <w:rsid w:val="00E94AC3"/>
    <w:rsid w:val="00E95EC4"/>
    <w:rsid w:val="00E96B03"/>
    <w:rsid w:val="00E97245"/>
    <w:rsid w:val="00E977BD"/>
    <w:rsid w:val="00EA0886"/>
    <w:rsid w:val="00EA4A40"/>
    <w:rsid w:val="00EA4BCC"/>
    <w:rsid w:val="00EA50AE"/>
    <w:rsid w:val="00EA5C59"/>
    <w:rsid w:val="00EA5D8D"/>
    <w:rsid w:val="00EA62F3"/>
    <w:rsid w:val="00EA6EF0"/>
    <w:rsid w:val="00EA7E4E"/>
    <w:rsid w:val="00EB2E29"/>
    <w:rsid w:val="00EB51B1"/>
    <w:rsid w:val="00EB5AA3"/>
    <w:rsid w:val="00EB6E6A"/>
    <w:rsid w:val="00EC03A8"/>
    <w:rsid w:val="00EC03D1"/>
    <w:rsid w:val="00EC1218"/>
    <w:rsid w:val="00EC1536"/>
    <w:rsid w:val="00EC1E6B"/>
    <w:rsid w:val="00EC1F66"/>
    <w:rsid w:val="00EC27B8"/>
    <w:rsid w:val="00EC3DE6"/>
    <w:rsid w:val="00EC43F9"/>
    <w:rsid w:val="00EC6A9D"/>
    <w:rsid w:val="00EC6CEE"/>
    <w:rsid w:val="00EC7739"/>
    <w:rsid w:val="00EC7ABB"/>
    <w:rsid w:val="00ED0986"/>
    <w:rsid w:val="00ED0D45"/>
    <w:rsid w:val="00ED3877"/>
    <w:rsid w:val="00ED4B1E"/>
    <w:rsid w:val="00ED4BCF"/>
    <w:rsid w:val="00EE0209"/>
    <w:rsid w:val="00EE2981"/>
    <w:rsid w:val="00EE33A6"/>
    <w:rsid w:val="00EE3945"/>
    <w:rsid w:val="00EE41D8"/>
    <w:rsid w:val="00EE4D0E"/>
    <w:rsid w:val="00EE5B84"/>
    <w:rsid w:val="00EE5C96"/>
    <w:rsid w:val="00EE648E"/>
    <w:rsid w:val="00EE6A33"/>
    <w:rsid w:val="00EE78AA"/>
    <w:rsid w:val="00EF17FA"/>
    <w:rsid w:val="00EF3718"/>
    <w:rsid w:val="00EF4C7E"/>
    <w:rsid w:val="00EF7911"/>
    <w:rsid w:val="00F0190E"/>
    <w:rsid w:val="00F03532"/>
    <w:rsid w:val="00F04132"/>
    <w:rsid w:val="00F045C3"/>
    <w:rsid w:val="00F04648"/>
    <w:rsid w:val="00F05455"/>
    <w:rsid w:val="00F0682C"/>
    <w:rsid w:val="00F0741B"/>
    <w:rsid w:val="00F1002F"/>
    <w:rsid w:val="00F12125"/>
    <w:rsid w:val="00F13102"/>
    <w:rsid w:val="00F13EA7"/>
    <w:rsid w:val="00F142B9"/>
    <w:rsid w:val="00F15346"/>
    <w:rsid w:val="00F155CB"/>
    <w:rsid w:val="00F15861"/>
    <w:rsid w:val="00F17125"/>
    <w:rsid w:val="00F1724B"/>
    <w:rsid w:val="00F21B00"/>
    <w:rsid w:val="00F222D6"/>
    <w:rsid w:val="00F227FC"/>
    <w:rsid w:val="00F25065"/>
    <w:rsid w:val="00F262B0"/>
    <w:rsid w:val="00F27174"/>
    <w:rsid w:val="00F27235"/>
    <w:rsid w:val="00F27338"/>
    <w:rsid w:val="00F27357"/>
    <w:rsid w:val="00F27883"/>
    <w:rsid w:val="00F30352"/>
    <w:rsid w:val="00F306E0"/>
    <w:rsid w:val="00F3075B"/>
    <w:rsid w:val="00F328C3"/>
    <w:rsid w:val="00F328DC"/>
    <w:rsid w:val="00F33819"/>
    <w:rsid w:val="00F33C95"/>
    <w:rsid w:val="00F33D95"/>
    <w:rsid w:val="00F35B79"/>
    <w:rsid w:val="00F35C72"/>
    <w:rsid w:val="00F3750E"/>
    <w:rsid w:val="00F40E50"/>
    <w:rsid w:val="00F4124C"/>
    <w:rsid w:val="00F43E66"/>
    <w:rsid w:val="00F44B88"/>
    <w:rsid w:val="00F4538C"/>
    <w:rsid w:val="00F477A3"/>
    <w:rsid w:val="00F50887"/>
    <w:rsid w:val="00F5100D"/>
    <w:rsid w:val="00F51672"/>
    <w:rsid w:val="00F51978"/>
    <w:rsid w:val="00F521EB"/>
    <w:rsid w:val="00F534B5"/>
    <w:rsid w:val="00F53ED6"/>
    <w:rsid w:val="00F54EF7"/>
    <w:rsid w:val="00F6140A"/>
    <w:rsid w:val="00F61B6E"/>
    <w:rsid w:val="00F629A4"/>
    <w:rsid w:val="00F63811"/>
    <w:rsid w:val="00F6458C"/>
    <w:rsid w:val="00F65FD5"/>
    <w:rsid w:val="00F66E11"/>
    <w:rsid w:val="00F71358"/>
    <w:rsid w:val="00F72CEF"/>
    <w:rsid w:val="00F73A34"/>
    <w:rsid w:val="00F73BDE"/>
    <w:rsid w:val="00F74A2E"/>
    <w:rsid w:val="00F75A84"/>
    <w:rsid w:val="00F75E06"/>
    <w:rsid w:val="00F760E0"/>
    <w:rsid w:val="00F81B3D"/>
    <w:rsid w:val="00F820FB"/>
    <w:rsid w:val="00F83202"/>
    <w:rsid w:val="00F83810"/>
    <w:rsid w:val="00F84AF4"/>
    <w:rsid w:val="00F84F52"/>
    <w:rsid w:val="00F856D7"/>
    <w:rsid w:val="00F85C69"/>
    <w:rsid w:val="00F866AD"/>
    <w:rsid w:val="00F872A6"/>
    <w:rsid w:val="00F901B8"/>
    <w:rsid w:val="00F92797"/>
    <w:rsid w:val="00F92F61"/>
    <w:rsid w:val="00F9313D"/>
    <w:rsid w:val="00F93692"/>
    <w:rsid w:val="00F942DF"/>
    <w:rsid w:val="00F97B7B"/>
    <w:rsid w:val="00FA0D26"/>
    <w:rsid w:val="00FA1B0C"/>
    <w:rsid w:val="00FA1D9E"/>
    <w:rsid w:val="00FA321E"/>
    <w:rsid w:val="00FA3A03"/>
    <w:rsid w:val="00FA5190"/>
    <w:rsid w:val="00FA5401"/>
    <w:rsid w:val="00FA7C15"/>
    <w:rsid w:val="00FB02B4"/>
    <w:rsid w:val="00FB219B"/>
    <w:rsid w:val="00FB2282"/>
    <w:rsid w:val="00FB4EE9"/>
    <w:rsid w:val="00FB57F3"/>
    <w:rsid w:val="00FB592F"/>
    <w:rsid w:val="00FB6282"/>
    <w:rsid w:val="00FC0DED"/>
    <w:rsid w:val="00FC3C63"/>
    <w:rsid w:val="00FC434E"/>
    <w:rsid w:val="00FC5C56"/>
    <w:rsid w:val="00FC6FC5"/>
    <w:rsid w:val="00FC7739"/>
    <w:rsid w:val="00FD0107"/>
    <w:rsid w:val="00FD096F"/>
    <w:rsid w:val="00FD0AC9"/>
    <w:rsid w:val="00FD4B04"/>
    <w:rsid w:val="00FD5DD8"/>
    <w:rsid w:val="00FD7C3E"/>
    <w:rsid w:val="00FE04AF"/>
    <w:rsid w:val="00FE12DA"/>
    <w:rsid w:val="00FE1B88"/>
    <w:rsid w:val="00FE240F"/>
    <w:rsid w:val="00FE401A"/>
    <w:rsid w:val="00FE5072"/>
    <w:rsid w:val="00FE5F7E"/>
    <w:rsid w:val="00FF1F33"/>
    <w:rsid w:val="00FF28CD"/>
    <w:rsid w:val="00FF3679"/>
    <w:rsid w:val="00FF3C61"/>
    <w:rsid w:val="00FF5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0AF60"/>
  <w15:chartTrackingRefBased/>
  <w15:docId w15:val="{147DF91F-96C7-46CB-BC4F-D5B2DD14B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E6E"/>
  </w:style>
  <w:style w:type="paragraph" w:styleId="Heading1">
    <w:name w:val="heading 1"/>
    <w:basedOn w:val="Normal"/>
    <w:next w:val="Normal"/>
    <w:link w:val="Heading1Char"/>
    <w:uiPriority w:val="9"/>
    <w:qFormat/>
    <w:rsid w:val="006832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832A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832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832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32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32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32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32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32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32A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832A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832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832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32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32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32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32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32AC"/>
    <w:rPr>
      <w:rFonts w:eastAsiaTheme="majorEastAsia" w:cstheme="majorBidi"/>
      <w:color w:val="272727" w:themeColor="text1" w:themeTint="D8"/>
    </w:rPr>
  </w:style>
  <w:style w:type="paragraph" w:styleId="Title">
    <w:name w:val="Title"/>
    <w:basedOn w:val="Normal"/>
    <w:next w:val="Normal"/>
    <w:link w:val="TitleChar"/>
    <w:uiPriority w:val="10"/>
    <w:qFormat/>
    <w:rsid w:val="006832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32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32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32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32AC"/>
    <w:pPr>
      <w:spacing w:before="160"/>
      <w:jc w:val="center"/>
    </w:pPr>
    <w:rPr>
      <w:i/>
      <w:iCs/>
      <w:color w:val="404040" w:themeColor="text1" w:themeTint="BF"/>
    </w:rPr>
  </w:style>
  <w:style w:type="character" w:customStyle="1" w:styleId="QuoteChar">
    <w:name w:val="Quote Char"/>
    <w:basedOn w:val="DefaultParagraphFont"/>
    <w:link w:val="Quote"/>
    <w:uiPriority w:val="29"/>
    <w:rsid w:val="006832AC"/>
    <w:rPr>
      <w:i/>
      <w:iCs/>
      <w:color w:val="404040" w:themeColor="text1" w:themeTint="BF"/>
    </w:rPr>
  </w:style>
  <w:style w:type="paragraph" w:styleId="ListParagraph">
    <w:name w:val="List Paragraph"/>
    <w:basedOn w:val="Normal"/>
    <w:link w:val="ListParagraphChar"/>
    <w:uiPriority w:val="34"/>
    <w:qFormat/>
    <w:rsid w:val="006832AC"/>
    <w:pPr>
      <w:ind w:left="720"/>
      <w:contextualSpacing/>
    </w:pPr>
  </w:style>
  <w:style w:type="character" w:styleId="IntenseEmphasis">
    <w:name w:val="Intense Emphasis"/>
    <w:basedOn w:val="DefaultParagraphFont"/>
    <w:uiPriority w:val="21"/>
    <w:qFormat/>
    <w:rsid w:val="006832AC"/>
    <w:rPr>
      <w:i/>
      <w:iCs/>
      <w:color w:val="0F4761" w:themeColor="accent1" w:themeShade="BF"/>
    </w:rPr>
  </w:style>
  <w:style w:type="paragraph" w:styleId="IntenseQuote">
    <w:name w:val="Intense Quote"/>
    <w:basedOn w:val="Normal"/>
    <w:next w:val="Normal"/>
    <w:link w:val="IntenseQuoteChar"/>
    <w:uiPriority w:val="30"/>
    <w:qFormat/>
    <w:rsid w:val="006832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32AC"/>
    <w:rPr>
      <w:i/>
      <w:iCs/>
      <w:color w:val="0F4761" w:themeColor="accent1" w:themeShade="BF"/>
    </w:rPr>
  </w:style>
  <w:style w:type="character" w:styleId="IntenseReference">
    <w:name w:val="Intense Reference"/>
    <w:basedOn w:val="DefaultParagraphFont"/>
    <w:uiPriority w:val="32"/>
    <w:qFormat/>
    <w:rsid w:val="006832AC"/>
    <w:rPr>
      <w:b/>
      <w:bCs/>
      <w:smallCaps/>
      <w:color w:val="0F4761" w:themeColor="accent1" w:themeShade="BF"/>
      <w:spacing w:val="5"/>
    </w:rPr>
  </w:style>
  <w:style w:type="paragraph" w:styleId="NoSpacing">
    <w:name w:val="No Spacing"/>
    <w:link w:val="NoSpacingChar"/>
    <w:uiPriority w:val="1"/>
    <w:qFormat/>
    <w:rsid w:val="00E60DB6"/>
    <w:pPr>
      <w:spacing w:after="0" w:line="240" w:lineRule="auto"/>
    </w:pPr>
  </w:style>
  <w:style w:type="paragraph" w:styleId="Header">
    <w:name w:val="header"/>
    <w:basedOn w:val="Normal"/>
    <w:link w:val="HeaderChar"/>
    <w:uiPriority w:val="99"/>
    <w:unhideWhenUsed/>
    <w:rsid w:val="005E2F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F60"/>
  </w:style>
  <w:style w:type="paragraph" w:styleId="Footer">
    <w:name w:val="footer"/>
    <w:basedOn w:val="Normal"/>
    <w:link w:val="FooterChar"/>
    <w:uiPriority w:val="99"/>
    <w:unhideWhenUsed/>
    <w:rsid w:val="005E2F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F60"/>
  </w:style>
  <w:style w:type="table" w:styleId="TableGrid">
    <w:name w:val="Table Grid"/>
    <w:basedOn w:val="TableNormal"/>
    <w:uiPriority w:val="39"/>
    <w:rsid w:val="000F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6D5AD2"/>
    <w:pPr>
      <w:spacing w:after="0"/>
    </w:pPr>
  </w:style>
  <w:style w:type="paragraph" w:styleId="Caption">
    <w:name w:val="caption"/>
    <w:basedOn w:val="Normal"/>
    <w:next w:val="Normal"/>
    <w:uiPriority w:val="35"/>
    <w:unhideWhenUsed/>
    <w:qFormat/>
    <w:rsid w:val="006D5AD2"/>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47420D"/>
    <w:pPr>
      <w:spacing w:before="240" w:after="0"/>
      <w:outlineLvl w:val="9"/>
    </w:pPr>
    <w:rPr>
      <w:kern w:val="0"/>
      <w:sz w:val="32"/>
      <w:szCs w:val="32"/>
    </w:rPr>
  </w:style>
  <w:style w:type="paragraph" w:styleId="TOC1">
    <w:name w:val="toc 1"/>
    <w:basedOn w:val="Normal"/>
    <w:next w:val="Normal"/>
    <w:autoRedefine/>
    <w:uiPriority w:val="39"/>
    <w:unhideWhenUsed/>
    <w:rsid w:val="0074361E"/>
    <w:pPr>
      <w:tabs>
        <w:tab w:val="right" w:leader="dot" w:pos="9038"/>
      </w:tabs>
      <w:spacing w:after="0" w:line="312" w:lineRule="auto"/>
      <w:jc w:val="both"/>
    </w:pPr>
    <w:rPr>
      <w:rFonts w:ascii="Times New Roman" w:hAnsi="Times New Roman"/>
      <w:b/>
      <w:sz w:val="26"/>
    </w:rPr>
  </w:style>
  <w:style w:type="character" w:styleId="Hyperlink">
    <w:name w:val="Hyperlink"/>
    <w:basedOn w:val="DefaultParagraphFont"/>
    <w:uiPriority w:val="99"/>
    <w:unhideWhenUsed/>
    <w:rsid w:val="0047420D"/>
    <w:rPr>
      <w:color w:val="467886" w:themeColor="hyperlink"/>
      <w:u w:val="single"/>
    </w:rPr>
  </w:style>
  <w:style w:type="paragraph" w:styleId="TOC2">
    <w:name w:val="toc 2"/>
    <w:basedOn w:val="Normal"/>
    <w:next w:val="Normal"/>
    <w:autoRedefine/>
    <w:uiPriority w:val="39"/>
    <w:unhideWhenUsed/>
    <w:rsid w:val="0074361E"/>
    <w:pPr>
      <w:tabs>
        <w:tab w:val="right" w:leader="dot" w:pos="9372"/>
      </w:tabs>
      <w:spacing w:after="0" w:line="312" w:lineRule="auto"/>
      <w:jc w:val="both"/>
    </w:pPr>
    <w:rPr>
      <w:rFonts w:ascii="Times New Roman" w:hAnsi="Times New Roman"/>
      <w:b/>
      <w:sz w:val="26"/>
    </w:rPr>
  </w:style>
  <w:style w:type="paragraph" w:styleId="TOC3">
    <w:name w:val="toc 3"/>
    <w:basedOn w:val="Normal"/>
    <w:next w:val="Normal"/>
    <w:autoRedefine/>
    <w:uiPriority w:val="39"/>
    <w:unhideWhenUsed/>
    <w:rsid w:val="0074361E"/>
    <w:pPr>
      <w:spacing w:after="0" w:line="312" w:lineRule="auto"/>
      <w:jc w:val="both"/>
    </w:pPr>
    <w:rPr>
      <w:rFonts w:ascii="Times New Roman" w:hAnsi="Times New Roman"/>
      <w:b/>
      <w:sz w:val="26"/>
    </w:rPr>
  </w:style>
  <w:style w:type="table" w:customStyle="1" w:styleId="BngLiNhat1">
    <w:name w:val="Bảng Lưới Nhạt1"/>
    <w:basedOn w:val="TableNormal"/>
    <w:next w:val="TableGridLight"/>
    <w:uiPriority w:val="40"/>
    <w:rsid w:val="002562F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styleId="TableGridLight">
    <w:name w:val="Grid Table Light"/>
    <w:basedOn w:val="TableNormal"/>
    <w:uiPriority w:val="40"/>
    <w:rsid w:val="002562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basedOn w:val="DefaultParagraphFont"/>
    <w:link w:val="ListParagraph"/>
    <w:uiPriority w:val="34"/>
    <w:rsid w:val="00C50E6B"/>
  </w:style>
  <w:style w:type="paragraph" w:customStyle="1" w:styleId="Picture">
    <w:name w:val="Picture"/>
    <w:basedOn w:val="NoSpacing"/>
    <w:link w:val="PictureChar"/>
    <w:qFormat/>
    <w:rsid w:val="00C50E6B"/>
    <w:pPr>
      <w:spacing w:before="240" w:after="40"/>
      <w:jc w:val="center"/>
    </w:pPr>
    <w:rPr>
      <w:rFonts w:ascii="Times New Roman" w:eastAsiaTheme="minorEastAsia" w:hAnsi="Times New Roman"/>
      <w:noProof/>
      <w:color w:val="171717" w:themeColor="background2" w:themeShade="1A"/>
      <w:kern w:val="0"/>
      <w:sz w:val="26"/>
      <w:bdr w:val="none" w:sz="0" w:space="0" w:color="auto" w:frame="1"/>
    </w:rPr>
  </w:style>
  <w:style w:type="character" w:customStyle="1" w:styleId="PictureChar">
    <w:name w:val="Picture Char"/>
    <w:basedOn w:val="DefaultParagraphFont"/>
    <w:link w:val="Picture"/>
    <w:rsid w:val="00C50E6B"/>
    <w:rPr>
      <w:rFonts w:ascii="Times New Roman" w:eastAsiaTheme="minorEastAsia" w:hAnsi="Times New Roman"/>
      <w:noProof/>
      <w:color w:val="171717" w:themeColor="background2" w:themeShade="1A"/>
      <w:kern w:val="0"/>
      <w:sz w:val="26"/>
      <w:bdr w:val="none" w:sz="0" w:space="0" w:color="auto" w:frame="1"/>
    </w:rPr>
  </w:style>
  <w:style w:type="table" w:customStyle="1" w:styleId="BngLiNhat2">
    <w:name w:val="Bảng Lưới Nhạt2"/>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3">
    <w:name w:val="Bảng Lưới Nhạt3"/>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4">
    <w:name w:val="Bảng Lưới Nhạt4"/>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LiBang1">
    <w:name w:val="Lưới Bảng1"/>
    <w:basedOn w:val="TableNormal"/>
    <w:next w:val="TableGrid"/>
    <w:uiPriority w:val="39"/>
    <w:rsid w:val="00C50E6B"/>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LiNhat5">
    <w:name w:val="Bảng Lưới Nhạt5"/>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6">
    <w:name w:val="Bảng Lưới Nhạt6"/>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7">
    <w:name w:val="Bảng Lưới Nhạt7"/>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8">
    <w:name w:val="Bảng Lưới Nhạt8"/>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9">
    <w:name w:val="Bảng Lưới Nhạt9"/>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0">
    <w:name w:val="Bảng Lưới Nhạt10"/>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1">
    <w:name w:val="Bảng Lưới Nhạt11"/>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2">
    <w:name w:val="Bảng Lưới Nhạt12"/>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3">
    <w:name w:val="Bảng Lưới Nhạt13"/>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4">
    <w:name w:val="Bảng Lưới Nhạt14"/>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5">
    <w:name w:val="Bảng Lưới Nhạt15"/>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6">
    <w:name w:val="Bảng Lưới Nhạt16"/>
    <w:basedOn w:val="TableNormal"/>
    <w:next w:val="TableGridLight"/>
    <w:uiPriority w:val="40"/>
    <w:rsid w:val="001F3121"/>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7">
    <w:name w:val="Bảng Lưới Nhạt17"/>
    <w:basedOn w:val="TableNormal"/>
    <w:next w:val="TableGridLight"/>
    <w:uiPriority w:val="40"/>
    <w:rsid w:val="00F0741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8">
    <w:name w:val="Bảng Lưới Nhạt18"/>
    <w:basedOn w:val="TableNormal"/>
    <w:next w:val="TableGridLight"/>
    <w:uiPriority w:val="40"/>
    <w:rsid w:val="00723166"/>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9">
    <w:name w:val="Bảng Lưới Nhạt19"/>
    <w:basedOn w:val="TableNormal"/>
    <w:next w:val="TableGridLight"/>
    <w:uiPriority w:val="40"/>
    <w:rsid w:val="00723166"/>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20">
    <w:name w:val="Bảng Lưới Nhạt20"/>
    <w:basedOn w:val="TableNormal"/>
    <w:next w:val="TableGridLight"/>
    <w:uiPriority w:val="40"/>
    <w:rsid w:val="00070F34"/>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21">
    <w:name w:val="Bảng Lưới Nhạt21"/>
    <w:basedOn w:val="TableNormal"/>
    <w:next w:val="TableGridLight"/>
    <w:uiPriority w:val="40"/>
    <w:rsid w:val="00DC663D"/>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character" w:customStyle="1" w:styleId="NoSpacingChar">
    <w:name w:val="No Spacing Char"/>
    <w:basedOn w:val="DefaultParagraphFont"/>
    <w:link w:val="NoSpacing"/>
    <w:uiPriority w:val="1"/>
    <w:rsid w:val="007A2D28"/>
  </w:style>
  <w:style w:type="table" w:customStyle="1" w:styleId="BngLiNhat22">
    <w:name w:val="Bảng Lưới Nhạt22"/>
    <w:basedOn w:val="TableNormal"/>
    <w:next w:val="TableGridLight"/>
    <w:uiPriority w:val="40"/>
    <w:rsid w:val="00331BDC"/>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paragraph" w:styleId="Revision">
    <w:name w:val="Revision"/>
    <w:hidden/>
    <w:uiPriority w:val="99"/>
    <w:semiHidden/>
    <w:rsid w:val="00EA62F3"/>
    <w:pPr>
      <w:spacing w:after="0" w:line="240" w:lineRule="auto"/>
    </w:pPr>
  </w:style>
  <w:style w:type="character" w:styleId="PlaceholderText">
    <w:name w:val="Placeholder Text"/>
    <w:basedOn w:val="DefaultParagraphFont"/>
    <w:uiPriority w:val="99"/>
    <w:semiHidden/>
    <w:rsid w:val="008B6C9C"/>
    <w:rPr>
      <w:color w:val="666666"/>
    </w:rPr>
  </w:style>
  <w:style w:type="table" w:styleId="ListTable3">
    <w:name w:val="List Table 3"/>
    <w:basedOn w:val="TableNormal"/>
    <w:uiPriority w:val="48"/>
    <w:rsid w:val="00F4124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4124C"/>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3-Accent5">
    <w:name w:val="List Table 3 Accent 5"/>
    <w:basedOn w:val="TableNormal"/>
    <w:uiPriority w:val="48"/>
    <w:rsid w:val="00F4124C"/>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ListTable3-Accent6">
    <w:name w:val="List Table 3 Accent 6"/>
    <w:basedOn w:val="TableNormal"/>
    <w:uiPriority w:val="48"/>
    <w:rsid w:val="00F4124C"/>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3-Accent2">
    <w:name w:val="List Table 3 Accent 2"/>
    <w:basedOn w:val="TableNormal"/>
    <w:uiPriority w:val="48"/>
    <w:rsid w:val="00F4124C"/>
    <w:pPr>
      <w:spacing w:after="0" w:line="240" w:lineRule="auto"/>
    </w:p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GridTable1Light">
    <w:name w:val="Grid Table 1 Light"/>
    <w:basedOn w:val="TableNormal"/>
    <w:uiPriority w:val="46"/>
    <w:rsid w:val="009B6AD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4">
    <w:name w:val="List Table 3 Accent 4"/>
    <w:basedOn w:val="TableNormal"/>
    <w:uiPriority w:val="48"/>
    <w:rsid w:val="009B0AB5"/>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customStyle="1" w:styleId="LiBang2">
    <w:name w:val="Lưới Bảng2"/>
    <w:basedOn w:val="TableNormal"/>
    <w:next w:val="TableGrid"/>
    <w:uiPriority w:val="39"/>
    <w:rsid w:val="00BE12D5"/>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LiNhat23">
    <w:name w:val="Bảng Lưới Nhạt23"/>
    <w:basedOn w:val="TableNormal"/>
    <w:next w:val="TableGridLight"/>
    <w:uiPriority w:val="40"/>
    <w:rsid w:val="00BE12D5"/>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paragraph" w:customStyle="1" w:styleId="Chng">
    <w:name w:val="Chương"/>
    <w:basedOn w:val="Normal"/>
    <w:link w:val="ChngChar"/>
    <w:qFormat/>
    <w:rsid w:val="00AE0288"/>
    <w:pPr>
      <w:numPr>
        <w:numId w:val="64"/>
      </w:numPr>
      <w:spacing w:line="312" w:lineRule="auto"/>
      <w:jc w:val="center"/>
      <w:outlineLvl w:val="0"/>
    </w:pPr>
    <w:rPr>
      <w:rFonts w:ascii="Times New Roman" w:eastAsia="Liberation Serif" w:hAnsi="Times New Roman" w:cs="Times New Roman"/>
      <w:b/>
      <w:color w:val="0070C0"/>
      <w:kern w:val="0"/>
      <w:sz w:val="37"/>
      <w:szCs w:val="26"/>
      <w14:ligatures w14:val="none"/>
    </w:rPr>
  </w:style>
  <w:style w:type="character" w:customStyle="1" w:styleId="ChngChar">
    <w:name w:val="Chương Char"/>
    <w:basedOn w:val="DefaultParagraphFont"/>
    <w:link w:val="Chng"/>
    <w:rsid w:val="00AE0288"/>
    <w:rPr>
      <w:rFonts w:ascii="Times New Roman" w:eastAsia="Liberation Serif" w:hAnsi="Times New Roman" w:cs="Times New Roman"/>
      <w:b/>
      <w:color w:val="0070C0"/>
      <w:kern w:val="0"/>
      <w:sz w:val="37"/>
      <w:szCs w:val="26"/>
      <w14:ligatures w14:val="none"/>
    </w:rPr>
  </w:style>
  <w:style w:type="paragraph" w:customStyle="1" w:styleId="11">
    <w:name w:val="1.1"/>
    <w:basedOn w:val="Chng"/>
    <w:link w:val="11Char"/>
    <w:qFormat/>
    <w:rsid w:val="00301CF8"/>
    <w:pPr>
      <w:numPr>
        <w:ilvl w:val="1"/>
      </w:numPr>
      <w:spacing w:before="160"/>
      <w:jc w:val="both"/>
      <w:outlineLvl w:val="1"/>
    </w:pPr>
    <w:rPr>
      <w:color w:val="auto"/>
      <w:sz w:val="26"/>
    </w:rPr>
  </w:style>
  <w:style w:type="character" w:customStyle="1" w:styleId="11Char">
    <w:name w:val="1.1 Char"/>
    <w:basedOn w:val="ChngChar"/>
    <w:link w:val="11"/>
    <w:rsid w:val="00A650F7"/>
    <w:rPr>
      <w:rFonts w:ascii="Times New Roman" w:eastAsia="Liberation Serif" w:hAnsi="Times New Roman" w:cs="Times New Roman"/>
      <w:b/>
      <w:color w:val="0070C0"/>
      <w:kern w:val="0"/>
      <w:sz w:val="26"/>
      <w:szCs w:val="26"/>
      <w14:ligatures w14:val="none"/>
    </w:rPr>
  </w:style>
  <w:style w:type="paragraph" w:customStyle="1" w:styleId="111">
    <w:name w:val="1.1.1"/>
    <w:basedOn w:val="11"/>
    <w:link w:val="111Char"/>
    <w:qFormat/>
    <w:rsid w:val="00E7005E"/>
    <w:pPr>
      <w:numPr>
        <w:ilvl w:val="2"/>
      </w:numPr>
      <w:outlineLvl w:val="2"/>
    </w:pPr>
  </w:style>
  <w:style w:type="character" w:customStyle="1" w:styleId="111Char">
    <w:name w:val="1.1.1 Char"/>
    <w:basedOn w:val="11Char"/>
    <w:link w:val="111"/>
    <w:rsid w:val="00A650F7"/>
    <w:rPr>
      <w:rFonts w:ascii="Times New Roman" w:eastAsia="Liberation Serif" w:hAnsi="Times New Roman" w:cs="Times New Roman"/>
      <w:b/>
      <w:color w:val="0070C0"/>
      <w:kern w:val="0"/>
      <w:sz w:val="26"/>
      <w:szCs w:val="26"/>
      <w14:ligatures w14:val="none"/>
    </w:rPr>
  </w:style>
  <w:style w:type="paragraph" w:customStyle="1" w:styleId="1111">
    <w:name w:val="1.1.1.1"/>
    <w:basedOn w:val="111"/>
    <w:link w:val="1111Char"/>
    <w:qFormat/>
    <w:rsid w:val="00E7005E"/>
    <w:pPr>
      <w:numPr>
        <w:ilvl w:val="3"/>
      </w:numPr>
      <w:outlineLvl w:val="3"/>
    </w:pPr>
  </w:style>
  <w:style w:type="character" w:customStyle="1" w:styleId="1111Char">
    <w:name w:val="1.1.1.1 Char"/>
    <w:basedOn w:val="111Char"/>
    <w:link w:val="1111"/>
    <w:rsid w:val="00A650F7"/>
    <w:rPr>
      <w:rFonts w:ascii="Times New Roman" w:eastAsia="Liberation Serif" w:hAnsi="Times New Roman" w:cs="Times New Roman"/>
      <w:b/>
      <w:color w:val="0070C0"/>
      <w:kern w:val="0"/>
      <w:sz w:val="26"/>
      <w:szCs w:val="26"/>
      <w14:ligatures w14:val="none"/>
    </w:rPr>
  </w:style>
  <w:style w:type="paragraph" w:customStyle="1" w:styleId="Bnhthng">
    <w:name w:val="Bình thường"/>
    <w:link w:val="BnhthngChar"/>
    <w:qFormat/>
    <w:rsid w:val="00411069"/>
    <w:pPr>
      <w:spacing w:line="360" w:lineRule="auto"/>
      <w:jc w:val="both"/>
    </w:pPr>
    <w:rPr>
      <w:rFonts w:ascii="Times New Roman" w:eastAsia="Liberation Serif" w:hAnsi="Times New Roman" w:cs="Times New Roman"/>
      <w:kern w:val="0"/>
      <w:sz w:val="26"/>
      <w:szCs w:val="26"/>
      <w14:ligatures w14:val="none"/>
    </w:rPr>
  </w:style>
  <w:style w:type="character" w:customStyle="1" w:styleId="BnhthngChar">
    <w:name w:val="Bình thường Char"/>
    <w:basedOn w:val="1111Char"/>
    <w:link w:val="Bnhthng"/>
    <w:rsid w:val="00411069"/>
    <w:rPr>
      <w:rFonts w:ascii="Times New Roman" w:eastAsia="Liberation Serif" w:hAnsi="Times New Roman" w:cs="Times New Roman"/>
      <w:b w:val="0"/>
      <w:color w:val="0070C0"/>
      <w:kern w:val="0"/>
      <w:sz w:val="26"/>
      <w:szCs w:val="26"/>
      <w14:ligatures w14:val="none"/>
    </w:rPr>
  </w:style>
  <w:style w:type="paragraph" w:customStyle="1" w:styleId="Mcln">
    <w:name w:val="Mục lớn"/>
    <w:basedOn w:val="Normal"/>
    <w:link w:val="MclnChar"/>
    <w:qFormat/>
    <w:rsid w:val="00DD02E3"/>
    <w:pPr>
      <w:tabs>
        <w:tab w:val="num" w:pos="284"/>
      </w:tabs>
      <w:spacing w:before="40" w:after="40" w:line="300" w:lineRule="auto"/>
      <w:ind w:left="284" w:hanging="284"/>
      <w:contextualSpacing/>
      <w:jc w:val="center"/>
      <w:outlineLvl w:val="0"/>
    </w:pPr>
    <w:rPr>
      <w:rFonts w:ascii="Times New Roman" w:eastAsia="Times New Roman" w:hAnsi="Times New Roman" w:cs="Times New Roman"/>
      <w:b/>
      <w:noProof/>
      <w:color w:val="0070C0"/>
      <w:kern w:val="0"/>
      <w:sz w:val="37"/>
      <w:szCs w:val="24"/>
      <w:lang w:val="vi-VN"/>
      <w14:ligatures w14:val="none"/>
    </w:rPr>
  </w:style>
  <w:style w:type="character" w:customStyle="1" w:styleId="MclnChar">
    <w:name w:val="Mục lớn Char"/>
    <w:basedOn w:val="DefaultParagraphFont"/>
    <w:link w:val="Mcln"/>
    <w:rsid w:val="00DD02E3"/>
    <w:rPr>
      <w:rFonts w:ascii="Times New Roman" w:eastAsia="Times New Roman" w:hAnsi="Times New Roman" w:cs="Times New Roman"/>
      <w:b/>
      <w:noProof/>
      <w:color w:val="0070C0"/>
      <w:kern w:val="0"/>
      <w:sz w:val="37"/>
      <w:szCs w:val="24"/>
      <w:lang w:val="vi-VN"/>
      <w14:ligatures w14:val="none"/>
    </w:rPr>
  </w:style>
  <w:style w:type="table" w:customStyle="1" w:styleId="LiBang3">
    <w:name w:val="Lưới Bảng3"/>
    <w:basedOn w:val="TableNormal"/>
    <w:next w:val="TableGrid"/>
    <w:uiPriority w:val="39"/>
    <w:rsid w:val="00102B9A"/>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TableNormal"/>
    <w:next w:val="TableGrid"/>
    <w:uiPriority w:val="39"/>
    <w:rsid w:val="00102B9A"/>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Khngco1">
    <w:name w:val="Không có1"/>
    <w:next w:val="NoList"/>
    <w:uiPriority w:val="99"/>
    <w:semiHidden/>
    <w:unhideWhenUsed/>
    <w:rsid w:val="00102B9A"/>
  </w:style>
  <w:style w:type="paragraph" w:customStyle="1" w:styleId="Mucluc41">
    <w:name w:val="Mục lục 41"/>
    <w:basedOn w:val="Normal"/>
    <w:next w:val="Normal"/>
    <w:autoRedefine/>
    <w:uiPriority w:val="39"/>
    <w:unhideWhenUsed/>
    <w:rsid w:val="00102B9A"/>
    <w:pPr>
      <w:spacing w:before="40" w:after="0" w:line="300" w:lineRule="auto"/>
      <w:contextualSpacing/>
    </w:pPr>
    <w:rPr>
      <w:rFonts w:cs="Calibri"/>
      <w:noProof/>
      <w:color w:val="171717"/>
      <w:lang w:val="vi-VN"/>
    </w:rPr>
  </w:style>
  <w:style w:type="paragraph" w:customStyle="1" w:styleId="Mucluc51">
    <w:name w:val="Mục lục 51"/>
    <w:basedOn w:val="Normal"/>
    <w:next w:val="Normal"/>
    <w:autoRedefine/>
    <w:uiPriority w:val="39"/>
    <w:unhideWhenUsed/>
    <w:rsid w:val="00102B9A"/>
    <w:pPr>
      <w:spacing w:before="40" w:after="0" w:line="300" w:lineRule="auto"/>
      <w:contextualSpacing/>
    </w:pPr>
    <w:rPr>
      <w:rFonts w:cs="Calibri"/>
      <w:noProof/>
      <w:color w:val="171717"/>
      <w:lang w:val="vi-VN"/>
    </w:rPr>
  </w:style>
  <w:style w:type="paragraph" w:customStyle="1" w:styleId="Mucluc61">
    <w:name w:val="Mục lục 61"/>
    <w:basedOn w:val="Normal"/>
    <w:next w:val="Normal"/>
    <w:autoRedefine/>
    <w:uiPriority w:val="39"/>
    <w:unhideWhenUsed/>
    <w:rsid w:val="00102B9A"/>
    <w:pPr>
      <w:spacing w:before="40" w:after="0" w:line="300" w:lineRule="auto"/>
      <w:contextualSpacing/>
    </w:pPr>
    <w:rPr>
      <w:rFonts w:cs="Calibri"/>
      <w:noProof/>
      <w:color w:val="171717"/>
      <w:lang w:val="vi-VN"/>
    </w:rPr>
  </w:style>
  <w:style w:type="paragraph" w:customStyle="1" w:styleId="Mucluc71">
    <w:name w:val="Mục lục 71"/>
    <w:basedOn w:val="Normal"/>
    <w:next w:val="Normal"/>
    <w:autoRedefine/>
    <w:uiPriority w:val="39"/>
    <w:unhideWhenUsed/>
    <w:rsid w:val="00102B9A"/>
    <w:pPr>
      <w:spacing w:before="40" w:after="0" w:line="300" w:lineRule="auto"/>
      <w:contextualSpacing/>
    </w:pPr>
    <w:rPr>
      <w:rFonts w:cs="Calibri"/>
      <w:noProof/>
      <w:color w:val="171717"/>
      <w:lang w:val="vi-VN"/>
    </w:rPr>
  </w:style>
  <w:style w:type="paragraph" w:customStyle="1" w:styleId="Mucluc81">
    <w:name w:val="Mục lục 81"/>
    <w:basedOn w:val="Normal"/>
    <w:next w:val="Normal"/>
    <w:autoRedefine/>
    <w:uiPriority w:val="39"/>
    <w:unhideWhenUsed/>
    <w:rsid w:val="00102B9A"/>
    <w:pPr>
      <w:spacing w:before="40" w:after="0" w:line="300" w:lineRule="auto"/>
      <w:contextualSpacing/>
    </w:pPr>
    <w:rPr>
      <w:rFonts w:cs="Calibri"/>
      <w:noProof/>
      <w:color w:val="171717"/>
      <w:lang w:val="vi-VN"/>
    </w:rPr>
  </w:style>
  <w:style w:type="paragraph" w:customStyle="1" w:styleId="Mucluc91">
    <w:name w:val="Mục lục 91"/>
    <w:basedOn w:val="Normal"/>
    <w:next w:val="Normal"/>
    <w:autoRedefine/>
    <w:uiPriority w:val="39"/>
    <w:unhideWhenUsed/>
    <w:rsid w:val="00102B9A"/>
    <w:pPr>
      <w:spacing w:before="40" w:after="0" w:line="300" w:lineRule="auto"/>
      <w:contextualSpacing/>
    </w:pPr>
    <w:rPr>
      <w:rFonts w:cs="Calibri"/>
      <w:noProof/>
      <w:color w:val="171717"/>
      <w:lang w:val="vi-VN"/>
    </w:rPr>
  </w:style>
  <w:style w:type="character" w:styleId="UnresolvedMention">
    <w:name w:val="Unresolved Mention"/>
    <w:basedOn w:val="DefaultParagraphFont"/>
    <w:uiPriority w:val="99"/>
    <w:semiHidden/>
    <w:unhideWhenUsed/>
    <w:rsid w:val="00102B9A"/>
    <w:rPr>
      <w:color w:val="605E5C"/>
      <w:shd w:val="clear" w:color="auto" w:fill="E1DFDD"/>
    </w:rPr>
  </w:style>
  <w:style w:type="table" w:customStyle="1" w:styleId="LiBang5">
    <w:name w:val="Lưới Bảng5"/>
    <w:basedOn w:val="TableNormal"/>
    <w:next w:val="TableGrid"/>
    <w:uiPriority w:val="39"/>
    <w:rsid w:val="00102B9A"/>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102B9A"/>
    <w:rPr>
      <w:color w:val="954F72"/>
      <w:u w:val="single"/>
    </w:rPr>
  </w:style>
  <w:style w:type="paragraph" w:styleId="NormalWeb">
    <w:name w:val="Normal (Web)"/>
    <w:basedOn w:val="Normal"/>
    <w:autoRedefine/>
    <w:uiPriority w:val="99"/>
    <w:unhideWhenUsed/>
    <w:rsid w:val="00102B9A"/>
    <w:pPr>
      <w:numPr>
        <w:numId w:val="58"/>
      </w:numPr>
      <w:spacing w:before="40" w:after="0" w:line="300" w:lineRule="auto"/>
      <w:textAlignment w:val="baseline"/>
    </w:pPr>
    <w:rPr>
      <w:rFonts w:ascii="Times New Roman" w:eastAsia="Times New Roman" w:hAnsi="Times New Roman" w:cs="Times New Roman"/>
      <w:noProof/>
      <w:kern w:val="0"/>
      <w:sz w:val="26"/>
      <w:szCs w:val="24"/>
      <w:lang w:val="vi-VN"/>
    </w:rPr>
  </w:style>
  <w:style w:type="paragraph" w:styleId="EndnoteText">
    <w:name w:val="endnote text"/>
    <w:basedOn w:val="Normal"/>
    <w:link w:val="EndnoteTextChar"/>
    <w:uiPriority w:val="99"/>
    <w:semiHidden/>
    <w:unhideWhenUsed/>
    <w:rsid w:val="00102B9A"/>
    <w:pPr>
      <w:spacing w:before="40" w:after="0" w:line="240" w:lineRule="auto"/>
      <w:ind w:firstLine="284"/>
      <w:contextualSpacing/>
      <w:jc w:val="both"/>
    </w:pPr>
    <w:rPr>
      <w:rFonts w:ascii="Times New Roman" w:hAnsi="Times New Roman"/>
      <w:noProof/>
      <w:color w:val="171717"/>
      <w:sz w:val="20"/>
      <w:szCs w:val="20"/>
      <w:lang w:val="vi-VN"/>
    </w:rPr>
  </w:style>
  <w:style w:type="character" w:customStyle="1" w:styleId="EndnoteTextChar">
    <w:name w:val="Endnote Text Char"/>
    <w:basedOn w:val="DefaultParagraphFont"/>
    <w:link w:val="EndnoteText"/>
    <w:uiPriority w:val="99"/>
    <w:semiHidden/>
    <w:rsid w:val="00102B9A"/>
    <w:rPr>
      <w:rFonts w:ascii="Times New Roman" w:hAnsi="Times New Roman"/>
      <w:noProof/>
      <w:color w:val="171717"/>
      <w:sz w:val="20"/>
      <w:szCs w:val="20"/>
      <w:lang w:val="vi-VN"/>
    </w:rPr>
  </w:style>
  <w:style w:type="character" w:styleId="EndnoteReference">
    <w:name w:val="endnote reference"/>
    <w:basedOn w:val="DefaultParagraphFont"/>
    <w:uiPriority w:val="99"/>
    <w:semiHidden/>
    <w:unhideWhenUsed/>
    <w:rsid w:val="00102B9A"/>
    <w:rPr>
      <w:vertAlign w:val="superscript"/>
    </w:rPr>
  </w:style>
  <w:style w:type="paragraph" w:styleId="FootnoteText">
    <w:name w:val="footnote text"/>
    <w:basedOn w:val="Normal"/>
    <w:link w:val="FootnoteTextChar"/>
    <w:uiPriority w:val="99"/>
    <w:semiHidden/>
    <w:unhideWhenUsed/>
    <w:rsid w:val="00102B9A"/>
    <w:pPr>
      <w:spacing w:before="40" w:after="0" w:line="240" w:lineRule="auto"/>
      <w:ind w:firstLine="284"/>
      <w:contextualSpacing/>
      <w:jc w:val="both"/>
    </w:pPr>
    <w:rPr>
      <w:rFonts w:ascii="Times New Roman" w:hAnsi="Times New Roman"/>
      <w:noProof/>
      <w:color w:val="171717"/>
      <w:sz w:val="20"/>
      <w:szCs w:val="20"/>
      <w:lang w:val="vi-VN"/>
    </w:rPr>
  </w:style>
  <w:style w:type="character" w:customStyle="1" w:styleId="FootnoteTextChar">
    <w:name w:val="Footnote Text Char"/>
    <w:basedOn w:val="DefaultParagraphFont"/>
    <w:link w:val="FootnoteText"/>
    <w:uiPriority w:val="99"/>
    <w:semiHidden/>
    <w:rsid w:val="00102B9A"/>
    <w:rPr>
      <w:rFonts w:ascii="Times New Roman" w:hAnsi="Times New Roman"/>
      <w:noProof/>
      <w:color w:val="171717"/>
      <w:sz w:val="20"/>
      <w:szCs w:val="20"/>
      <w:lang w:val="vi-VN"/>
    </w:rPr>
  </w:style>
  <w:style w:type="character" w:styleId="FootnoteReference">
    <w:name w:val="footnote reference"/>
    <w:basedOn w:val="DefaultParagraphFont"/>
    <w:uiPriority w:val="99"/>
    <w:semiHidden/>
    <w:unhideWhenUsed/>
    <w:rsid w:val="00102B9A"/>
    <w:rPr>
      <w:vertAlign w:val="superscript"/>
    </w:rPr>
  </w:style>
  <w:style w:type="table" w:customStyle="1" w:styleId="BangThun11">
    <w:name w:val="Bảng Thuần 11"/>
    <w:basedOn w:val="TableNormal"/>
    <w:next w:val="PlainTable1"/>
    <w:uiPriority w:val="41"/>
    <w:rsid w:val="00102B9A"/>
    <w:pPr>
      <w:spacing w:after="0" w:line="240" w:lineRule="auto"/>
    </w:pPr>
    <w:rPr>
      <w:rFonts w:ascii="Times New Roman" w:hAnsi="Times New Roman"/>
      <w:sz w:val="28"/>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BngLiNhat24">
    <w:name w:val="Bảng Lưới Nhạt24"/>
    <w:basedOn w:val="TableNormal"/>
    <w:next w:val="TableGridLight"/>
    <w:uiPriority w:val="40"/>
    <w:rsid w:val="00102B9A"/>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angThun21">
    <w:name w:val="Bảng Thuần  21"/>
    <w:basedOn w:val="TableNormal"/>
    <w:next w:val="PlainTable2"/>
    <w:uiPriority w:val="42"/>
    <w:rsid w:val="00102B9A"/>
    <w:pPr>
      <w:spacing w:after="0" w:line="240" w:lineRule="auto"/>
    </w:pPr>
    <w:rPr>
      <w:rFonts w:ascii="Times New Roman" w:hAnsi="Times New Roman"/>
      <w:sz w:val="28"/>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BangThun31">
    <w:name w:val="Bảng Thuần  31"/>
    <w:basedOn w:val="TableNormal"/>
    <w:next w:val="PlainTable3"/>
    <w:uiPriority w:val="43"/>
    <w:rsid w:val="00102B9A"/>
    <w:pPr>
      <w:spacing w:after="0" w:line="240" w:lineRule="auto"/>
    </w:pPr>
    <w:rPr>
      <w:rFonts w:ascii="Times New Roman" w:hAnsi="Times New Roman"/>
      <w:sz w:val="28"/>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BangThun41">
    <w:name w:val="Bảng Thuần  41"/>
    <w:basedOn w:val="TableNormal"/>
    <w:next w:val="PlainTable4"/>
    <w:uiPriority w:val="44"/>
    <w:rsid w:val="00102B9A"/>
    <w:pPr>
      <w:spacing w:after="0" w:line="240" w:lineRule="auto"/>
    </w:pPr>
    <w:rPr>
      <w:rFonts w:ascii="Times New Roman" w:hAnsi="Times New Roman"/>
      <w:sz w:val="28"/>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BangThun51">
    <w:name w:val="Bảng Thuần  51"/>
    <w:basedOn w:val="TableNormal"/>
    <w:next w:val="PlainTable5"/>
    <w:uiPriority w:val="45"/>
    <w:rsid w:val="00102B9A"/>
    <w:pPr>
      <w:spacing w:after="0" w:line="240" w:lineRule="auto"/>
    </w:pPr>
    <w:rPr>
      <w:rFonts w:ascii="Times New Roman" w:hAnsi="Times New Roman"/>
      <w:sz w:val="28"/>
    </w:rPr>
    <w:tblPr>
      <w:tblStyleRowBandSize w:val="1"/>
      <w:tblStyleColBandSize w:val="1"/>
    </w:tblPr>
    <w:tblStylePr w:type="firstRow">
      <w:rPr>
        <w:rFonts w:ascii="Calibri Light" w:eastAsia="Arial Black" w:hAnsi="Calibri Light" w:cs="Times New Roman"/>
        <w:i/>
        <w:iCs/>
        <w:sz w:val="26"/>
      </w:rPr>
      <w:tblPr/>
      <w:tcPr>
        <w:tcBorders>
          <w:bottom w:val="single" w:sz="4" w:space="0" w:color="7F7F7F"/>
        </w:tcBorders>
        <w:shd w:val="clear" w:color="auto" w:fill="FFFFFF"/>
      </w:tcPr>
    </w:tblStylePr>
    <w:tblStylePr w:type="lastRow">
      <w:rPr>
        <w:rFonts w:ascii="Calibri Light" w:eastAsia="Arial Black"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Arial Black" w:hAnsi="Calibri Light" w:cs="Times New Roman"/>
        <w:i/>
        <w:iCs/>
        <w:sz w:val="26"/>
      </w:rPr>
      <w:tblPr/>
      <w:tcPr>
        <w:tcBorders>
          <w:right w:val="single" w:sz="4" w:space="0" w:color="7F7F7F"/>
        </w:tcBorders>
        <w:shd w:val="clear" w:color="auto" w:fill="FFFFFF"/>
      </w:tcPr>
    </w:tblStylePr>
    <w:tblStylePr w:type="lastCol">
      <w:rPr>
        <w:rFonts w:ascii="Calibri Light" w:eastAsia="Arial Black"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Bng1Nhat1">
    <w:name w:val="Lưới Bảng 1 Nhạt1"/>
    <w:basedOn w:val="TableNormal"/>
    <w:next w:val="GridTable1Light"/>
    <w:uiPriority w:val="46"/>
    <w:rsid w:val="00102B9A"/>
    <w:pPr>
      <w:spacing w:after="0" w:line="240" w:lineRule="auto"/>
    </w:pPr>
    <w:rPr>
      <w:rFonts w:ascii="Times New Roman" w:hAnsi="Times New Roman"/>
      <w:sz w:val="28"/>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BangLi1Nhat-Nhnmanh11">
    <w:name w:val="Bảng Lưới 1 Nhạt - Nhấn mạnh 11"/>
    <w:basedOn w:val="TableNormal"/>
    <w:next w:val="GridTable1Light-Accent1"/>
    <w:uiPriority w:val="46"/>
    <w:rsid w:val="00102B9A"/>
    <w:pPr>
      <w:spacing w:after="0" w:line="240" w:lineRule="auto"/>
    </w:pPr>
    <w:rPr>
      <w:rFonts w:ascii="Times New Roman" w:hAnsi="Times New Roman"/>
      <w:sz w:val="28"/>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BangLi1Nhat-Nhnmanh41">
    <w:name w:val="Bảng Lưới 1 Nhạt - Nhấn mạnh 41"/>
    <w:basedOn w:val="TableNormal"/>
    <w:next w:val="GridTable1Light-Accent4"/>
    <w:uiPriority w:val="46"/>
    <w:rsid w:val="00102B9A"/>
    <w:pPr>
      <w:spacing w:after="0" w:line="240" w:lineRule="auto"/>
    </w:pPr>
    <w:rPr>
      <w:rFonts w:ascii="Times New Roman" w:hAnsi="Times New Roman"/>
      <w:sz w:val="28"/>
    </w:rPr>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BangDanhsch1Nhat1">
    <w:name w:val="Bảng Danh sách 1 Nhạt1"/>
    <w:basedOn w:val="TableNormal"/>
    <w:next w:val="ListTable1Light"/>
    <w:uiPriority w:val="46"/>
    <w:rsid w:val="00102B9A"/>
    <w:pPr>
      <w:spacing w:after="0" w:line="240" w:lineRule="auto"/>
    </w:pPr>
    <w:rPr>
      <w:rFonts w:ascii="Times New Roman" w:hAnsi="Times New Roman"/>
      <w:sz w:val="28"/>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BangDanhsch1Nhat-Nhnmanh11">
    <w:name w:val="Bảng Danh sách 1 Nhạt - Nhấn mạnh 11"/>
    <w:basedOn w:val="TableNormal"/>
    <w:next w:val="ListTable1Light-Accent1"/>
    <w:uiPriority w:val="46"/>
    <w:rsid w:val="00102B9A"/>
    <w:pPr>
      <w:spacing w:after="0" w:line="240" w:lineRule="auto"/>
    </w:pPr>
    <w:rPr>
      <w:rFonts w:ascii="Times New Roman" w:hAnsi="Times New Roman"/>
      <w:sz w:val="28"/>
    </w:rPr>
    <w:tblPr>
      <w:tblStyleRowBandSize w:val="1"/>
      <w:tblStyleColBandSize w:val="1"/>
    </w:tblPr>
    <w:tblStylePr w:type="firstRow">
      <w:rPr>
        <w:b/>
        <w:bCs/>
      </w:rPr>
      <w:tblPr/>
      <w:tcPr>
        <w:tcBorders>
          <w:bottom w:val="single" w:sz="4" w:space="0" w:color="8EAADB"/>
        </w:tcBorders>
      </w:tcPr>
    </w:tblStylePr>
    <w:tblStylePr w:type="lastRow">
      <w:rPr>
        <w:b/>
        <w:bCs/>
      </w:rPr>
      <w:tblPr/>
      <w:tcPr>
        <w:tcBorders>
          <w:top w:val="sing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Libng21">
    <w:name w:val="Lưới bảng 21"/>
    <w:basedOn w:val="TableNormal"/>
    <w:next w:val="GridTable2"/>
    <w:uiPriority w:val="47"/>
    <w:rsid w:val="00102B9A"/>
    <w:pPr>
      <w:spacing w:after="0" w:line="240" w:lineRule="auto"/>
    </w:pPr>
    <w:rPr>
      <w:rFonts w:ascii="Times New Roman" w:hAnsi="Times New Roman"/>
      <w:sz w:val="28"/>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DanhschBng21">
    <w:name w:val="Danh sách Bảng 21"/>
    <w:basedOn w:val="TableNormal"/>
    <w:next w:val="ListTable2"/>
    <w:uiPriority w:val="47"/>
    <w:rsid w:val="00102B9A"/>
    <w:pPr>
      <w:spacing w:after="0" w:line="240" w:lineRule="auto"/>
    </w:pPr>
    <w:rPr>
      <w:rFonts w:ascii="Times New Roman" w:hAnsi="Times New Roman"/>
      <w:sz w:val="28"/>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bng31">
    <w:name w:val="Lưới bảng 31"/>
    <w:basedOn w:val="TableNormal"/>
    <w:next w:val="GridTable3"/>
    <w:uiPriority w:val="48"/>
    <w:rsid w:val="00102B9A"/>
    <w:pPr>
      <w:spacing w:after="0" w:line="240" w:lineRule="auto"/>
    </w:pPr>
    <w:rPr>
      <w:rFonts w:ascii="Times New Roman" w:hAnsi="Times New Roman"/>
      <w:sz w:val="28"/>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DanhschBng31">
    <w:name w:val="Danh sách Bảng 31"/>
    <w:basedOn w:val="TableNormal"/>
    <w:next w:val="ListTable3"/>
    <w:uiPriority w:val="48"/>
    <w:rsid w:val="00102B9A"/>
    <w:pPr>
      <w:spacing w:after="0" w:line="240" w:lineRule="auto"/>
    </w:pPr>
    <w:rPr>
      <w:rFonts w:ascii="Times New Roman" w:hAnsi="Times New Roman"/>
      <w:sz w:val="28"/>
    </w:rPr>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customStyle="1" w:styleId="Libng41">
    <w:name w:val="Lưới bảng 41"/>
    <w:basedOn w:val="TableNormal"/>
    <w:next w:val="GridTable4"/>
    <w:uiPriority w:val="49"/>
    <w:rsid w:val="00102B9A"/>
    <w:pPr>
      <w:spacing w:after="0" w:line="240" w:lineRule="auto"/>
    </w:pPr>
    <w:rPr>
      <w:rFonts w:ascii="Times New Roman" w:hAnsi="Times New Roman"/>
      <w:sz w:val="28"/>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DanhschBng4-Nhnmanh11">
    <w:name w:val="Danh sách Bảng 4 - Nhấn mạnh 11"/>
    <w:basedOn w:val="TableNormal"/>
    <w:next w:val="ListTable4-Accent1"/>
    <w:uiPriority w:val="49"/>
    <w:rsid w:val="00102B9A"/>
    <w:pPr>
      <w:spacing w:after="0" w:line="240" w:lineRule="auto"/>
    </w:pPr>
    <w:rPr>
      <w:rFonts w:ascii="Times New Roman" w:hAnsi="Times New Roman"/>
      <w:sz w:val="28"/>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BangLi5m-Nhnmanh11">
    <w:name w:val="Bảng Lưới 5 Đậm - Nhấn mạnh 11"/>
    <w:basedOn w:val="TableNormal"/>
    <w:next w:val="GridTable5Dark-Accent1"/>
    <w:uiPriority w:val="50"/>
    <w:rsid w:val="00102B9A"/>
    <w:pPr>
      <w:spacing w:after="0" w:line="240" w:lineRule="auto"/>
    </w:pPr>
    <w:rPr>
      <w:rFonts w:ascii="Times New Roman" w:hAnsi="Times New Roman"/>
      <w:sz w:val="28"/>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BangLi6Nhiumusc1">
    <w:name w:val="Bảng Lưới 6 Nhiều màu sắc1"/>
    <w:basedOn w:val="TableNormal"/>
    <w:next w:val="GridTable6Colorful"/>
    <w:uiPriority w:val="51"/>
    <w:rsid w:val="00102B9A"/>
    <w:pPr>
      <w:spacing w:after="0" w:line="240" w:lineRule="auto"/>
    </w:pPr>
    <w:rPr>
      <w:rFonts w:ascii="Times New Roman" w:hAnsi="Times New Roman"/>
      <w:color w:val="000000"/>
      <w:sz w:val="28"/>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BangLi7Nhiumusc1">
    <w:name w:val="Bảng Lưới 7 Nhiều màu sắc1"/>
    <w:basedOn w:val="TableNormal"/>
    <w:next w:val="GridTable7Colorful"/>
    <w:uiPriority w:val="52"/>
    <w:rsid w:val="00102B9A"/>
    <w:pPr>
      <w:spacing w:after="0" w:line="240" w:lineRule="auto"/>
    </w:pPr>
    <w:rPr>
      <w:rFonts w:ascii="Times New Roman" w:hAnsi="Times New Roman"/>
      <w:color w:val="000000"/>
      <w:sz w:val="28"/>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DanhschBng7Nhiumusc-Nhnmanh61">
    <w:name w:val="Danh sách Bảng 7 Nhiều màu sắc - Nhấn mạnh 61"/>
    <w:basedOn w:val="TableNormal"/>
    <w:next w:val="ListTable7Colorful-Accent6"/>
    <w:uiPriority w:val="52"/>
    <w:rsid w:val="00102B9A"/>
    <w:pPr>
      <w:spacing w:after="0" w:line="240" w:lineRule="auto"/>
    </w:pPr>
    <w:rPr>
      <w:rFonts w:ascii="Times New Roman" w:hAnsi="Times New Roman"/>
      <w:color w:val="538135"/>
      <w:sz w:val="28"/>
    </w:rPr>
    <w:tblPr>
      <w:tblStyleRowBandSize w:val="1"/>
      <w:tblStyleColBandSize w:val="1"/>
    </w:tblPr>
    <w:tblStylePr w:type="firstRow">
      <w:rPr>
        <w:rFonts w:ascii="Calibri Light" w:eastAsia="Arial Black" w:hAnsi="Calibri Light" w:cs="Times New Roman"/>
        <w:i/>
        <w:iCs/>
        <w:sz w:val="26"/>
      </w:rPr>
      <w:tblPr/>
      <w:tcPr>
        <w:tcBorders>
          <w:bottom w:val="single" w:sz="4" w:space="0" w:color="70AD47"/>
        </w:tcBorders>
        <w:shd w:val="clear" w:color="auto" w:fill="FFFFFF"/>
      </w:tcPr>
    </w:tblStylePr>
    <w:tblStylePr w:type="lastRow">
      <w:rPr>
        <w:rFonts w:ascii="Calibri Light" w:eastAsia="Arial Black" w:hAnsi="Calibri Light" w:cs="Times New Roman"/>
        <w:i/>
        <w:iCs/>
        <w:sz w:val="26"/>
      </w:rPr>
      <w:tblPr/>
      <w:tcPr>
        <w:tcBorders>
          <w:top w:val="single" w:sz="4" w:space="0" w:color="70AD47"/>
        </w:tcBorders>
        <w:shd w:val="clear" w:color="auto" w:fill="FFFFFF"/>
      </w:tcPr>
    </w:tblStylePr>
    <w:tblStylePr w:type="firstCol">
      <w:pPr>
        <w:jc w:val="right"/>
      </w:pPr>
      <w:rPr>
        <w:rFonts w:ascii="Calibri Light" w:eastAsia="Arial Black" w:hAnsi="Calibri Light" w:cs="Times New Roman"/>
        <w:i/>
        <w:iCs/>
        <w:sz w:val="26"/>
      </w:rPr>
      <w:tblPr/>
      <w:tcPr>
        <w:tcBorders>
          <w:right w:val="single" w:sz="4" w:space="0" w:color="70AD47"/>
        </w:tcBorders>
        <w:shd w:val="clear" w:color="auto" w:fill="FFFFFF"/>
      </w:tcPr>
    </w:tblStylePr>
    <w:tblStylePr w:type="lastCol">
      <w:rPr>
        <w:rFonts w:ascii="Calibri Light" w:eastAsia="Arial Black" w:hAnsi="Calibri Light" w:cs="Times New Roman"/>
        <w:i/>
        <w:iCs/>
        <w:sz w:val="26"/>
      </w:rPr>
      <w:tblPr/>
      <w:tcPr>
        <w:tcBorders>
          <w:left w:val="single" w:sz="4" w:space="0" w:color="70AD47"/>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DanhschBng7Nhiumusc-Nhnmanh51">
    <w:name w:val="Danh sách Bảng 7 Nhiều màu sắc - Nhấn mạnh 51"/>
    <w:basedOn w:val="TableNormal"/>
    <w:next w:val="ListTable7Colorful-Accent5"/>
    <w:uiPriority w:val="52"/>
    <w:rsid w:val="00102B9A"/>
    <w:pPr>
      <w:spacing w:after="0" w:line="240" w:lineRule="auto"/>
    </w:pPr>
    <w:rPr>
      <w:rFonts w:ascii="Times New Roman" w:hAnsi="Times New Roman"/>
      <w:color w:val="2E74B5"/>
      <w:sz w:val="28"/>
    </w:rPr>
    <w:tblPr>
      <w:tblStyleRowBandSize w:val="1"/>
      <w:tblStyleColBandSize w:val="1"/>
    </w:tblPr>
    <w:tblStylePr w:type="firstRow">
      <w:rPr>
        <w:rFonts w:ascii="Calibri Light" w:eastAsia="Arial Black" w:hAnsi="Calibri Light" w:cs="Times New Roman"/>
        <w:i/>
        <w:iCs/>
        <w:sz w:val="26"/>
      </w:rPr>
      <w:tblPr/>
      <w:tcPr>
        <w:tcBorders>
          <w:bottom w:val="single" w:sz="4" w:space="0" w:color="5B9BD5"/>
        </w:tcBorders>
        <w:shd w:val="clear" w:color="auto" w:fill="FFFFFF"/>
      </w:tcPr>
    </w:tblStylePr>
    <w:tblStylePr w:type="lastRow">
      <w:rPr>
        <w:rFonts w:ascii="Calibri Light" w:eastAsia="Arial Black"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Arial Black" w:hAnsi="Calibri Light" w:cs="Times New Roman"/>
        <w:i/>
        <w:iCs/>
        <w:sz w:val="26"/>
      </w:rPr>
      <w:tblPr/>
      <w:tcPr>
        <w:tcBorders>
          <w:right w:val="single" w:sz="4" w:space="0" w:color="5B9BD5"/>
        </w:tcBorders>
        <w:shd w:val="clear" w:color="auto" w:fill="FFFFFF"/>
      </w:tcPr>
    </w:tblStylePr>
    <w:tblStylePr w:type="lastCol">
      <w:rPr>
        <w:rFonts w:ascii="Calibri Light" w:eastAsia="Arial Black"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stLevel2">
    <w:name w:val="List Level 2"/>
    <w:basedOn w:val="ListParagraph"/>
    <w:link w:val="ListLevel2Char"/>
    <w:rsid w:val="00102B9A"/>
    <w:pPr>
      <w:spacing w:before="40" w:after="40" w:line="300" w:lineRule="auto"/>
      <w:ind w:hanging="360"/>
      <w:jc w:val="both"/>
    </w:pPr>
    <w:rPr>
      <w:rFonts w:ascii="Times New Roman" w:eastAsia="Times New Roman" w:hAnsi="Times New Roman" w:cs="Times New Roman"/>
      <w:noProof/>
      <w:kern w:val="0"/>
      <w:sz w:val="26"/>
      <w:szCs w:val="24"/>
      <w:lang w:val="vi-VN"/>
    </w:rPr>
  </w:style>
  <w:style w:type="paragraph" w:customStyle="1" w:styleId="ListLevel1">
    <w:name w:val="List Level 1"/>
    <w:basedOn w:val="ListLevel2"/>
    <w:link w:val="ListLevel1Char"/>
    <w:rsid w:val="00102B9A"/>
  </w:style>
  <w:style w:type="character" w:customStyle="1" w:styleId="ListLevel2Char">
    <w:name w:val="List Level 2 Char"/>
    <w:basedOn w:val="ListParagraphChar"/>
    <w:link w:val="ListLevel2"/>
    <w:rsid w:val="00102B9A"/>
    <w:rPr>
      <w:rFonts w:ascii="Times New Roman" w:eastAsia="Times New Roman" w:hAnsi="Times New Roman" w:cs="Times New Roman"/>
      <w:noProof/>
      <w:kern w:val="0"/>
      <w:sz w:val="26"/>
      <w:szCs w:val="24"/>
      <w:lang w:val="vi-VN"/>
    </w:rPr>
  </w:style>
  <w:style w:type="character" w:customStyle="1" w:styleId="ListLevel1Char">
    <w:name w:val="List Level 1 Char"/>
    <w:basedOn w:val="ListLevel2Char"/>
    <w:link w:val="ListLevel1"/>
    <w:rsid w:val="00102B9A"/>
    <w:rPr>
      <w:rFonts w:ascii="Times New Roman" w:eastAsia="Times New Roman" w:hAnsi="Times New Roman" w:cs="Times New Roman"/>
      <w:noProof/>
      <w:kern w:val="0"/>
      <w:sz w:val="26"/>
      <w:szCs w:val="24"/>
      <w:lang w:val="vi-VN"/>
    </w:rPr>
  </w:style>
  <w:style w:type="character" w:customStyle="1" w:styleId="normaltextrun">
    <w:name w:val="normaltextrun"/>
    <w:basedOn w:val="DefaultParagraphFont"/>
    <w:rsid w:val="00102B9A"/>
  </w:style>
  <w:style w:type="character" w:customStyle="1" w:styleId="eop">
    <w:name w:val="eop"/>
    <w:basedOn w:val="DefaultParagraphFont"/>
    <w:rsid w:val="00102B9A"/>
  </w:style>
  <w:style w:type="character" w:styleId="FollowedHyperlink">
    <w:name w:val="FollowedHyperlink"/>
    <w:basedOn w:val="DefaultParagraphFont"/>
    <w:uiPriority w:val="99"/>
    <w:semiHidden/>
    <w:unhideWhenUsed/>
    <w:rsid w:val="00102B9A"/>
    <w:rPr>
      <w:color w:val="96607D" w:themeColor="followedHyperlink"/>
      <w:u w:val="single"/>
    </w:rPr>
  </w:style>
  <w:style w:type="table" w:styleId="PlainTable1">
    <w:name w:val="Plain Table 1"/>
    <w:basedOn w:val="TableNormal"/>
    <w:uiPriority w:val="41"/>
    <w:rsid w:val="00102B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02B9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02B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2B9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02B9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102B9A"/>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02B9A"/>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102B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02B9A"/>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
    <w:name w:val="Grid Table 2"/>
    <w:basedOn w:val="TableNormal"/>
    <w:uiPriority w:val="47"/>
    <w:rsid w:val="00102B9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102B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102B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102B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102B9A"/>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1">
    <w:name w:val="Grid Table 5 Dark Accent 1"/>
    <w:basedOn w:val="TableNormal"/>
    <w:uiPriority w:val="50"/>
    <w:rsid w:val="00102B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6Colorful">
    <w:name w:val="Grid Table 6 Colorful"/>
    <w:basedOn w:val="TableNormal"/>
    <w:uiPriority w:val="51"/>
    <w:rsid w:val="00102B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102B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Accent6">
    <w:name w:val="List Table 7 Colorful Accent 6"/>
    <w:basedOn w:val="TableNormal"/>
    <w:uiPriority w:val="52"/>
    <w:rsid w:val="00102B9A"/>
    <w:pPr>
      <w:spacing w:after="0" w:line="240" w:lineRule="auto"/>
    </w:pPr>
    <w:rPr>
      <w:color w:val="3A7C2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102B9A"/>
    <w:pPr>
      <w:spacing w:after="0" w:line="240" w:lineRule="auto"/>
    </w:pPr>
    <w:rPr>
      <w:color w:val="77206D"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2B9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2B9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2B9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2B93" w:themeColor="accent5"/>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BngLiNhat25">
    <w:name w:val="Bảng Lưới Nhạt25"/>
    <w:basedOn w:val="TableNormal"/>
    <w:next w:val="TableGridLight"/>
    <w:uiPriority w:val="40"/>
    <w:rsid w:val="00AA054D"/>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paragraph" w:styleId="TOC4">
    <w:name w:val="toc 4"/>
    <w:basedOn w:val="Normal"/>
    <w:next w:val="Normal"/>
    <w:autoRedefine/>
    <w:uiPriority w:val="39"/>
    <w:unhideWhenUsed/>
    <w:rsid w:val="0074361E"/>
    <w:pPr>
      <w:spacing w:after="0" w:line="312" w:lineRule="auto"/>
      <w:jc w:val="both"/>
    </w:pPr>
    <w:rPr>
      <w:rFonts w:ascii="Times New Roman" w:eastAsiaTheme="minorEastAsia" w:hAnsi="Times New Roman"/>
      <w:b/>
      <w:sz w:val="26"/>
      <w:szCs w:val="24"/>
    </w:rPr>
  </w:style>
  <w:style w:type="paragraph" w:styleId="TOC5">
    <w:name w:val="toc 5"/>
    <w:basedOn w:val="Normal"/>
    <w:next w:val="Normal"/>
    <w:autoRedefine/>
    <w:uiPriority w:val="39"/>
    <w:unhideWhenUsed/>
    <w:rsid w:val="00E30379"/>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E30379"/>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E30379"/>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E30379"/>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E30379"/>
    <w:pPr>
      <w:spacing w:after="100" w:line="278" w:lineRule="auto"/>
      <w:ind w:left="1920"/>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85931">
      <w:bodyDiv w:val="1"/>
      <w:marLeft w:val="0"/>
      <w:marRight w:val="0"/>
      <w:marTop w:val="0"/>
      <w:marBottom w:val="0"/>
      <w:divBdr>
        <w:top w:val="none" w:sz="0" w:space="0" w:color="auto"/>
        <w:left w:val="none" w:sz="0" w:space="0" w:color="auto"/>
        <w:bottom w:val="none" w:sz="0" w:space="0" w:color="auto"/>
        <w:right w:val="none" w:sz="0" w:space="0" w:color="auto"/>
      </w:divBdr>
    </w:div>
    <w:div w:id="367725438">
      <w:bodyDiv w:val="1"/>
      <w:marLeft w:val="0"/>
      <w:marRight w:val="0"/>
      <w:marTop w:val="0"/>
      <w:marBottom w:val="0"/>
      <w:divBdr>
        <w:top w:val="none" w:sz="0" w:space="0" w:color="auto"/>
        <w:left w:val="none" w:sz="0" w:space="0" w:color="auto"/>
        <w:bottom w:val="none" w:sz="0" w:space="0" w:color="auto"/>
        <w:right w:val="none" w:sz="0" w:space="0" w:color="auto"/>
      </w:divBdr>
    </w:div>
    <w:div w:id="1209493678">
      <w:bodyDiv w:val="1"/>
      <w:marLeft w:val="0"/>
      <w:marRight w:val="0"/>
      <w:marTop w:val="0"/>
      <w:marBottom w:val="0"/>
      <w:divBdr>
        <w:top w:val="none" w:sz="0" w:space="0" w:color="auto"/>
        <w:left w:val="none" w:sz="0" w:space="0" w:color="auto"/>
        <w:bottom w:val="none" w:sz="0" w:space="0" w:color="auto"/>
        <w:right w:val="none" w:sz="0" w:space="0" w:color="auto"/>
      </w:divBdr>
    </w:div>
    <w:div w:id="1399548519">
      <w:bodyDiv w:val="1"/>
      <w:marLeft w:val="0"/>
      <w:marRight w:val="0"/>
      <w:marTop w:val="0"/>
      <w:marBottom w:val="0"/>
      <w:divBdr>
        <w:top w:val="none" w:sz="0" w:space="0" w:color="auto"/>
        <w:left w:val="none" w:sz="0" w:space="0" w:color="auto"/>
        <w:bottom w:val="none" w:sz="0" w:space="0" w:color="auto"/>
        <w:right w:val="none" w:sz="0" w:space="0" w:color="auto"/>
      </w:divBdr>
      <w:divsChild>
        <w:div w:id="618530860">
          <w:marLeft w:val="0"/>
          <w:marRight w:val="0"/>
          <w:marTop w:val="0"/>
          <w:marBottom w:val="0"/>
          <w:divBdr>
            <w:top w:val="single" w:sz="2" w:space="0" w:color="E3E3E3"/>
            <w:left w:val="single" w:sz="2" w:space="0" w:color="E3E3E3"/>
            <w:bottom w:val="single" w:sz="2" w:space="0" w:color="E3E3E3"/>
            <w:right w:val="single" w:sz="2" w:space="0" w:color="E3E3E3"/>
          </w:divBdr>
          <w:divsChild>
            <w:div w:id="1028869123">
              <w:marLeft w:val="0"/>
              <w:marRight w:val="0"/>
              <w:marTop w:val="0"/>
              <w:marBottom w:val="0"/>
              <w:divBdr>
                <w:top w:val="single" w:sz="2" w:space="0" w:color="E3E3E3"/>
                <w:left w:val="single" w:sz="2" w:space="0" w:color="E3E3E3"/>
                <w:bottom w:val="single" w:sz="2" w:space="0" w:color="E3E3E3"/>
                <w:right w:val="single" w:sz="2" w:space="0" w:color="E3E3E3"/>
              </w:divBdr>
              <w:divsChild>
                <w:div w:id="1815298301">
                  <w:marLeft w:val="0"/>
                  <w:marRight w:val="0"/>
                  <w:marTop w:val="0"/>
                  <w:marBottom w:val="0"/>
                  <w:divBdr>
                    <w:top w:val="single" w:sz="2" w:space="0" w:color="E3E3E3"/>
                    <w:left w:val="single" w:sz="2" w:space="0" w:color="E3E3E3"/>
                    <w:bottom w:val="single" w:sz="2" w:space="0" w:color="E3E3E3"/>
                    <w:right w:val="single" w:sz="2" w:space="0" w:color="E3E3E3"/>
                  </w:divBdr>
                  <w:divsChild>
                    <w:div w:id="225383571">
                      <w:marLeft w:val="0"/>
                      <w:marRight w:val="0"/>
                      <w:marTop w:val="0"/>
                      <w:marBottom w:val="0"/>
                      <w:divBdr>
                        <w:top w:val="single" w:sz="2" w:space="0" w:color="E3E3E3"/>
                        <w:left w:val="single" w:sz="2" w:space="0" w:color="E3E3E3"/>
                        <w:bottom w:val="single" w:sz="2" w:space="0" w:color="E3E3E3"/>
                        <w:right w:val="single" w:sz="2" w:space="0" w:color="E3E3E3"/>
                      </w:divBdr>
                      <w:divsChild>
                        <w:div w:id="192349315">
                          <w:marLeft w:val="0"/>
                          <w:marRight w:val="0"/>
                          <w:marTop w:val="0"/>
                          <w:marBottom w:val="0"/>
                          <w:divBdr>
                            <w:top w:val="single" w:sz="2" w:space="0" w:color="E3E3E3"/>
                            <w:left w:val="single" w:sz="2" w:space="0" w:color="E3E3E3"/>
                            <w:bottom w:val="single" w:sz="2" w:space="0" w:color="E3E3E3"/>
                            <w:right w:val="single" w:sz="2" w:space="0" w:color="E3E3E3"/>
                          </w:divBdr>
                          <w:divsChild>
                            <w:div w:id="156044122">
                              <w:marLeft w:val="0"/>
                              <w:marRight w:val="0"/>
                              <w:marTop w:val="0"/>
                              <w:marBottom w:val="0"/>
                              <w:divBdr>
                                <w:top w:val="single" w:sz="2" w:space="0" w:color="E3E3E3"/>
                                <w:left w:val="single" w:sz="2" w:space="0" w:color="E3E3E3"/>
                                <w:bottom w:val="single" w:sz="2" w:space="0" w:color="E3E3E3"/>
                                <w:right w:val="single" w:sz="2" w:space="0" w:color="E3E3E3"/>
                              </w:divBdr>
                              <w:divsChild>
                                <w:div w:id="2054228386">
                                  <w:marLeft w:val="0"/>
                                  <w:marRight w:val="0"/>
                                  <w:marTop w:val="100"/>
                                  <w:marBottom w:val="100"/>
                                  <w:divBdr>
                                    <w:top w:val="single" w:sz="2" w:space="0" w:color="E3E3E3"/>
                                    <w:left w:val="single" w:sz="2" w:space="0" w:color="E3E3E3"/>
                                    <w:bottom w:val="single" w:sz="2" w:space="0" w:color="E3E3E3"/>
                                    <w:right w:val="single" w:sz="2" w:space="0" w:color="E3E3E3"/>
                                  </w:divBdr>
                                  <w:divsChild>
                                    <w:div w:id="1514998387">
                                      <w:marLeft w:val="0"/>
                                      <w:marRight w:val="0"/>
                                      <w:marTop w:val="0"/>
                                      <w:marBottom w:val="0"/>
                                      <w:divBdr>
                                        <w:top w:val="single" w:sz="2" w:space="0" w:color="E3E3E3"/>
                                        <w:left w:val="single" w:sz="2" w:space="0" w:color="E3E3E3"/>
                                        <w:bottom w:val="single" w:sz="2" w:space="0" w:color="E3E3E3"/>
                                        <w:right w:val="single" w:sz="2" w:space="0" w:color="E3E3E3"/>
                                      </w:divBdr>
                                      <w:divsChild>
                                        <w:div w:id="898370820">
                                          <w:marLeft w:val="0"/>
                                          <w:marRight w:val="0"/>
                                          <w:marTop w:val="0"/>
                                          <w:marBottom w:val="0"/>
                                          <w:divBdr>
                                            <w:top w:val="single" w:sz="2" w:space="0" w:color="E3E3E3"/>
                                            <w:left w:val="single" w:sz="2" w:space="0" w:color="E3E3E3"/>
                                            <w:bottom w:val="single" w:sz="2" w:space="0" w:color="E3E3E3"/>
                                            <w:right w:val="single" w:sz="2" w:space="0" w:color="E3E3E3"/>
                                          </w:divBdr>
                                          <w:divsChild>
                                            <w:div w:id="2029015667">
                                              <w:marLeft w:val="0"/>
                                              <w:marRight w:val="0"/>
                                              <w:marTop w:val="0"/>
                                              <w:marBottom w:val="0"/>
                                              <w:divBdr>
                                                <w:top w:val="single" w:sz="2" w:space="0" w:color="E3E3E3"/>
                                                <w:left w:val="single" w:sz="2" w:space="0" w:color="E3E3E3"/>
                                                <w:bottom w:val="single" w:sz="2" w:space="0" w:color="E3E3E3"/>
                                                <w:right w:val="single" w:sz="2" w:space="0" w:color="E3E3E3"/>
                                              </w:divBdr>
                                              <w:divsChild>
                                                <w:div w:id="40911800">
                                                  <w:marLeft w:val="0"/>
                                                  <w:marRight w:val="0"/>
                                                  <w:marTop w:val="0"/>
                                                  <w:marBottom w:val="0"/>
                                                  <w:divBdr>
                                                    <w:top w:val="single" w:sz="2" w:space="0" w:color="E3E3E3"/>
                                                    <w:left w:val="single" w:sz="2" w:space="0" w:color="E3E3E3"/>
                                                    <w:bottom w:val="single" w:sz="2" w:space="0" w:color="E3E3E3"/>
                                                    <w:right w:val="single" w:sz="2" w:space="0" w:color="E3E3E3"/>
                                                  </w:divBdr>
                                                  <w:divsChild>
                                                    <w:div w:id="522785069">
                                                      <w:marLeft w:val="0"/>
                                                      <w:marRight w:val="0"/>
                                                      <w:marTop w:val="0"/>
                                                      <w:marBottom w:val="0"/>
                                                      <w:divBdr>
                                                        <w:top w:val="single" w:sz="2" w:space="0" w:color="E3E3E3"/>
                                                        <w:left w:val="single" w:sz="2" w:space="0" w:color="E3E3E3"/>
                                                        <w:bottom w:val="single" w:sz="2" w:space="0" w:color="E3E3E3"/>
                                                        <w:right w:val="single" w:sz="2" w:space="0" w:color="E3E3E3"/>
                                                      </w:divBdr>
                                                      <w:divsChild>
                                                        <w:div w:id="986937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1029941">
          <w:marLeft w:val="0"/>
          <w:marRight w:val="0"/>
          <w:marTop w:val="0"/>
          <w:marBottom w:val="0"/>
          <w:divBdr>
            <w:top w:val="none" w:sz="0" w:space="0" w:color="auto"/>
            <w:left w:val="none" w:sz="0" w:space="0" w:color="auto"/>
            <w:bottom w:val="none" w:sz="0" w:space="0" w:color="auto"/>
            <w:right w:val="none" w:sz="0" w:space="0" w:color="auto"/>
          </w:divBdr>
        </w:div>
      </w:divsChild>
    </w:div>
    <w:div w:id="1706786434">
      <w:bodyDiv w:val="1"/>
      <w:marLeft w:val="0"/>
      <w:marRight w:val="0"/>
      <w:marTop w:val="0"/>
      <w:marBottom w:val="0"/>
      <w:divBdr>
        <w:top w:val="none" w:sz="0" w:space="0" w:color="auto"/>
        <w:left w:val="none" w:sz="0" w:space="0" w:color="auto"/>
        <w:bottom w:val="none" w:sz="0" w:space="0" w:color="auto"/>
        <w:right w:val="none" w:sz="0" w:space="0" w:color="auto"/>
      </w:divBdr>
    </w:div>
    <w:div w:id="1766146116">
      <w:bodyDiv w:val="1"/>
      <w:marLeft w:val="0"/>
      <w:marRight w:val="0"/>
      <w:marTop w:val="0"/>
      <w:marBottom w:val="0"/>
      <w:divBdr>
        <w:top w:val="none" w:sz="0" w:space="0" w:color="auto"/>
        <w:left w:val="none" w:sz="0" w:space="0" w:color="auto"/>
        <w:bottom w:val="none" w:sz="0" w:space="0" w:color="auto"/>
        <w:right w:val="none" w:sz="0" w:space="0" w:color="auto"/>
      </w:divBdr>
    </w:div>
    <w:div w:id="1800759602">
      <w:bodyDiv w:val="1"/>
      <w:marLeft w:val="0"/>
      <w:marRight w:val="0"/>
      <w:marTop w:val="0"/>
      <w:marBottom w:val="0"/>
      <w:divBdr>
        <w:top w:val="none" w:sz="0" w:space="0" w:color="auto"/>
        <w:left w:val="none" w:sz="0" w:space="0" w:color="auto"/>
        <w:bottom w:val="none" w:sz="0" w:space="0" w:color="auto"/>
        <w:right w:val="none" w:sz="0" w:space="0" w:color="auto"/>
      </w:divBdr>
      <w:divsChild>
        <w:div w:id="580678230">
          <w:marLeft w:val="0"/>
          <w:marRight w:val="0"/>
          <w:marTop w:val="0"/>
          <w:marBottom w:val="0"/>
          <w:divBdr>
            <w:top w:val="none" w:sz="0" w:space="0" w:color="auto"/>
            <w:left w:val="none" w:sz="0" w:space="0" w:color="auto"/>
            <w:bottom w:val="none" w:sz="0" w:space="0" w:color="auto"/>
            <w:right w:val="none" w:sz="0" w:space="0" w:color="auto"/>
          </w:divBdr>
        </w:div>
        <w:div w:id="733745680">
          <w:marLeft w:val="0"/>
          <w:marRight w:val="0"/>
          <w:marTop w:val="0"/>
          <w:marBottom w:val="0"/>
          <w:divBdr>
            <w:top w:val="single" w:sz="2" w:space="0" w:color="E3E3E3"/>
            <w:left w:val="single" w:sz="2" w:space="0" w:color="E3E3E3"/>
            <w:bottom w:val="single" w:sz="2" w:space="0" w:color="E3E3E3"/>
            <w:right w:val="single" w:sz="2" w:space="0" w:color="E3E3E3"/>
          </w:divBdr>
          <w:divsChild>
            <w:div w:id="1364407648">
              <w:marLeft w:val="0"/>
              <w:marRight w:val="0"/>
              <w:marTop w:val="0"/>
              <w:marBottom w:val="0"/>
              <w:divBdr>
                <w:top w:val="single" w:sz="2" w:space="0" w:color="E3E3E3"/>
                <w:left w:val="single" w:sz="2" w:space="0" w:color="E3E3E3"/>
                <w:bottom w:val="single" w:sz="2" w:space="0" w:color="E3E3E3"/>
                <w:right w:val="single" w:sz="2" w:space="0" w:color="E3E3E3"/>
              </w:divBdr>
              <w:divsChild>
                <w:div w:id="794182853">
                  <w:marLeft w:val="0"/>
                  <w:marRight w:val="0"/>
                  <w:marTop w:val="0"/>
                  <w:marBottom w:val="0"/>
                  <w:divBdr>
                    <w:top w:val="single" w:sz="2" w:space="0" w:color="E3E3E3"/>
                    <w:left w:val="single" w:sz="2" w:space="0" w:color="E3E3E3"/>
                    <w:bottom w:val="single" w:sz="2" w:space="0" w:color="E3E3E3"/>
                    <w:right w:val="single" w:sz="2" w:space="0" w:color="E3E3E3"/>
                  </w:divBdr>
                  <w:divsChild>
                    <w:div w:id="1893299880">
                      <w:marLeft w:val="0"/>
                      <w:marRight w:val="0"/>
                      <w:marTop w:val="0"/>
                      <w:marBottom w:val="0"/>
                      <w:divBdr>
                        <w:top w:val="single" w:sz="2" w:space="0" w:color="E3E3E3"/>
                        <w:left w:val="single" w:sz="2" w:space="0" w:color="E3E3E3"/>
                        <w:bottom w:val="single" w:sz="2" w:space="0" w:color="E3E3E3"/>
                        <w:right w:val="single" w:sz="2" w:space="0" w:color="E3E3E3"/>
                      </w:divBdr>
                      <w:divsChild>
                        <w:div w:id="1392458886">
                          <w:marLeft w:val="0"/>
                          <w:marRight w:val="0"/>
                          <w:marTop w:val="0"/>
                          <w:marBottom w:val="0"/>
                          <w:divBdr>
                            <w:top w:val="single" w:sz="2" w:space="0" w:color="E3E3E3"/>
                            <w:left w:val="single" w:sz="2" w:space="0" w:color="E3E3E3"/>
                            <w:bottom w:val="single" w:sz="2" w:space="0" w:color="E3E3E3"/>
                            <w:right w:val="single" w:sz="2" w:space="0" w:color="E3E3E3"/>
                          </w:divBdr>
                          <w:divsChild>
                            <w:div w:id="190339137">
                              <w:marLeft w:val="0"/>
                              <w:marRight w:val="0"/>
                              <w:marTop w:val="0"/>
                              <w:marBottom w:val="0"/>
                              <w:divBdr>
                                <w:top w:val="single" w:sz="2" w:space="0" w:color="E3E3E3"/>
                                <w:left w:val="single" w:sz="2" w:space="0" w:color="E3E3E3"/>
                                <w:bottom w:val="single" w:sz="2" w:space="0" w:color="E3E3E3"/>
                                <w:right w:val="single" w:sz="2" w:space="0" w:color="E3E3E3"/>
                              </w:divBdr>
                              <w:divsChild>
                                <w:div w:id="328948022">
                                  <w:marLeft w:val="0"/>
                                  <w:marRight w:val="0"/>
                                  <w:marTop w:val="100"/>
                                  <w:marBottom w:val="100"/>
                                  <w:divBdr>
                                    <w:top w:val="single" w:sz="2" w:space="0" w:color="E3E3E3"/>
                                    <w:left w:val="single" w:sz="2" w:space="0" w:color="E3E3E3"/>
                                    <w:bottom w:val="single" w:sz="2" w:space="0" w:color="E3E3E3"/>
                                    <w:right w:val="single" w:sz="2" w:space="0" w:color="E3E3E3"/>
                                  </w:divBdr>
                                  <w:divsChild>
                                    <w:div w:id="1809125478">
                                      <w:marLeft w:val="0"/>
                                      <w:marRight w:val="0"/>
                                      <w:marTop w:val="0"/>
                                      <w:marBottom w:val="0"/>
                                      <w:divBdr>
                                        <w:top w:val="single" w:sz="2" w:space="0" w:color="E3E3E3"/>
                                        <w:left w:val="single" w:sz="2" w:space="0" w:color="E3E3E3"/>
                                        <w:bottom w:val="single" w:sz="2" w:space="0" w:color="E3E3E3"/>
                                        <w:right w:val="single" w:sz="2" w:space="0" w:color="E3E3E3"/>
                                      </w:divBdr>
                                      <w:divsChild>
                                        <w:div w:id="2071345282">
                                          <w:marLeft w:val="0"/>
                                          <w:marRight w:val="0"/>
                                          <w:marTop w:val="0"/>
                                          <w:marBottom w:val="0"/>
                                          <w:divBdr>
                                            <w:top w:val="single" w:sz="2" w:space="0" w:color="E3E3E3"/>
                                            <w:left w:val="single" w:sz="2" w:space="0" w:color="E3E3E3"/>
                                            <w:bottom w:val="single" w:sz="2" w:space="0" w:color="E3E3E3"/>
                                            <w:right w:val="single" w:sz="2" w:space="0" w:color="E3E3E3"/>
                                          </w:divBdr>
                                          <w:divsChild>
                                            <w:div w:id="619726382">
                                              <w:marLeft w:val="0"/>
                                              <w:marRight w:val="0"/>
                                              <w:marTop w:val="0"/>
                                              <w:marBottom w:val="0"/>
                                              <w:divBdr>
                                                <w:top w:val="single" w:sz="2" w:space="0" w:color="E3E3E3"/>
                                                <w:left w:val="single" w:sz="2" w:space="0" w:color="E3E3E3"/>
                                                <w:bottom w:val="single" w:sz="2" w:space="0" w:color="E3E3E3"/>
                                                <w:right w:val="single" w:sz="2" w:space="0" w:color="E3E3E3"/>
                                              </w:divBdr>
                                              <w:divsChild>
                                                <w:div w:id="1669751996">
                                                  <w:marLeft w:val="0"/>
                                                  <w:marRight w:val="0"/>
                                                  <w:marTop w:val="0"/>
                                                  <w:marBottom w:val="0"/>
                                                  <w:divBdr>
                                                    <w:top w:val="single" w:sz="2" w:space="0" w:color="E3E3E3"/>
                                                    <w:left w:val="single" w:sz="2" w:space="0" w:color="E3E3E3"/>
                                                    <w:bottom w:val="single" w:sz="2" w:space="0" w:color="E3E3E3"/>
                                                    <w:right w:val="single" w:sz="2" w:space="0" w:color="E3E3E3"/>
                                                  </w:divBdr>
                                                  <w:divsChild>
                                                    <w:div w:id="841164381">
                                                      <w:marLeft w:val="0"/>
                                                      <w:marRight w:val="0"/>
                                                      <w:marTop w:val="0"/>
                                                      <w:marBottom w:val="0"/>
                                                      <w:divBdr>
                                                        <w:top w:val="single" w:sz="2" w:space="0" w:color="E3E3E3"/>
                                                        <w:left w:val="single" w:sz="2" w:space="0" w:color="E3E3E3"/>
                                                        <w:bottom w:val="single" w:sz="2" w:space="0" w:color="E3E3E3"/>
                                                        <w:right w:val="single" w:sz="2" w:space="0" w:color="E3E3E3"/>
                                                      </w:divBdr>
                                                      <w:divsChild>
                                                        <w:div w:id="2407208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06334956">
      <w:bodyDiv w:val="1"/>
      <w:marLeft w:val="0"/>
      <w:marRight w:val="0"/>
      <w:marTop w:val="0"/>
      <w:marBottom w:val="0"/>
      <w:divBdr>
        <w:top w:val="none" w:sz="0" w:space="0" w:color="auto"/>
        <w:left w:val="none" w:sz="0" w:space="0" w:color="auto"/>
        <w:bottom w:val="none" w:sz="0" w:space="0" w:color="auto"/>
        <w:right w:val="none" w:sz="0" w:space="0" w:color="auto"/>
      </w:divBdr>
    </w:div>
    <w:div w:id="2004772181">
      <w:bodyDiv w:val="1"/>
      <w:marLeft w:val="0"/>
      <w:marRight w:val="0"/>
      <w:marTop w:val="0"/>
      <w:marBottom w:val="0"/>
      <w:divBdr>
        <w:top w:val="none" w:sz="0" w:space="0" w:color="auto"/>
        <w:left w:val="none" w:sz="0" w:space="0" w:color="auto"/>
        <w:bottom w:val="none" w:sz="0" w:space="0" w:color="auto"/>
        <w:right w:val="none" w:sz="0" w:space="0" w:color="auto"/>
      </w:divBdr>
    </w:div>
    <w:div w:id="2073577898">
      <w:bodyDiv w:val="1"/>
      <w:marLeft w:val="0"/>
      <w:marRight w:val="0"/>
      <w:marTop w:val="0"/>
      <w:marBottom w:val="0"/>
      <w:divBdr>
        <w:top w:val="none" w:sz="0" w:space="0" w:color="auto"/>
        <w:left w:val="none" w:sz="0" w:space="0" w:color="auto"/>
        <w:bottom w:val="none" w:sz="0" w:space="0" w:color="auto"/>
        <w:right w:val="none" w:sz="0" w:space="0" w:color="auto"/>
      </w:divBdr>
      <w:divsChild>
        <w:div w:id="741761569">
          <w:marLeft w:val="0"/>
          <w:marRight w:val="0"/>
          <w:marTop w:val="0"/>
          <w:marBottom w:val="0"/>
          <w:divBdr>
            <w:top w:val="single" w:sz="2" w:space="0" w:color="E3E3E3"/>
            <w:left w:val="single" w:sz="2" w:space="0" w:color="E3E3E3"/>
            <w:bottom w:val="single" w:sz="2" w:space="0" w:color="E3E3E3"/>
            <w:right w:val="single" w:sz="2" w:space="0" w:color="E3E3E3"/>
          </w:divBdr>
          <w:divsChild>
            <w:div w:id="1942832494">
              <w:marLeft w:val="0"/>
              <w:marRight w:val="0"/>
              <w:marTop w:val="100"/>
              <w:marBottom w:val="100"/>
              <w:divBdr>
                <w:top w:val="single" w:sz="2" w:space="0" w:color="E3E3E3"/>
                <w:left w:val="single" w:sz="2" w:space="0" w:color="E3E3E3"/>
                <w:bottom w:val="single" w:sz="2" w:space="0" w:color="E3E3E3"/>
                <w:right w:val="single" w:sz="2" w:space="0" w:color="E3E3E3"/>
              </w:divBdr>
              <w:divsChild>
                <w:div w:id="1418599769">
                  <w:marLeft w:val="0"/>
                  <w:marRight w:val="0"/>
                  <w:marTop w:val="0"/>
                  <w:marBottom w:val="0"/>
                  <w:divBdr>
                    <w:top w:val="single" w:sz="2" w:space="0" w:color="E3E3E3"/>
                    <w:left w:val="single" w:sz="2" w:space="0" w:color="E3E3E3"/>
                    <w:bottom w:val="single" w:sz="2" w:space="0" w:color="E3E3E3"/>
                    <w:right w:val="single" w:sz="2" w:space="0" w:color="E3E3E3"/>
                  </w:divBdr>
                  <w:divsChild>
                    <w:div w:id="1060640215">
                      <w:marLeft w:val="0"/>
                      <w:marRight w:val="0"/>
                      <w:marTop w:val="0"/>
                      <w:marBottom w:val="0"/>
                      <w:divBdr>
                        <w:top w:val="single" w:sz="2" w:space="0" w:color="E3E3E3"/>
                        <w:left w:val="single" w:sz="2" w:space="0" w:color="E3E3E3"/>
                        <w:bottom w:val="single" w:sz="2" w:space="0" w:color="E3E3E3"/>
                        <w:right w:val="single" w:sz="2" w:space="0" w:color="E3E3E3"/>
                      </w:divBdr>
                      <w:divsChild>
                        <w:div w:id="964964877">
                          <w:marLeft w:val="0"/>
                          <w:marRight w:val="0"/>
                          <w:marTop w:val="0"/>
                          <w:marBottom w:val="0"/>
                          <w:divBdr>
                            <w:top w:val="single" w:sz="2" w:space="0" w:color="E3E3E3"/>
                            <w:left w:val="single" w:sz="2" w:space="0" w:color="E3E3E3"/>
                            <w:bottom w:val="single" w:sz="2" w:space="0" w:color="E3E3E3"/>
                            <w:right w:val="single" w:sz="2" w:space="0" w:color="E3E3E3"/>
                          </w:divBdr>
                          <w:divsChild>
                            <w:div w:id="431053455">
                              <w:marLeft w:val="0"/>
                              <w:marRight w:val="0"/>
                              <w:marTop w:val="0"/>
                              <w:marBottom w:val="0"/>
                              <w:divBdr>
                                <w:top w:val="single" w:sz="2" w:space="0" w:color="E3E3E3"/>
                                <w:left w:val="single" w:sz="2" w:space="0" w:color="E3E3E3"/>
                                <w:bottom w:val="single" w:sz="2" w:space="0" w:color="E3E3E3"/>
                                <w:right w:val="single" w:sz="2" w:space="0" w:color="E3E3E3"/>
                              </w:divBdr>
                              <w:divsChild>
                                <w:div w:id="297952621">
                                  <w:marLeft w:val="0"/>
                                  <w:marRight w:val="0"/>
                                  <w:marTop w:val="0"/>
                                  <w:marBottom w:val="0"/>
                                  <w:divBdr>
                                    <w:top w:val="single" w:sz="2" w:space="0" w:color="E3E3E3"/>
                                    <w:left w:val="single" w:sz="2" w:space="0" w:color="E3E3E3"/>
                                    <w:bottom w:val="single" w:sz="2" w:space="0" w:color="E3E3E3"/>
                                    <w:right w:val="single" w:sz="2" w:space="0" w:color="E3E3E3"/>
                                  </w:divBdr>
                                  <w:divsChild>
                                    <w:div w:id="91088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65FCB-60AB-4770-A2CB-9D0E8A1E8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97</Pages>
  <Words>11144</Words>
  <Characters>63527</Characters>
  <Application>Microsoft Office Word</Application>
  <DocSecurity>0</DocSecurity>
  <Lines>529</Lines>
  <Paragraphs>149</Paragraphs>
  <ScaleCrop>false</ScaleCrop>
  <Company/>
  <LinksUpToDate>false</LinksUpToDate>
  <CharactersWithSpaces>74522</CharactersWithSpaces>
  <SharedDoc>false</SharedDoc>
  <HLinks>
    <vt:vector size="540" baseType="variant">
      <vt:variant>
        <vt:i4>1114168</vt:i4>
      </vt:variant>
      <vt:variant>
        <vt:i4>536</vt:i4>
      </vt:variant>
      <vt:variant>
        <vt:i4>0</vt:i4>
      </vt:variant>
      <vt:variant>
        <vt:i4>5</vt:i4>
      </vt:variant>
      <vt:variant>
        <vt:lpwstr/>
      </vt:variant>
      <vt:variant>
        <vt:lpwstr>_Toc168520355</vt:lpwstr>
      </vt:variant>
      <vt:variant>
        <vt:i4>1114168</vt:i4>
      </vt:variant>
      <vt:variant>
        <vt:i4>530</vt:i4>
      </vt:variant>
      <vt:variant>
        <vt:i4>0</vt:i4>
      </vt:variant>
      <vt:variant>
        <vt:i4>5</vt:i4>
      </vt:variant>
      <vt:variant>
        <vt:lpwstr/>
      </vt:variant>
      <vt:variant>
        <vt:lpwstr>_Toc168520354</vt:lpwstr>
      </vt:variant>
      <vt:variant>
        <vt:i4>1114168</vt:i4>
      </vt:variant>
      <vt:variant>
        <vt:i4>524</vt:i4>
      </vt:variant>
      <vt:variant>
        <vt:i4>0</vt:i4>
      </vt:variant>
      <vt:variant>
        <vt:i4>5</vt:i4>
      </vt:variant>
      <vt:variant>
        <vt:lpwstr/>
      </vt:variant>
      <vt:variant>
        <vt:lpwstr>_Toc168520353</vt:lpwstr>
      </vt:variant>
      <vt:variant>
        <vt:i4>1114168</vt:i4>
      </vt:variant>
      <vt:variant>
        <vt:i4>518</vt:i4>
      </vt:variant>
      <vt:variant>
        <vt:i4>0</vt:i4>
      </vt:variant>
      <vt:variant>
        <vt:i4>5</vt:i4>
      </vt:variant>
      <vt:variant>
        <vt:lpwstr/>
      </vt:variant>
      <vt:variant>
        <vt:lpwstr>_Toc168520352</vt:lpwstr>
      </vt:variant>
      <vt:variant>
        <vt:i4>1114168</vt:i4>
      </vt:variant>
      <vt:variant>
        <vt:i4>512</vt:i4>
      </vt:variant>
      <vt:variant>
        <vt:i4>0</vt:i4>
      </vt:variant>
      <vt:variant>
        <vt:i4>5</vt:i4>
      </vt:variant>
      <vt:variant>
        <vt:lpwstr/>
      </vt:variant>
      <vt:variant>
        <vt:lpwstr>_Toc168520351</vt:lpwstr>
      </vt:variant>
      <vt:variant>
        <vt:i4>1114168</vt:i4>
      </vt:variant>
      <vt:variant>
        <vt:i4>506</vt:i4>
      </vt:variant>
      <vt:variant>
        <vt:i4>0</vt:i4>
      </vt:variant>
      <vt:variant>
        <vt:i4>5</vt:i4>
      </vt:variant>
      <vt:variant>
        <vt:lpwstr/>
      </vt:variant>
      <vt:variant>
        <vt:lpwstr>_Toc168520350</vt:lpwstr>
      </vt:variant>
      <vt:variant>
        <vt:i4>1048632</vt:i4>
      </vt:variant>
      <vt:variant>
        <vt:i4>500</vt:i4>
      </vt:variant>
      <vt:variant>
        <vt:i4>0</vt:i4>
      </vt:variant>
      <vt:variant>
        <vt:i4>5</vt:i4>
      </vt:variant>
      <vt:variant>
        <vt:lpwstr/>
      </vt:variant>
      <vt:variant>
        <vt:lpwstr>_Toc168520349</vt:lpwstr>
      </vt:variant>
      <vt:variant>
        <vt:i4>1048632</vt:i4>
      </vt:variant>
      <vt:variant>
        <vt:i4>494</vt:i4>
      </vt:variant>
      <vt:variant>
        <vt:i4>0</vt:i4>
      </vt:variant>
      <vt:variant>
        <vt:i4>5</vt:i4>
      </vt:variant>
      <vt:variant>
        <vt:lpwstr/>
      </vt:variant>
      <vt:variant>
        <vt:lpwstr>_Toc168520348</vt:lpwstr>
      </vt:variant>
      <vt:variant>
        <vt:i4>1048632</vt:i4>
      </vt:variant>
      <vt:variant>
        <vt:i4>488</vt:i4>
      </vt:variant>
      <vt:variant>
        <vt:i4>0</vt:i4>
      </vt:variant>
      <vt:variant>
        <vt:i4>5</vt:i4>
      </vt:variant>
      <vt:variant>
        <vt:lpwstr/>
      </vt:variant>
      <vt:variant>
        <vt:lpwstr>_Toc168520347</vt:lpwstr>
      </vt:variant>
      <vt:variant>
        <vt:i4>1048632</vt:i4>
      </vt:variant>
      <vt:variant>
        <vt:i4>482</vt:i4>
      </vt:variant>
      <vt:variant>
        <vt:i4>0</vt:i4>
      </vt:variant>
      <vt:variant>
        <vt:i4>5</vt:i4>
      </vt:variant>
      <vt:variant>
        <vt:lpwstr/>
      </vt:variant>
      <vt:variant>
        <vt:lpwstr>_Toc168520346</vt:lpwstr>
      </vt:variant>
      <vt:variant>
        <vt:i4>1048632</vt:i4>
      </vt:variant>
      <vt:variant>
        <vt:i4>476</vt:i4>
      </vt:variant>
      <vt:variant>
        <vt:i4>0</vt:i4>
      </vt:variant>
      <vt:variant>
        <vt:i4>5</vt:i4>
      </vt:variant>
      <vt:variant>
        <vt:lpwstr/>
      </vt:variant>
      <vt:variant>
        <vt:lpwstr>_Toc168520345</vt:lpwstr>
      </vt:variant>
      <vt:variant>
        <vt:i4>1048632</vt:i4>
      </vt:variant>
      <vt:variant>
        <vt:i4>470</vt:i4>
      </vt:variant>
      <vt:variant>
        <vt:i4>0</vt:i4>
      </vt:variant>
      <vt:variant>
        <vt:i4>5</vt:i4>
      </vt:variant>
      <vt:variant>
        <vt:lpwstr/>
      </vt:variant>
      <vt:variant>
        <vt:lpwstr>_Toc168520344</vt:lpwstr>
      </vt:variant>
      <vt:variant>
        <vt:i4>1048632</vt:i4>
      </vt:variant>
      <vt:variant>
        <vt:i4>464</vt:i4>
      </vt:variant>
      <vt:variant>
        <vt:i4>0</vt:i4>
      </vt:variant>
      <vt:variant>
        <vt:i4>5</vt:i4>
      </vt:variant>
      <vt:variant>
        <vt:lpwstr/>
      </vt:variant>
      <vt:variant>
        <vt:lpwstr>_Toc168520343</vt:lpwstr>
      </vt:variant>
      <vt:variant>
        <vt:i4>1048632</vt:i4>
      </vt:variant>
      <vt:variant>
        <vt:i4>458</vt:i4>
      </vt:variant>
      <vt:variant>
        <vt:i4>0</vt:i4>
      </vt:variant>
      <vt:variant>
        <vt:i4>5</vt:i4>
      </vt:variant>
      <vt:variant>
        <vt:lpwstr/>
      </vt:variant>
      <vt:variant>
        <vt:lpwstr>_Toc168520342</vt:lpwstr>
      </vt:variant>
      <vt:variant>
        <vt:i4>1048632</vt:i4>
      </vt:variant>
      <vt:variant>
        <vt:i4>452</vt:i4>
      </vt:variant>
      <vt:variant>
        <vt:i4>0</vt:i4>
      </vt:variant>
      <vt:variant>
        <vt:i4>5</vt:i4>
      </vt:variant>
      <vt:variant>
        <vt:lpwstr/>
      </vt:variant>
      <vt:variant>
        <vt:lpwstr>_Toc168520341</vt:lpwstr>
      </vt:variant>
      <vt:variant>
        <vt:i4>1048632</vt:i4>
      </vt:variant>
      <vt:variant>
        <vt:i4>446</vt:i4>
      </vt:variant>
      <vt:variant>
        <vt:i4>0</vt:i4>
      </vt:variant>
      <vt:variant>
        <vt:i4>5</vt:i4>
      </vt:variant>
      <vt:variant>
        <vt:lpwstr/>
      </vt:variant>
      <vt:variant>
        <vt:lpwstr>_Toc168520340</vt:lpwstr>
      </vt:variant>
      <vt:variant>
        <vt:i4>1507384</vt:i4>
      </vt:variant>
      <vt:variant>
        <vt:i4>440</vt:i4>
      </vt:variant>
      <vt:variant>
        <vt:i4>0</vt:i4>
      </vt:variant>
      <vt:variant>
        <vt:i4>5</vt:i4>
      </vt:variant>
      <vt:variant>
        <vt:lpwstr/>
      </vt:variant>
      <vt:variant>
        <vt:lpwstr>_Toc168520339</vt:lpwstr>
      </vt:variant>
      <vt:variant>
        <vt:i4>1507384</vt:i4>
      </vt:variant>
      <vt:variant>
        <vt:i4>434</vt:i4>
      </vt:variant>
      <vt:variant>
        <vt:i4>0</vt:i4>
      </vt:variant>
      <vt:variant>
        <vt:i4>5</vt:i4>
      </vt:variant>
      <vt:variant>
        <vt:lpwstr/>
      </vt:variant>
      <vt:variant>
        <vt:lpwstr>_Toc168520338</vt:lpwstr>
      </vt:variant>
      <vt:variant>
        <vt:i4>1507384</vt:i4>
      </vt:variant>
      <vt:variant>
        <vt:i4>428</vt:i4>
      </vt:variant>
      <vt:variant>
        <vt:i4>0</vt:i4>
      </vt:variant>
      <vt:variant>
        <vt:i4>5</vt:i4>
      </vt:variant>
      <vt:variant>
        <vt:lpwstr/>
      </vt:variant>
      <vt:variant>
        <vt:lpwstr>_Toc168520337</vt:lpwstr>
      </vt:variant>
      <vt:variant>
        <vt:i4>1507384</vt:i4>
      </vt:variant>
      <vt:variant>
        <vt:i4>422</vt:i4>
      </vt:variant>
      <vt:variant>
        <vt:i4>0</vt:i4>
      </vt:variant>
      <vt:variant>
        <vt:i4>5</vt:i4>
      </vt:variant>
      <vt:variant>
        <vt:lpwstr/>
      </vt:variant>
      <vt:variant>
        <vt:lpwstr>_Toc168520336</vt:lpwstr>
      </vt:variant>
      <vt:variant>
        <vt:i4>1507384</vt:i4>
      </vt:variant>
      <vt:variant>
        <vt:i4>416</vt:i4>
      </vt:variant>
      <vt:variant>
        <vt:i4>0</vt:i4>
      </vt:variant>
      <vt:variant>
        <vt:i4>5</vt:i4>
      </vt:variant>
      <vt:variant>
        <vt:lpwstr/>
      </vt:variant>
      <vt:variant>
        <vt:lpwstr>_Toc168520335</vt:lpwstr>
      </vt:variant>
      <vt:variant>
        <vt:i4>1507384</vt:i4>
      </vt:variant>
      <vt:variant>
        <vt:i4>410</vt:i4>
      </vt:variant>
      <vt:variant>
        <vt:i4>0</vt:i4>
      </vt:variant>
      <vt:variant>
        <vt:i4>5</vt:i4>
      </vt:variant>
      <vt:variant>
        <vt:lpwstr/>
      </vt:variant>
      <vt:variant>
        <vt:lpwstr>_Toc168520334</vt:lpwstr>
      </vt:variant>
      <vt:variant>
        <vt:i4>1507384</vt:i4>
      </vt:variant>
      <vt:variant>
        <vt:i4>404</vt:i4>
      </vt:variant>
      <vt:variant>
        <vt:i4>0</vt:i4>
      </vt:variant>
      <vt:variant>
        <vt:i4>5</vt:i4>
      </vt:variant>
      <vt:variant>
        <vt:lpwstr/>
      </vt:variant>
      <vt:variant>
        <vt:lpwstr>_Toc168520333</vt:lpwstr>
      </vt:variant>
      <vt:variant>
        <vt:i4>1507384</vt:i4>
      </vt:variant>
      <vt:variant>
        <vt:i4>398</vt:i4>
      </vt:variant>
      <vt:variant>
        <vt:i4>0</vt:i4>
      </vt:variant>
      <vt:variant>
        <vt:i4>5</vt:i4>
      </vt:variant>
      <vt:variant>
        <vt:lpwstr/>
      </vt:variant>
      <vt:variant>
        <vt:lpwstr>_Toc168520332</vt:lpwstr>
      </vt:variant>
      <vt:variant>
        <vt:i4>1507384</vt:i4>
      </vt:variant>
      <vt:variant>
        <vt:i4>392</vt:i4>
      </vt:variant>
      <vt:variant>
        <vt:i4>0</vt:i4>
      </vt:variant>
      <vt:variant>
        <vt:i4>5</vt:i4>
      </vt:variant>
      <vt:variant>
        <vt:lpwstr/>
      </vt:variant>
      <vt:variant>
        <vt:lpwstr>_Toc168520331</vt:lpwstr>
      </vt:variant>
      <vt:variant>
        <vt:i4>1507384</vt:i4>
      </vt:variant>
      <vt:variant>
        <vt:i4>386</vt:i4>
      </vt:variant>
      <vt:variant>
        <vt:i4>0</vt:i4>
      </vt:variant>
      <vt:variant>
        <vt:i4>5</vt:i4>
      </vt:variant>
      <vt:variant>
        <vt:lpwstr/>
      </vt:variant>
      <vt:variant>
        <vt:lpwstr>_Toc168520330</vt:lpwstr>
      </vt:variant>
      <vt:variant>
        <vt:i4>1441848</vt:i4>
      </vt:variant>
      <vt:variant>
        <vt:i4>380</vt:i4>
      </vt:variant>
      <vt:variant>
        <vt:i4>0</vt:i4>
      </vt:variant>
      <vt:variant>
        <vt:i4>5</vt:i4>
      </vt:variant>
      <vt:variant>
        <vt:lpwstr/>
      </vt:variant>
      <vt:variant>
        <vt:lpwstr>_Toc168520329</vt:lpwstr>
      </vt:variant>
      <vt:variant>
        <vt:i4>1441848</vt:i4>
      </vt:variant>
      <vt:variant>
        <vt:i4>374</vt:i4>
      </vt:variant>
      <vt:variant>
        <vt:i4>0</vt:i4>
      </vt:variant>
      <vt:variant>
        <vt:i4>5</vt:i4>
      </vt:variant>
      <vt:variant>
        <vt:lpwstr/>
      </vt:variant>
      <vt:variant>
        <vt:lpwstr>_Toc168520328</vt:lpwstr>
      </vt:variant>
      <vt:variant>
        <vt:i4>1441848</vt:i4>
      </vt:variant>
      <vt:variant>
        <vt:i4>368</vt:i4>
      </vt:variant>
      <vt:variant>
        <vt:i4>0</vt:i4>
      </vt:variant>
      <vt:variant>
        <vt:i4>5</vt:i4>
      </vt:variant>
      <vt:variant>
        <vt:lpwstr/>
      </vt:variant>
      <vt:variant>
        <vt:lpwstr>_Toc168520327</vt:lpwstr>
      </vt:variant>
      <vt:variant>
        <vt:i4>1441848</vt:i4>
      </vt:variant>
      <vt:variant>
        <vt:i4>362</vt:i4>
      </vt:variant>
      <vt:variant>
        <vt:i4>0</vt:i4>
      </vt:variant>
      <vt:variant>
        <vt:i4>5</vt:i4>
      </vt:variant>
      <vt:variant>
        <vt:lpwstr/>
      </vt:variant>
      <vt:variant>
        <vt:lpwstr>_Toc168520326</vt:lpwstr>
      </vt:variant>
      <vt:variant>
        <vt:i4>1441848</vt:i4>
      </vt:variant>
      <vt:variant>
        <vt:i4>356</vt:i4>
      </vt:variant>
      <vt:variant>
        <vt:i4>0</vt:i4>
      </vt:variant>
      <vt:variant>
        <vt:i4>5</vt:i4>
      </vt:variant>
      <vt:variant>
        <vt:lpwstr/>
      </vt:variant>
      <vt:variant>
        <vt:lpwstr>_Toc168520325</vt:lpwstr>
      </vt:variant>
      <vt:variant>
        <vt:i4>1441848</vt:i4>
      </vt:variant>
      <vt:variant>
        <vt:i4>350</vt:i4>
      </vt:variant>
      <vt:variant>
        <vt:i4>0</vt:i4>
      </vt:variant>
      <vt:variant>
        <vt:i4>5</vt:i4>
      </vt:variant>
      <vt:variant>
        <vt:lpwstr/>
      </vt:variant>
      <vt:variant>
        <vt:lpwstr>_Toc168520324</vt:lpwstr>
      </vt:variant>
      <vt:variant>
        <vt:i4>1441848</vt:i4>
      </vt:variant>
      <vt:variant>
        <vt:i4>344</vt:i4>
      </vt:variant>
      <vt:variant>
        <vt:i4>0</vt:i4>
      </vt:variant>
      <vt:variant>
        <vt:i4>5</vt:i4>
      </vt:variant>
      <vt:variant>
        <vt:lpwstr/>
      </vt:variant>
      <vt:variant>
        <vt:lpwstr>_Toc168520323</vt:lpwstr>
      </vt:variant>
      <vt:variant>
        <vt:i4>1441848</vt:i4>
      </vt:variant>
      <vt:variant>
        <vt:i4>338</vt:i4>
      </vt:variant>
      <vt:variant>
        <vt:i4>0</vt:i4>
      </vt:variant>
      <vt:variant>
        <vt:i4>5</vt:i4>
      </vt:variant>
      <vt:variant>
        <vt:lpwstr/>
      </vt:variant>
      <vt:variant>
        <vt:lpwstr>_Toc168520322</vt:lpwstr>
      </vt:variant>
      <vt:variant>
        <vt:i4>1441848</vt:i4>
      </vt:variant>
      <vt:variant>
        <vt:i4>332</vt:i4>
      </vt:variant>
      <vt:variant>
        <vt:i4>0</vt:i4>
      </vt:variant>
      <vt:variant>
        <vt:i4>5</vt:i4>
      </vt:variant>
      <vt:variant>
        <vt:lpwstr/>
      </vt:variant>
      <vt:variant>
        <vt:lpwstr>_Toc168520321</vt:lpwstr>
      </vt:variant>
      <vt:variant>
        <vt:i4>1441848</vt:i4>
      </vt:variant>
      <vt:variant>
        <vt:i4>326</vt:i4>
      </vt:variant>
      <vt:variant>
        <vt:i4>0</vt:i4>
      </vt:variant>
      <vt:variant>
        <vt:i4>5</vt:i4>
      </vt:variant>
      <vt:variant>
        <vt:lpwstr/>
      </vt:variant>
      <vt:variant>
        <vt:lpwstr>_Toc168520320</vt:lpwstr>
      </vt:variant>
      <vt:variant>
        <vt:i4>1376312</vt:i4>
      </vt:variant>
      <vt:variant>
        <vt:i4>320</vt:i4>
      </vt:variant>
      <vt:variant>
        <vt:i4>0</vt:i4>
      </vt:variant>
      <vt:variant>
        <vt:i4>5</vt:i4>
      </vt:variant>
      <vt:variant>
        <vt:lpwstr/>
      </vt:variant>
      <vt:variant>
        <vt:lpwstr>_Toc168520319</vt:lpwstr>
      </vt:variant>
      <vt:variant>
        <vt:i4>1376312</vt:i4>
      </vt:variant>
      <vt:variant>
        <vt:i4>314</vt:i4>
      </vt:variant>
      <vt:variant>
        <vt:i4>0</vt:i4>
      </vt:variant>
      <vt:variant>
        <vt:i4>5</vt:i4>
      </vt:variant>
      <vt:variant>
        <vt:lpwstr/>
      </vt:variant>
      <vt:variant>
        <vt:lpwstr>_Toc168520318</vt:lpwstr>
      </vt:variant>
      <vt:variant>
        <vt:i4>1376312</vt:i4>
      </vt:variant>
      <vt:variant>
        <vt:i4>308</vt:i4>
      </vt:variant>
      <vt:variant>
        <vt:i4>0</vt:i4>
      </vt:variant>
      <vt:variant>
        <vt:i4>5</vt:i4>
      </vt:variant>
      <vt:variant>
        <vt:lpwstr/>
      </vt:variant>
      <vt:variant>
        <vt:lpwstr>_Toc168520317</vt:lpwstr>
      </vt:variant>
      <vt:variant>
        <vt:i4>1376312</vt:i4>
      </vt:variant>
      <vt:variant>
        <vt:i4>302</vt:i4>
      </vt:variant>
      <vt:variant>
        <vt:i4>0</vt:i4>
      </vt:variant>
      <vt:variant>
        <vt:i4>5</vt:i4>
      </vt:variant>
      <vt:variant>
        <vt:lpwstr/>
      </vt:variant>
      <vt:variant>
        <vt:lpwstr>_Toc168520316</vt:lpwstr>
      </vt:variant>
      <vt:variant>
        <vt:i4>1376312</vt:i4>
      </vt:variant>
      <vt:variant>
        <vt:i4>296</vt:i4>
      </vt:variant>
      <vt:variant>
        <vt:i4>0</vt:i4>
      </vt:variant>
      <vt:variant>
        <vt:i4>5</vt:i4>
      </vt:variant>
      <vt:variant>
        <vt:lpwstr/>
      </vt:variant>
      <vt:variant>
        <vt:lpwstr>_Toc168520315</vt:lpwstr>
      </vt:variant>
      <vt:variant>
        <vt:i4>1376312</vt:i4>
      </vt:variant>
      <vt:variant>
        <vt:i4>290</vt:i4>
      </vt:variant>
      <vt:variant>
        <vt:i4>0</vt:i4>
      </vt:variant>
      <vt:variant>
        <vt:i4>5</vt:i4>
      </vt:variant>
      <vt:variant>
        <vt:lpwstr/>
      </vt:variant>
      <vt:variant>
        <vt:lpwstr>_Toc168520314</vt:lpwstr>
      </vt:variant>
      <vt:variant>
        <vt:i4>1376312</vt:i4>
      </vt:variant>
      <vt:variant>
        <vt:i4>284</vt:i4>
      </vt:variant>
      <vt:variant>
        <vt:i4>0</vt:i4>
      </vt:variant>
      <vt:variant>
        <vt:i4>5</vt:i4>
      </vt:variant>
      <vt:variant>
        <vt:lpwstr/>
      </vt:variant>
      <vt:variant>
        <vt:lpwstr>_Toc168520313</vt:lpwstr>
      </vt:variant>
      <vt:variant>
        <vt:i4>1376312</vt:i4>
      </vt:variant>
      <vt:variant>
        <vt:i4>278</vt:i4>
      </vt:variant>
      <vt:variant>
        <vt:i4>0</vt:i4>
      </vt:variant>
      <vt:variant>
        <vt:i4>5</vt:i4>
      </vt:variant>
      <vt:variant>
        <vt:lpwstr/>
      </vt:variant>
      <vt:variant>
        <vt:lpwstr>_Toc168520312</vt:lpwstr>
      </vt:variant>
      <vt:variant>
        <vt:i4>1376312</vt:i4>
      </vt:variant>
      <vt:variant>
        <vt:i4>272</vt:i4>
      </vt:variant>
      <vt:variant>
        <vt:i4>0</vt:i4>
      </vt:variant>
      <vt:variant>
        <vt:i4>5</vt:i4>
      </vt:variant>
      <vt:variant>
        <vt:lpwstr/>
      </vt:variant>
      <vt:variant>
        <vt:lpwstr>_Toc168520311</vt:lpwstr>
      </vt:variant>
      <vt:variant>
        <vt:i4>1376312</vt:i4>
      </vt:variant>
      <vt:variant>
        <vt:i4>266</vt:i4>
      </vt:variant>
      <vt:variant>
        <vt:i4>0</vt:i4>
      </vt:variant>
      <vt:variant>
        <vt:i4>5</vt:i4>
      </vt:variant>
      <vt:variant>
        <vt:lpwstr/>
      </vt:variant>
      <vt:variant>
        <vt:lpwstr>_Toc168520310</vt:lpwstr>
      </vt:variant>
      <vt:variant>
        <vt:i4>1310776</vt:i4>
      </vt:variant>
      <vt:variant>
        <vt:i4>260</vt:i4>
      </vt:variant>
      <vt:variant>
        <vt:i4>0</vt:i4>
      </vt:variant>
      <vt:variant>
        <vt:i4>5</vt:i4>
      </vt:variant>
      <vt:variant>
        <vt:lpwstr/>
      </vt:variant>
      <vt:variant>
        <vt:lpwstr>_Toc168520309</vt:lpwstr>
      </vt:variant>
      <vt:variant>
        <vt:i4>1310776</vt:i4>
      </vt:variant>
      <vt:variant>
        <vt:i4>254</vt:i4>
      </vt:variant>
      <vt:variant>
        <vt:i4>0</vt:i4>
      </vt:variant>
      <vt:variant>
        <vt:i4>5</vt:i4>
      </vt:variant>
      <vt:variant>
        <vt:lpwstr/>
      </vt:variant>
      <vt:variant>
        <vt:lpwstr>_Toc168520308</vt:lpwstr>
      </vt:variant>
      <vt:variant>
        <vt:i4>1310776</vt:i4>
      </vt:variant>
      <vt:variant>
        <vt:i4>248</vt:i4>
      </vt:variant>
      <vt:variant>
        <vt:i4>0</vt:i4>
      </vt:variant>
      <vt:variant>
        <vt:i4>5</vt:i4>
      </vt:variant>
      <vt:variant>
        <vt:lpwstr/>
      </vt:variant>
      <vt:variant>
        <vt:lpwstr>_Toc168520307</vt:lpwstr>
      </vt:variant>
      <vt:variant>
        <vt:i4>1310776</vt:i4>
      </vt:variant>
      <vt:variant>
        <vt:i4>242</vt:i4>
      </vt:variant>
      <vt:variant>
        <vt:i4>0</vt:i4>
      </vt:variant>
      <vt:variant>
        <vt:i4>5</vt:i4>
      </vt:variant>
      <vt:variant>
        <vt:lpwstr/>
      </vt:variant>
      <vt:variant>
        <vt:lpwstr>_Toc168520306</vt:lpwstr>
      </vt:variant>
      <vt:variant>
        <vt:i4>1310776</vt:i4>
      </vt:variant>
      <vt:variant>
        <vt:i4>236</vt:i4>
      </vt:variant>
      <vt:variant>
        <vt:i4>0</vt:i4>
      </vt:variant>
      <vt:variant>
        <vt:i4>5</vt:i4>
      </vt:variant>
      <vt:variant>
        <vt:lpwstr/>
      </vt:variant>
      <vt:variant>
        <vt:lpwstr>_Toc168520305</vt:lpwstr>
      </vt:variant>
      <vt:variant>
        <vt:i4>1310776</vt:i4>
      </vt:variant>
      <vt:variant>
        <vt:i4>230</vt:i4>
      </vt:variant>
      <vt:variant>
        <vt:i4>0</vt:i4>
      </vt:variant>
      <vt:variant>
        <vt:i4>5</vt:i4>
      </vt:variant>
      <vt:variant>
        <vt:lpwstr/>
      </vt:variant>
      <vt:variant>
        <vt:lpwstr>_Toc168520304</vt:lpwstr>
      </vt:variant>
      <vt:variant>
        <vt:i4>1310776</vt:i4>
      </vt:variant>
      <vt:variant>
        <vt:i4>224</vt:i4>
      </vt:variant>
      <vt:variant>
        <vt:i4>0</vt:i4>
      </vt:variant>
      <vt:variant>
        <vt:i4>5</vt:i4>
      </vt:variant>
      <vt:variant>
        <vt:lpwstr/>
      </vt:variant>
      <vt:variant>
        <vt:lpwstr>_Toc168520303</vt:lpwstr>
      </vt:variant>
      <vt:variant>
        <vt:i4>1310776</vt:i4>
      </vt:variant>
      <vt:variant>
        <vt:i4>218</vt:i4>
      </vt:variant>
      <vt:variant>
        <vt:i4>0</vt:i4>
      </vt:variant>
      <vt:variant>
        <vt:i4>5</vt:i4>
      </vt:variant>
      <vt:variant>
        <vt:lpwstr/>
      </vt:variant>
      <vt:variant>
        <vt:lpwstr>_Toc168520302</vt:lpwstr>
      </vt:variant>
      <vt:variant>
        <vt:i4>1310776</vt:i4>
      </vt:variant>
      <vt:variant>
        <vt:i4>212</vt:i4>
      </vt:variant>
      <vt:variant>
        <vt:i4>0</vt:i4>
      </vt:variant>
      <vt:variant>
        <vt:i4>5</vt:i4>
      </vt:variant>
      <vt:variant>
        <vt:lpwstr/>
      </vt:variant>
      <vt:variant>
        <vt:lpwstr>_Toc168520301</vt:lpwstr>
      </vt:variant>
      <vt:variant>
        <vt:i4>1310776</vt:i4>
      </vt:variant>
      <vt:variant>
        <vt:i4>206</vt:i4>
      </vt:variant>
      <vt:variant>
        <vt:i4>0</vt:i4>
      </vt:variant>
      <vt:variant>
        <vt:i4>5</vt:i4>
      </vt:variant>
      <vt:variant>
        <vt:lpwstr/>
      </vt:variant>
      <vt:variant>
        <vt:lpwstr>_Toc168520300</vt:lpwstr>
      </vt:variant>
      <vt:variant>
        <vt:i4>1900601</vt:i4>
      </vt:variant>
      <vt:variant>
        <vt:i4>200</vt:i4>
      </vt:variant>
      <vt:variant>
        <vt:i4>0</vt:i4>
      </vt:variant>
      <vt:variant>
        <vt:i4>5</vt:i4>
      </vt:variant>
      <vt:variant>
        <vt:lpwstr/>
      </vt:variant>
      <vt:variant>
        <vt:lpwstr>_Toc168520299</vt:lpwstr>
      </vt:variant>
      <vt:variant>
        <vt:i4>1900601</vt:i4>
      </vt:variant>
      <vt:variant>
        <vt:i4>194</vt:i4>
      </vt:variant>
      <vt:variant>
        <vt:i4>0</vt:i4>
      </vt:variant>
      <vt:variant>
        <vt:i4>5</vt:i4>
      </vt:variant>
      <vt:variant>
        <vt:lpwstr/>
      </vt:variant>
      <vt:variant>
        <vt:lpwstr>_Toc168520298</vt:lpwstr>
      </vt:variant>
      <vt:variant>
        <vt:i4>1900601</vt:i4>
      </vt:variant>
      <vt:variant>
        <vt:i4>188</vt:i4>
      </vt:variant>
      <vt:variant>
        <vt:i4>0</vt:i4>
      </vt:variant>
      <vt:variant>
        <vt:i4>5</vt:i4>
      </vt:variant>
      <vt:variant>
        <vt:lpwstr/>
      </vt:variant>
      <vt:variant>
        <vt:lpwstr>_Toc168520297</vt:lpwstr>
      </vt:variant>
      <vt:variant>
        <vt:i4>1900601</vt:i4>
      </vt:variant>
      <vt:variant>
        <vt:i4>182</vt:i4>
      </vt:variant>
      <vt:variant>
        <vt:i4>0</vt:i4>
      </vt:variant>
      <vt:variant>
        <vt:i4>5</vt:i4>
      </vt:variant>
      <vt:variant>
        <vt:lpwstr/>
      </vt:variant>
      <vt:variant>
        <vt:lpwstr>_Toc168520296</vt:lpwstr>
      </vt:variant>
      <vt:variant>
        <vt:i4>1900601</vt:i4>
      </vt:variant>
      <vt:variant>
        <vt:i4>176</vt:i4>
      </vt:variant>
      <vt:variant>
        <vt:i4>0</vt:i4>
      </vt:variant>
      <vt:variant>
        <vt:i4>5</vt:i4>
      </vt:variant>
      <vt:variant>
        <vt:lpwstr/>
      </vt:variant>
      <vt:variant>
        <vt:lpwstr>_Toc168520295</vt:lpwstr>
      </vt:variant>
      <vt:variant>
        <vt:i4>1900601</vt:i4>
      </vt:variant>
      <vt:variant>
        <vt:i4>170</vt:i4>
      </vt:variant>
      <vt:variant>
        <vt:i4>0</vt:i4>
      </vt:variant>
      <vt:variant>
        <vt:i4>5</vt:i4>
      </vt:variant>
      <vt:variant>
        <vt:lpwstr/>
      </vt:variant>
      <vt:variant>
        <vt:lpwstr>_Toc168520294</vt:lpwstr>
      </vt:variant>
      <vt:variant>
        <vt:i4>1900601</vt:i4>
      </vt:variant>
      <vt:variant>
        <vt:i4>164</vt:i4>
      </vt:variant>
      <vt:variant>
        <vt:i4>0</vt:i4>
      </vt:variant>
      <vt:variant>
        <vt:i4>5</vt:i4>
      </vt:variant>
      <vt:variant>
        <vt:lpwstr/>
      </vt:variant>
      <vt:variant>
        <vt:lpwstr>_Toc168520293</vt:lpwstr>
      </vt:variant>
      <vt:variant>
        <vt:i4>1900601</vt:i4>
      </vt:variant>
      <vt:variant>
        <vt:i4>158</vt:i4>
      </vt:variant>
      <vt:variant>
        <vt:i4>0</vt:i4>
      </vt:variant>
      <vt:variant>
        <vt:i4>5</vt:i4>
      </vt:variant>
      <vt:variant>
        <vt:lpwstr/>
      </vt:variant>
      <vt:variant>
        <vt:lpwstr>_Toc168520292</vt:lpwstr>
      </vt:variant>
      <vt:variant>
        <vt:i4>1900601</vt:i4>
      </vt:variant>
      <vt:variant>
        <vt:i4>152</vt:i4>
      </vt:variant>
      <vt:variant>
        <vt:i4>0</vt:i4>
      </vt:variant>
      <vt:variant>
        <vt:i4>5</vt:i4>
      </vt:variant>
      <vt:variant>
        <vt:lpwstr/>
      </vt:variant>
      <vt:variant>
        <vt:lpwstr>_Toc168520291</vt:lpwstr>
      </vt:variant>
      <vt:variant>
        <vt:i4>1900601</vt:i4>
      </vt:variant>
      <vt:variant>
        <vt:i4>146</vt:i4>
      </vt:variant>
      <vt:variant>
        <vt:i4>0</vt:i4>
      </vt:variant>
      <vt:variant>
        <vt:i4>5</vt:i4>
      </vt:variant>
      <vt:variant>
        <vt:lpwstr/>
      </vt:variant>
      <vt:variant>
        <vt:lpwstr>_Toc168520290</vt:lpwstr>
      </vt:variant>
      <vt:variant>
        <vt:i4>1835065</vt:i4>
      </vt:variant>
      <vt:variant>
        <vt:i4>140</vt:i4>
      </vt:variant>
      <vt:variant>
        <vt:i4>0</vt:i4>
      </vt:variant>
      <vt:variant>
        <vt:i4>5</vt:i4>
      </vt:variant>
      <vt:variant>
        <vt:lpwstr/>
      </vt:variant>
      <vt:variant>
        <vt:lpwstr>_Toc168520289</vt:lpwstr>
      </vt:variant>
      <vt:variant>
        <vt:i4>1835065</vt:i4>
      </vt:variant>
      <vt:variant>
        <vt:i4>134</vt:i4>
      </vt:variant>
      <vt:variant>
        <vt:i4>0</vt:i4>
      </vt:variant>
      <vt:variant>
        <vt:i4>5</vt:i4>
      </vt:variant>
      <vt:variant>
        <vt:lpwstr/>
      </vt:variant>
      <vt:variant>
        <vt:lpwstr>_Toc168520288</vt:lpwstr>
      </vt:variant>
      <vt:variant>
        <vt:i4>1835065</vt:i4>
      </vt:variant>
      <vt:variant>
        <vt:i4>128</vt:i4>
      </vt:variant>
      <vt:variant>
        <vt:i4>0</vt:i4>
      </vt:variant>
      <vt:variant>
        <vt:i4>5</vt:i4>
      </vt:variant>
      <vt:variant>
        <vt:lpwstr/>
      </vt:variant>
      <vt:variant>
        <vt:lpwstr>_Toc168520287</vt:lpwstr>
      </vt:variant>
      <vt:variant>
        <vt:i4>1835065</vt:i4>
      </vt:variant>
      <vt:variant>
        <vt:i4>122</vt:i4>
      </vt:variant>
      <vt:variant>
        <vt:i4>0</vt:i4>
      </vt:variant>
      <vt:variant>
        <vt:i4>5</vt:i4>
      </vt:variant>
      <vt:variant>
        <vt:lpwstr/>
      </vt:variant>
      <vt:variant>
        <vt:lpwstr>_Toc168520286</vt:lpwstr>
      </vt:variant>
      <vt:variant>
        <vt:i4>1835065</vt:i4>
      </vt:variant>
      <vt:variant>
        <vt:i4>116</vt:i4>
      </vt:variant>
      <vt:variant>
        <vt:i4>0</vt:i4>
      </vt:variant>
      <vt:variant>
        <vt:i4>5</vt:i4>
      </vt:variant>
      <vt:variant>
        <vt:lpwstr/>
      </vt:variant>
      <vt:variant>
        <vt:lpwstr>_Toc168520285</vt:lpwstr>
      </vt:variant>
      <vt:variant>
        <vt:i4>1835065</vt:i4>
      </vt:variant>
      <vt:variant>
        <vt:i4>110</vt:i4>
      </vt:variant>
      <vt:variant>
        <vt:i4>0</vt:i4>
      </vt:variant>
      <vt:variant>
        <vt:i4>5</vt:i4>
      </vt:variant>
      <vt:variant>
        <vt:lpwstr/>
      </vt:variant>
      <vt:variant>
        <vt:lpwstr>_Toc168520284</vt:lpwstr>
      </vt:variant>
      <vt:variant>
        <vt:i4>1835065</vt:i4>
      </vt:variant>
      <vt:variant>
        <vt:i4>104</vt:i4>
      </vt:variant>
      <vt:variant>
        <vt:i4>0</vt:i4>
      </vt:variant>
      <vt:variant>
        <vt:i4>5</vt:i4>
      </vt:variant>
      <vt:variant>
        <vt:lpwstr/>
      </vt:variant>
      <vt:variant>
        <vt:lpwstr>_Toc168520283</vt:lpwstr>
      </vt:variant>
      <vt:variant>
        <vt:i4>1835065</vt:i4>
      </vt:variant>
      <vt:variant>
        <vt:i4>98</vt:i4>
      </vt:variant>
      <vt:variant>
        <vt:i4>0</vt:i4>
      </vt:variant>
      <vt:variant>
        <vt:i4>5</vt:i4>
      </vt:variant>
      <vt:variant>
        <vt:lpwstr/>
      </vt:variant>
      <vt:variant>
        <vt:lpwstr>_Toc168520282</vt:lpwstr>
      </vt:variant>
      <vt:variant>
        <vt:i4>1835065</vt:i4>
      </vt:variant>
      <vt:variant>
        <vt:i4>92</vt:i4>
      </vt:variant>
      <vt:variant>
        <vt:i4>0</vt:i4>
      </vt:variant>
      <vt:variant>
        <vt:i4>5</vt:i4>
      </vt:variant>
      <vt:variant>
        <vt:lpwstr/>
      </vt:variant>
      <vt:variant>
        <vt:lpwstr>_Toc168520281</vt:lpwstr>
      </vt:variant>
      <vt:variant>
        <vt:i4>1835065</vt:i4>
      </vt:variant>
      <vt:variant>
        <vt:i4>86</vt:i4>
      </vt:variant>
      <vt:variant>
        <vt:i4>0</vt:i4>
      </vt:variant>
      <vt:variant>
        <vt:i4>5</vt:i4>
      </vt:variant>
      <vt:variant>
        <vt:lpwstr/>
      </vt:variant>
      <vt:variant>
        <vt:lpwstr>_Toc168520280</vt:lpwstr>
      </vt:variant>
      <vt:variant>
        <vt:i4>1245241</vt:i4>
      </vt:variant>
      <vt:variant>
        <vt:i4>80</vt:i4>
      </vt:variant>
      <vt:variant>
        <vt:i4>0</vt:i4>
      </vt:variant>
      <vt:variant>
        <vt:i4>5</vt:i4>
      </vt:variant>
      <vt:variant>
        <vt:lpwstr/>
      </vt:variant>
      <vt:variant>
        <vt:lpwstr>_Toc168520279</vt:lpwstr>
      </vt:variant>
      <vt:variant>
        <vt:i4>1245241</vt:i4>
      </vt:variant>
      <vt:variant>
        <vt:i4>74</vt:i4>
      </vt:variant>
      <vt:variant>
        <vt:i4>0</vt:i4>
      </vt:variant>
      <vt:variant>
        <vt:i4>5</vt:i4>
      </vt:variant>
      <vt:variant>
        <vt:lpwstr/>
      </vt:variant>
      <vt:variant>
        <vt:lpwstr>_Toc168520278</vt:lpwstr>
      </vt:variant>
      <vt:variant>
        <vt:i4>1245241</vt:i4>
      </vt:variant>
      <vt:variant>
        <vt:i4>68</vt:i4>
      </vt:variant>
      <vt:variant>
        <vt:i4>0</vt:i4>
      </vt:variant>
      <vt:variant>
        <vt:i4>5</vt:i4>
      </vt:variant>
      <vt:variant>
        <vt:lpwstr/>
      </vt:variant>
      <vt:variant>
        <vt:lpwstr>_Toc168520277</vt:lpwstr>
      </vt:variant>
      <vt:variant>
        <vt:i4>1245241</vt:i4>
      </vt:variant>
      <vt:variant>
        <vt:i4>62</vt:i4>
      </vt:variant>
      <vt:variant>
        <vt:i4>0</vt:i4>
      </vt:variant>
      <vt:variant>
        <vt:i4>5</vt:i4>
      </vt:variant>
      <vt:variant>
        <vt:lpwstr/>
      </vt:variant>
      <vt:variant>
        <vt:lpwstr>_Toc168520276</vt:lpwstr>
      </vt:variant>
      <vt:variant>
        <vt:i4>1245241</vt:i4>
      </vt:variant>
      <vt:variant>
        <vt:i4>56</vt:i4>
      </vt:variant>
      <vt:variant>
        <vt:i4>0</vt:i4>
      </vt:variant>
      <vt:variant>
        <vt:i4>5</vt:i4>
      </vt:variant>
      <vt:variant>
        <vt:lpwstr/>
      </vt:variant>
      <vt:variant>
        <vt:lpwstr>_Toc168520275</vt:lpwstr>
      </vt:variant>
      <vt:variant>
        <vt:i4>1245241</vt:i4>
      </vt:variant>
      <vt:variant>
        <vt:i4>50</vt:i4>
      </vt:variant>
      <vt:variant>
        <vt:i4>0</vt:i4>
      </vt:variant>
      <vt:variant>
        <vt:i4>5</vt:i4>
      </vt:variant>
      <vt:variant>
        <vt:lpwstr/>
      </vt:variant>
      <vt:variant>
        <vt:lpwstr>_Toc168520274</vt:lpwstr>
      </vt:variant>
      <vt:variant>
        <vt:i4>1245241</vt:i4>
      </vt:variant>
      <vt:variant>
        <vt:i4>44</vt:i4>
      </vt:variant>
      <vt:variant>
        <vt:i4>0</vt:i4>
      </vt:variant>
      <vt:variant>
        <vt:i4>5</vt:i4>
      </vt:variant>
      <vt:variant>
        <vt:lpwstr/>
      </vt:variant>
      <vt:variant>
        <vt:lpwstr>_Toc168520273</vt:lpwstr>
      </vt:variant>
      <vt:variant>
        <vt:i4>1245241</vt:i4>
      </vt:variant>
      <vt:variant>
        <vt:i4>38</vt:i4>
      </vt:variant>
      <vt:variant>
        <vt:i4>0</vt:i4>
      </vt:variant>
      <vt:variant>
        <vt:i4>5</vt:i4>
      </vt:variant>
      <vt:variant>
        <vt:lpwstr/>
      </vt:variant>
      <vt:variant>
        <vt:lpwstr>_Toc168520272</vt:lpwstr>
      </vt:variant>
      <vt:variant>
        <vt:i4>1245241</vt:i4>
      </vt:variant>
      <vt:variant>
        <vt:i4>32</vt:i4>
      </vt:variant>
      <vt:variant>
        <vt:i4>0</vt:i4>
      </vt:variant>
      <vt:variant>
        <vt:i4>5</vt:i4>
      </vt:variant>
      <vt:variant>
        <vt:lpwstr/>
      </vt:variant>
      <vt:variant>
        <vt:lpwstr>_Toc168520271</vt:lpwstr>
      </vt:variant>
      <vt:variant>
        <vt:i4>1245241</vt:i4>
      </vt:variant>
      <vt:variant>
        <vt:i4>26</vt:i4>
      </vt:variant>
      <vt:variant>
        <vt:i4>0</vt:i4>
      </vt:variant>
      <vt:variant>
        <vt:i4>5</vt:i4>
      </vt:variant>
      <vt:variant>
        <vt:lpwstr/>
      </vt:variant>
      <vt:variant>
        <vt:lpwstr>_Toc168520270</vt:lpwstr>
      </vt:variant>
      <vt:variant>
        <vt:i4>1179705</vt:i4>
      </vt:variant>
      <vt:variant>
        <vt:i4>20</vt:i4>
      </vt:variant>
      <vt:variant>
        <vt:i4>0</vt:i4>
      </vt:variant>
      <vt:variant>
        <vt:i4>5</vt:i4>
      </vt:variant>
      <vt:variant>
        <vt:lpwstr/>
      </vt:variant>
      <vt:variant>
        <vt:lpwstr>_Toc168520269</vt:lpwstr>
      </vt:variant>
      <vt:variant>
        <vt:i4>1179705</vt:i4>
      </vt:variant>
      <vt:variant>
        <vt:i4>14</vt:i4>
      </vt:variant>
      <vt:variant>
        <vt:i4>0</vt:i4>
      </vt:variant>
      <vt:variant>
        <vt:i4>5</vt:i4>
      </vt:variant>
      <vt:variant>
        <vt:lpwstr/>
      </vt:variant>
      <vt:variant>
        <vt:lpwstr>_Toc168520268</vt:lpwstr>
      </vt:variant>
      <vt:variant>
        <vt:i4>1179705</vt:i4>
      </vt:variant>
      <vt:variant>
        <vt:i4>8</vt:i4>
      </vt:variant>
      <vt:variant>
        <vt:i4>0</vt:i4>
      </vt:variant>
      <vt:variant>
        <vt:i4>5</vt:i4>
      </vt:variant>
      <vt:variant>
        <vt:lpwstr/>
      </vt:variant>
      <vt:variant>
        <vt:lpwstr>_Toc168520267</vt:lpwstr>
      </vt:variant>
      <vt:variant>
        <vt:i4>1179705</vt:i4>
      </vt:variant>
      <vt:variant>
        <vt:i4>2</vt:i4>
      </vt:variant>
      <vt:variant>
        <vt:i4>0</vt:i4>
      </vt:variant>
      <vt:variant>
        <vt:i4>5</vt:i4>
      </vt:variant>
      <vt:variant>
        <vt:lpwstr/>
      </vt:variant>
      <vt:variant>
        <vt:lpwstr>_Toc168520266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Ngọc Yến Khoa</dc:creator>
  <cp:keywords/>
  <dc:description/>
  <cp:lastModifiedBy>Nguyễn Hữu Phụng</cp:lastModifiedBy>
  <cp:revision>2</cp:revision>
  <dcterms:created xsi:type="dcterms:W3CDTF">2024-07-11T10:20:00Z</dcterms:created>
  <dcterms:modified xsi:type="dcterms:W3CDTF">2024-07-11T10:20:00Z</dcterms:modified>
</cp:coreProperties>
</file>